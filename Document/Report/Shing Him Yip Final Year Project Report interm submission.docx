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A5EAE" w14:textId="77777777" w:rsidR="00417346" w:rsidRDefault="002075D0" w:rsidP="00417346">
      <w:pPr>
        <w:pStyle w:val="Title"/>
      </w:pPr>
      <w:bookmarkStart w:id="0" w:name="_Toc119576019"/>
      <w:bookmarkStart w:id="1" w:name="_Toc121055209"/>
      <w:bookmarkStart w:id="2" w:name="_Toc121238863"/>
      <w:r>
        <w:t>Final Year Project Report</w:t>
      </w:r>
      <w:bookmarkEnd w:id="0"/>
      <w:bookmarkEnd w:id="1"/>
      <w:bookmarkEnd w:id="2"/>
    </w:p>
    <w:p w14:paraId="138EECD7" w14:textId="77777777" w:rsidR="00853336" w:rsidRPr="00775D15" w:rsidRDefault="008B53B1" w:rsidP="00853336">
      <w:pPr>
        <w:jc w:val="center"/>
        <w:rPr>
          <w:rFonts w:ascii="Calibri" w:hAnsi="Calibri" w:cs="Calibri"/>
          <w:b/>
          <w:sz w:val="32"/>
          <w:szCs w:val="32"/>
        </w:rPr>
      </w:pPr>
      <w:r w:rsidRPr="00775D15">
        <w:rPr>
          <w:rFonts w:ascii="Calibri" w:hAnsi="Calibri" w:cs="Calibri"/>
          <w:b/>
          <w:sz w:val="32"/>
          <w:szCs w:val="32"/>
        </w:rPr>
        <w:t>Full Unit</w:t>
      </w:r>
      <w:r w:rsidR="00853336" w:rsidRPr="00775D15">
        <w:rPr>
          <w:rFonts w:ascii="Calibri" w:hAnsi="Calibri" w:cs="Calibri"/>
          <w:b/>
          <w:sz w:val="32"/>
          <w:szCs w:val="32"/>
        </w:rPr>
        <w:t xml:space="preserve"> – Final Report</w:t>
      </w:r>
    </w:p>
    <w:bookmarkStart w:id="3" w:name="_Toc119576020"/>
    <w:bookmarkStart w:id="4" w:name="_Toc121055210"/>
    <w:bookmarkStart w:id="5" w:name="_Toc121238864"/>
    <w:p w14:paraId="6D20AD59" w14:textId="77777777" w:rsidR="00417346" w:rsidRPr="00920A79" w:rsidRDefault="00491DD9" w:rsidP="00417346">
      <w:pPr>
        <w:pStyle w:val="Subtitle"/>
        <w:rPr>
          <w:sz w:val="40"/>
          <w:szCs w:val="40"/>
        </w:rPr>
      </w:pPr>
      <w:r w:rsidRPr="00920A79">
        <w:rPr>
          <w:noProof/>
          <w:sz w:val="40"/>
          <w:szCs w:val="40"/>
        </w:rPr>
        <mc:AlternateContent>
          <mc:Choice Requires="wps">
            <w:drawing>
              <wp:inline distT="0" distB="0" distL="0" distR="0" wp14:anchorId="16A6592F" wp14:editId="06B82503">
                <wp:extent cx="1440180" cy="635"/>
                <wp:effectExtent l="0" t="0" r="0" b="0"/>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1B64F8B6" id="_x0000_t32" coordsize="21600,21600" o:spt="32" o:oned="t" path="m,l21600,21600e" filled="f">
                <v:path arrowok="t" fillok="f" o:connecttype="none"/>
                <o:lock v:ext="edit" shapetype="t"/>
              </v:shapetype>
              <v:shape id="AutoShape 11"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">
                <o:lock v:ext="edit" shapetype="f"/>
                <w10:anchorlock/>
              </v:shape>
            </w:pict>
          </mc:Fallback>
        </mc:AlternateContent>
      </w:r>
      <w:bookmarkEnd w:id="3"/>
      <w:bookmarkEnd w:id="4"/>
      <w:bookmarkEnd w:id="5"/>
    </w:p>
    <w:p w14:paraId="19A726D8" w14:textId="1D68C8EC" w:rsidR="003A7952" w:rsidRDefault="00657BE7">
      <w:pPr>
        <w:pStyle w:val="Subtitle"/>
        <w:rPr>
          <w:caps/>
        </w:rPr>
      </w:pPr>
      <w:bookmarkStart w:id="6" w:name="_Toc119576021"/>
      <w:bookmarkStart w:id="7" w:name="_Toc121055211"/>
      <w:bookmarkStart w:id="8" w:name="_Toc121238865"/>
      <w:r>
        <w:t>Value at Risk</w:t>
      </w:r>
      <w:bookmarkEnd w:id="6"/>
      <w:bookmarkEnd w:id="7"/>
      <w:bookmarkEnd w:id="8"/>
    </w:p>
    <w:p w14:paraId="3C89FB85" w14:textId="0E07DF37" w:rsidR="003A7952" w:rsidRPr="009A4B2F" w:rsidRDefault="00DB3B86">
      <w:pPr>
        <w:pStyle w:val="Author"/>
        <w:rPr>
          <w:b w:val="0"/>
          <w:sz w:val="36"/>
          <w:szCs w:val="36"/>
        </w:rPr>
      </w:pPr>
      <w:bookmarkStart w:id="9" w:name="_Toc119576022"/>
      <w:bookmarkStart w:id="10" w:name="_Toc121055212"/>
      <w:bookmarkStart w:id="11" w:name="_Toc121238866"/>
      <w:r w:rsidRPr="009A4B2F">
        <w:rPr>
          <w:b w:val="0"/>
          <w:sz w:val="36"/>
          <w:szCs w:val="36"/>
        </w:rPr>
        <w:t>S</w:t>
      </w:r>
      <w:r w:rsidR="00657BE7">
        <w:rPr>
          <w:b w:val="0"/>
          <w:sz w:val="36"/>
          <w:szCs w:val="36"/>
        </w:rPr>
        <w:t>hing Him Yip</w:t>
      </w:r>
      <w:bookmarkEnd w:id="9"/>
      <w:bookmarkEnd w:id="10"/>
      <w:bookmarkEnd w:id="11"/>
    </w:p>
    <w:p w14:paraId="1482E8FF" w14:textId="77777777" w:rsidR="00FF7A05" w:rsidRDefault="00491DD9" w:rsidP="00FF7A05">
      <w:pPr>
        <w:pStyle w:val="BlockText"/>
        <w:spacing w:before="200" w:after="200"/>
      </w:pPr>
      <w:r>
        <w:rPr>
          <w:noProof/>
        </w:rPr>
        <mc:AlternateContent>
          <mc:Choice Requires="wps">
            <w:drawing>
              <wp:inline distT="0" distB="0" distL="0" distR="0" wp14:anchorId="61709BC3" wp14:editId="3814601B">
                <wp:extent cx="1440180" cy="635"/>
                <wp:effectExtent l="0" t="0" r="0" b="0"/>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63A1FDC0" id="AutoShape 12"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">
                <o:lock v:ext="edit" shapetype="f"/>
                <w10:anchorlock/>
              </v:shape>
            </w:pict>
          </mc:Fallback>
        </mc:AlternateContent>
      </w:r>
    </w:p>
    <w:p w14:paraId="7D3143A4" w14:textId="77777777" w:rsidR="00FF7A05" w:rsidRPr="00920A79" w:rsidRDefault="00FF7A05" w:rsidP="00FF7A05">
      <w:pPr>
        <w:pStyle w:val="BlockText"/>
        <w:spacing w:before="200" w:after="200"/>
        <w:rPr>
          <w:sz w:val="16"/>
          <w:szCs w:val="16"/>
        </w:rPr>
      </w:pPr>
    </w:p>
    <w:p w14:paraId="65FCF5F1" w14:textId="77777777" w:rsidR="00FF7A05" w:rsidRPr="00643AF5" w:rsidRDefault="003A7952" w:rsidP="009A4B2F">
      <w:pPr>
        <w:pStyle w:val="BlockText"/>
        <w:spacing w:before="200" w:after="200"/>
        <w:ind w:left="567" w:right="560"/>
        <w:rPr>
          <w:rFonts w:ascii="Calibri" w:hAnsi="Calibri" w:cs="Calibri"/>
          <w:sz w:val="32"/>
          <w:szCs w:val="32"/>
        </w:rPr>
      </w:pPr>
      <w:r w:rsidRPr="00643AF5">
        <w:rPr>
          <w:rFonts w:ascii="Calibri" w:hAnsi="Calibri" w:cs="Calibri"/>
          <w:sz w:val="32"/>
          <w:szCs w:val="32"/>
        </w:rPr>
        <w:t xml:space="preserve">A </w:t>
      </w:r>
      <w:r w:rsidR="00FF7A05" w:rsidRPr="00643AF5">
        <w:rPr>
          <w:rFonts w:ascii="Calibri" w:hAnsi="Calibri" w:cs="Calibri"/>
          <w:sz w:val="32"/>
          <w:szCs w:val="32"/>
        </w:rPr>
        <w:t>report</w:t>
      </w:r>
      <w:r w:rsidRPr="00643AF5">
        <w:rPr>
          <w:rFonts w:ascii="Calibri" w:hAnsi="Calibri" w:cs="Calibri"/>
          <w:sz w:val="32"/>
          <w:szCs w:val="32"/>
        </w:rPr>
        <w:t xml:space="preserve"> submitted in part fulfilment of the degree of</w:t>
      </w:r>
    </w:p>
    <w:p w14:paraId="3474190F" w14:textId="77777777" w:rsidR="00FF7A05" w:rsidRPr="00643AF5" w:rsidRDefault="00AF550F" w:rsidP="00FF7A05">
      <w:pPr>
        <w:pStyle w:val="BlockText"/>
        <w:spacing w:before="200" w:after="200"/>
        <w:rPr>
          <w:rFonts w:ascii="Calibri" w:hAnsi="Calibri" w:cs="Calibri"/>
          <w:b/>
          <w:sz w:val="32"/>
          <w:szCs w:val="32"/>
        </w:rPr>
      </w:pPr>
      <w:r>
        <w:rPr>
          <w:rFonts w:ascii="Calibri" w:hAnsi="Calibri" w:cs="Calibri"/>
          <w:b/>
          <w:sz w:val="32"/>
          <w:szCs w:val="32"/>
        </w:rPr>
        <w:t>BSc</w:t>
      </w:r>
      <w:r w:rsidR="00DC673B">
        <w:rPr>
          <w:rFonts w:ascii="Calibri" w:hAnsi="Calibri" w:cs="Calibri"/>
          <w:b/>
          <w:sz w:val="32"/>
          <w:szCs w:val="32"/>
        </w:rPr>
        <w:t xml:space="preserve"> (Hons)</w:t>
      </w:r>
      <w:r w:rsidR="003A7952" w:rsidRPr="00643AF5">
        <w:rPr>
          <w:rFonts w:ascii="Calibri" w:hAnsi="Calibri" w:cs="Calibri"/>
          <w:b/>
          <w:sz w:val="32"/>
          <w:szCs w:val="32"/>
        </w:rPr>
        <w:t xml:space="preserve"> in Computer Science</w:t>
      </w:r>
    </w:p>
    <w:p w14:paraId="64F22D9D" w14:textId="77777777" w:rsidR="003A7952" w:rsidRPr="00643AF5" w:rsidRDefault="00FF7A05" w:rsidP="00FF7A05">
      <w:pPr>
        <w:pStyle w:val="BlockText"/>
        <w:spacing w:before="200" w:after="200"/>
        <w:rPr>
          <w:rFonts w:ascii="Calibri" w:hAnsi="Calibri" w:cs="Calibri"/>
          <w:b/>
          <w:sz w:val="32"/>
          <w:szCs w:val="32"/>
        </w:rPr>
      </w:pPr>
      <w:r w:rsidRPr="00643AF5">
        <w:rPr>
          <w:rFonts w:ascii="Calibri" w:hAnsi="Calibri" w:cs="Calibri"/>
          <w:b/>
          <w:sz w:val="32"/>
          <w:szCs w:val="32"/>
        </w:rPr>
        <w:t xml:space="preserve">Supervisor: </w:t>
      </w:r>
      <w:r w:rsidRPr="00643AF5">
        <w:rPr>
          <w:rFonts w:ascii="Calibri" w:hAnsi="Calibri" w:cs="Calibri"/>
          <w:sz w:val="32"/>
          <w:szCs w:val="32"/>
        </w:rPr>
        <w:t>Supervisor Name</w:t>
      </w:r>
    </w:p>
    <w:p w14:paraId="39CCBFB8" w14:textId="77777777" w:rsidR="003A7952" w:rsidRDefault="00491DD9">
      <w:pPr>
        <w:pStyle w:val="BlockText"/>
      </w:pPr>
      <w:r>
        <w:rPr>
          <w:noProof/>
        </w:rPr>
        <mc:AlternateContent>
          <mc:Choice Requires="wpc">
            <w:drawing>
              <wp:inline distT="0" distB="0" distL="0" distR="0" wp14:anchorId="00B7C49A" wp14:editId="24FE04CA">
                <wp:extent cx="3601085" cy="1858645"/>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Text Box 7"/>
                        <wps:cNvSpPr txBox="1">
                          <a:spLocks/>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00B7C49A" id="Canvas 9" o:spid="_x0000_s1026" editas="canvas" style="width:283.55pt;height:146.35pt;mso-position-horizontal-relative:char;mso-position-vertical-relative:line" coordsize="36010,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" stroked="f">
                  <v:path arrowok="t"/>
                  <v:textbox inset="0,0,0,0">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v:textbox>
                </v:shape>
                <w10:anchorlock/>
              </v:group>
            </w:pict>
          </mc:Fallback>
        </mc:AlternateContent>
      </w:r>
    </w:p>
    <w:p w14:paraId="7EE3CDF5" w14:textId="77777777" w:rsidR="003A7952" w:rsidRPr="00643AF5" w:rsidRDefault="00FF7A05" w:rsidP="00920A79">
      <w:pPr>
        <w:pStyle w:val="Dept"/>
        <w:spacing w:after="120"/>
        <w:rPr>
          <w:rFonts w:ascii="Calibri" w:hAnsi="Calibri" w:cs="Calibri"/>
          <w:sz w:val="32"/>
          <w:szCs w:val="32"/>
        </w:rPr>
      </w:pPr>
      <w:r w:rsidRPr="00643AF5">
        <w:rPr>
          <w:rFonts w:ascii="Calibri" w:hAnsi="Calibri" w:cs="Calibri"/>
          <w:sz w:val="32"/>
          <w:szCs w:val="32"/>
        </w:rPr>
        <w:t>Department</w:t>
      </w:r>
      <w:r w:rsidR="003A7952" w:rsidRPr="00643AF5">
        <w:rPr>
          <w:rFonts w:ascii="Calibri" w:hAnsi="Calibri" w:cs="Calibri"/>
          <w:sz w:val="32"/>
          <w:szCs w:val="32"/>
        </w:rPr>
        <w:t xml:space="preserve"> of </w:t>
      </w:r>
      <w:r w:rsidRPr="00643AF5">
        <w:rPr>
          <w:rFonts w:ascii="Calibri" w:hAnsi="Calibri" w:cs="Calibri"/>
          <w:sz w:val="32"/>
          <w:szCs w:val="32"/>
        </w:rPr>
        <w:t>Computer Science</w:t>
      </w:r>
    </w:p>
    <w:p w14:paraId="04612139" w14:textId="77777777" w:rsidR="003A7952" w:rsidRPr="00643AF5" w:rsidRDefault="00FF7A05" w:rsidP="00920A79">
      <w:pPr>
        <w:pStyle w:val="Dept"/>
        <w:spacing w:after="120"/>
        <w:rPr>
          <w:rFonts w:ascii="Calibri" w:hAnsi="Calibri" w:cs="Calibri"/>
          <w:sz w:val="32"/>
          <w:szCs w:val="32"/>
        </w:rPr>
      </w:pPr>
      <w:r w:rsidRPr="00643AF5">
        <w:rPr>
          <w:rFonts w:ascii="Calibri" w:hAnsi="Calibri" w:cs="Calibri"/>
          <w:sz w:val="32"/>
          <w:szCs w:val="32"/>
        </w:rPr>
        <w:t>Royal Holloway, Univer</w:t>
      </w:r>
      <w:r w:rsidR="009B12E8" w:rsidRPr="00643AF5">
        <w:rPr>
          <w:rFonts w:ascii="Calibri" w:hAnsi="Calibri" w:cs="Calibri"/>
          <w:sz w:val="32"/>
          <w:szCs w:val="32"/>
        </w:rPr>
        <w:t xml:space="preserve">sity </w:t>
      </w:r>
      <w:r w:rsidRPr="00643AF5">
        <w:rPr>
          <w:rFonts w:ascii="Calibri" w:hAnsi="Calibri" w:cs="Calibri"/>
          <w:sz w:val="32"/>
          <w:szCs w:val="32"/>
        </w:rPr>
        <w:t>of London</w:t>
      </w:r>
    </w:p>
    <w:p w14:paraId="1D444CDE" w14:textId="77777777" w:rsidR="00B82A63" w:rsidRPr="005F0A6B" w:rsidRDefault="00B82A63" w:rsidP="00896E1B">
      <w:pPr>
        <w:pStyle w:val="Dept"/>
        <w:rPr>
          <w:rFonts w:ascii="Calibri" w:hAnsi="Calibri" w:cs="Calibri"/>
          <w:sz w:val="16"/>
          <w:szCs w:val="16"/>
        </w:rPr>
      </w:pPr>
    </w:p>
    <w:p w14:paraId="6045AD39" w14:textId="77777777" w:rsidR="00920A79" w:rsidRPr="005F0A6B" w:rsidRDefault="00920A79" w:rsidP="00896E1B">
      <w:pPr>
        <w:pStyle w:val="Dept"/>
        <w:rPr>
          <w:rFonts w:ascii="Calibri" w:hAnsi="Calibri" w:cs="Calibri"/>
          <w:sz w:val="16"/>
          <w:szCs w:val="16"/>
        </w:rPr>
      </w:pPr>
    </w:p>
    <w:p w14:paraId="6C1355F8" w14:textId="7F1D6C47" w:rsidR="003A7952" w:rsidRDefault="00FF7A05" w:rsidP="00896E1B">
      <w:pPr>
        <w:pStyle w:val="Dept"/>
      </w:pPr>
      <w:r w:rsidRPr="00643AF5">
        <w:rPr>
          <w:rFonts w:ascii="Calibri" w:hAnsi="Calibri" w:cs="Calibri"/>
        </w:rPr>
        <w:fldChar w:fldCharType="begin"/>
      </w:r>
      <w:r w:rsidRPr="00643AF5">
        <w:rPr>
          <w:rFonts w:ascii="Calibri" w:hAnsi="Calibri" w:cs="Calibri"/>
        </w:rPr>
        <w:instrText xml:space="preserve"> TIME  \@ "MMMM dd, yyyy"  \* MERGEFORMAT </w:instrText>
      </w:r>
      <w:r w:rsidRPr="00643AF5">
        <w:rPr>
          <w:rFonts w:ascii="Calibri" w:hAnsi="Calibri" w:cs="Calibri"/>
        </w:rPr>
        <w:fldChar w:fldCharType="separate"/>
      </w:r>
      <w:r w:rsidR="005216E4">
        <w:rPr>
          <w:rFonts w:ascii="Calibri" w:hAnsi="Calibri" w:cs="Calibri"/>
          <w:noProof/>
        </w:rPr>
        <w:t>December 07, 2022</w:t>
      </w:r>
      <w:r w:rsidRPr="00643AF5">
        <w:rPr>
          <w:rFonts w:ascii="Calibri" w:hAnsi="Calibri" w:cs="Calibri"/>
        </w:rPr>
        <w:fldChar w:fldCharType="end"/>
      </w:r>
      <w:r w:rsidR="003A7952">
        <w:t xml:space="preserve"> </w:t>
      </w:r>
    </w:p>
    <w:p w14:paraId="3CD60B5F" w14:textId="77777777" w:rsidR="003A7952" w:rsidRDefault="003A7952" w:rsidP="00896E1B">
      <w:pPr>
        <w:pStyle w:val="Heading1"/>
        <w:numPr>
          <w:ilvl w:val="0"/>
          <w:numId w:val="0"/>
        </w:numPr>
        <w:sectPr w:rsidR="003A7952" w:rsidSect="00122330">
          <w:headerReference w:type="default" r:id="rId11"/>
          <w:pgSz w:w="11907" w:h="16839" w:code="9"/>
          <w:pgMar w:top="1418" w:right="1418" w:bottom="1134" w:left="1701" w:header="567" w:footer="720" w:gutter="0"/>
          <w:cols w:space="720"/>
          <w:docGrid w:linePitch="360"/>
        </w:sectPr>
      </w:pPr>
    </w:p>
    <w:p w14:paraId="7A7F1426" w14:textId="77777777" w:rsidR="00891F88" w:rsidRPr="00775D15" w:rsidRDefault="00891F88" w:rsidP="00891F88">
      <w:pPr>
        <w:rPr>
          <w:rFonts w:ascii="Calibri" w:hAnsi="Calibri" w:cs="Calibri"/>
          <w:b/>
          <w:sz w:val="44"/>
          <w:szCs w:val="44"/>
        </w:rPr>
      </w:pPr>
      <w:bookmarkStart w:id="12" w:name="_Toc22034052"/>
      <w:r w:rsidRPr="00775D15">
        <w:rPr>
          <w:rFonts w:ascii="Calibri" w:hAnsi="Calibri" w:cs="Calibri"/>
          <w:b/>
          <w:sz w:val="44"/>
          <w:szCs w:val="44"/>
        </w:rPr>
        <w:lastRenderedPageBreak/>
        <w:t>Declaration</w:t>
      </w:r>
    </w:p>
    <w:p w14:paraId="7834F16F" w14:textId="77777777" w:rsidR="00891F88" w:rsidRDefault="00891F88" w:rsidP="00891F88">
      <w:r w:rsidRPr="00891F88">
        <w:t>This report has been prepared on the basis of my own work</w:t>
      </w:r>
      <w:r w:rsidR="00C26CF2">
        <w:t>.</w:t>
      </w:r>
      <w:r w:rsidRPr="00891F88">
        <w:t xml:space="preserve"> </w:t>
      </w:r>
      <w:r w:rsidR="00C26CF2">
        <w:t>W</w:t>
      </w:r>
      <w:r w:rsidRPr="00891F88">
        <w:t xml:space="preserve">here other published and </w:t>
      </w:r>
      <w:r w:rsidR="00C26CF2">
        <w:t>unpublished source materials have</w:t>
      </w:r>
      <w:r w:rsidRPr="00891F88">
        <w:t xml:space="preserve"> been used, these have been acknowledged.</w:t>
      </w:r>
    </w:p>
    <w:p w14:paraId="221F2470" w14:textId="77777777" w:rsidR="00891F88" w:rsidRDefault="00891F88" w:rsidP="00891F88"/>
    <w:p w14:paraId="1FC5B2EF" w14:textId="77777777" w:rsidR="008946A4" w:rsidRDefault="008946A4" w:rsidP="00891F88">
      <w:r>
        <w:t>Word Count:</w:t>
      </w:r>
    </w:p>
    <w:p w14:paraId="7E6E30EB" w14:textId="77777777" w:rsidR="00891F88" w:rsidRDefault="00891F88" w:rsidP="00891F88"/>
    <w:p w14:paraId="6457AD1E" w14:textId="03D5D0FA" w:rsidR="00891F88" w:rsidRDefault="00891F88" w:rsidP="00891F88">
      <w:r>
        <w:t>Student Name:</w:t>
      </w:r>
      <w:r w:rsidR="00334494">
        <w:t xml:space="preserve"> Shing Him Yip</w:t>
      </w:r>
    </w:p>
    <w:p w14:paraId="12993A95" w14:textId="77777777" w:rsidR="00891F88" w:rsidRDefault="00891F88" w:rsidP="00891F88"/>
    <w:p w14:paraId="1B692213" w14:textId="77777777" w:rsidR="00891F88" w:rsidRDefault="00891F88" w:rsidP="00891F88">
      <w:r>
        <w:t>Date of Submission:</w:t>
      </w:r>
    </w:p>
    <w:p w14:paraId="2B4CF25E" w14:textId="77777777" w:rsidR="00891F88" w:rsidRDefault="00891F88" w:rsidP="00891F88"/>
    <w:p w14:paraId="41FAD438" w14:textId="4F16211B" w:rsidR="00891F88" w:rsidRDefault="00891F88" w:rsidP="00891F88">
      <w:r>
        <w:t>Signature:</w:t>
      </w:r>
    </w:p>
    <w:p w14:paraId="1F00EABE" w14:textId="77777777" w:rsidR="004B59E3" w:rsidRDefault="004B59E3" w:rsidP="00891F88"/>
    <w:p w14:paraId="67763ED3" w14:textId="087FEBB6" w:rsidR="00A1265C" w:rsidRDefault="00A1265C" w:rsidP="00F002F6">
      <w:pPr>
        <w:pStyle w:val="AbstractHeading"/>
        <w:outlineLvl w:val="9"/>
      </w:pPr>
      <w:r>
        <w:lastRenderedPageBreak/>
        <w:t>Table of Contents</w:t>
      </w:r>
    </w:p>
    <w:sdt>
      <w:sdtPr>
        <w:rPr>
          <w:rFonts w:ascii="Times New Roman" w:eastAsia="Times New Roman" w:hAnsi="Times New Roman" w:cs="Times New Roman"/>
          <w:b w:val="0"/>
          <w:bCs w:val="0"/>
          <w:color w:val="auto"/>
          <w:sz w:val="22"/>
          <w:szCs w:val="24"/>
          <w:lang w:val="en-IE" w:eastAsia="zh-CN"/>
        </w:rPr>
        <w:id w:val="-1564094951"/>
        <w:docPartObj>
          <w:docPartGallery w:val="Table of Contents"/>
          <w:docPartUnique/>
        </w:docPartObj>
      </w:sdtPr>
      <w:sdtEndPr>
        <w:rPr>
          <w:noProof/>
          <w:sz w:val="24"/>
          <w:lang w:val="en-GB"/>
        </w:rPr>
      </w:sdtEndPr>
      <w:sdtContent>
        <w:p w14:paraId="755DA248" w14:textId="77777777" w:rsidR="00A770AA" w:rsidRDefault="00F002F6" w:rsidP="007A1A1A">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729242ED" w14:textId="3FEDCFDB" w:rsidR="00A770AA" w:rsidRDefault="00100F17">
          <w:pPr>
            <w:pStyle w:val="TOC1"/>
            <w:tabs>
              <w:tab w:val="right" w:leader="dot" w:pos="8778"/>
            </w:tabs>
            <w:rPr>
              <w:rFonts w:eastAsiaTheme="minorEastAsia" w:cstheme="minorBidi"/>
              <w:b w:val="0"/>
              <w:bCs w:val="0"/>
              <w:noProof/>
              <w:sz w:val="24"/>
              <w:szCs w:val="24"/>
              <w:lang w:val="en-GB" w:eastAsia="zh-CN"/>
            </w:rPr>
          </w:pPr>
          <w:hyperlink w:anchor="_Toc121238867" w:history="1">
            <w:r w:rsidR="00A770AA" w:rsidRPr="00906819">
              <w:rPr>
                <w:rStyle w:val="Hyperlink"/>
                <w:noProof/>
              </w:rPr>
              <w:t>Abstract</w:t>
            </w:r>
            <w:r w:rsidR="00A770AA">
              <w:rPr>
                <w:noProof/>
                <w:webHidden/>
              </w:rPr>
              <w:tab/>
            </w:r>
            <w:r w:rsidR="00A770AA">
              <w:rPr>
                <w:noProof/>
                <w:webHidden/>
              </w:rPr>
              <w:fldChar w:fldCharType="begin"/>
            </w:r>
            <w:r w:rsidR="00A770AA">
              <w:rPr>
                <w:noProof/>
                <w:webHidden/>
              </w:rPr>
              <w:instrText xml:space="preserve"> PAGEREF _Toc121238867 \h </w:instrText>
            </w:r>
            <w:r w:rsidR="00A770AA">
              <w:rPr>
                <w:noProof/>
                <w:webHidden/>
              </w:rPr>
            </w:r>
            <w:r w:rsidR="00A770AA">
              <w:rPr>
                <w:noProof/>
                <w:webHidden/>
              </w:rPr>
              <w:fldChar w:fldCharType="separate"/>
            </w:r>
            <w:r w:rsidR="006465D2">
              <w:rPr>
                <w:noProof/>
                <w:webHidden/>
              </w:rPr>
              <w:t>4</w:t>
            </w:r>
            <w:r w:rsidR="00A770AA">
              <w:rPr>
                <w:noProof/>
                <w:webHidden/>
              </w:rPr>
              <w:fldChar w:fldCharType="end"/>
            </w:r>
          </w:hyperlink>
        </w:p>
        <w:p w14:paraId="701E7E86" w14:textId="78886ABD" w:rsidR="00A770AA" w:rsidRDefault="00100F17">
          <w:pPr>
            <w:pStyle w:val="TOC1"/>
            <w:tabs>
              <w:tab w:val="right" w:leader="dot" w:pos="8778"/>
            </w:tabs>
            <w:rPr>
              <w:rFonts w:eastAsiaTheme="minorEastAsia" w:cstheme="minorBidi"/>
              <w:b w:val="0"/>
              <w:bCs w:val="0"/>
              <w:noProof/>
              <w:sz w:val="24"/>
              <w:szCs w:val="24"/>
              <w:lang w:val="en-GB" w:eastAsia="zh-CN"/>
            </w:rPr>
          </w:pPr>
          <w:hyperlink w:anchor="_Toc121238868" w:history="1">
            <w:r w:rsidR="00A770AA" w:rsidRPr="00906819">
              <w:rPr>
                <w:rStyle w:val="Hyperlink"/>
                <w:noProof/>
              </w:rPr>
              <w:t>Project Specification</w:t>
            </w:r>
            <w:r w:rsidR="00A770AA">
              <w:rPr>
                <w:noProof/>
                <w:webHidden/>
              </w:rPr>
              <w:tab/>
            </w:r>
            <w:r w:rsidR="00A770AA">
              <w:rPr>
                <w:noProof/>
                <w:webHidden/>
              </w:rPr>
              <w:fldChar w:fldCharType="begin"/>
            </w:r>
            <w:r w:rsidR="00A770AA">
              <w:rPr>
                <w:noProof/>
                <w:webHidden/>
              </w:rPr>
              <w:instrText xml:space="preserve"> PAGEREF _Toc121238868 \h </w:instrText>
            </w:r>
            <w:r w:rsidR="00A770AA">
              <w:rPr>
                <w:noProof/>
                <w:webHidden/>
              </w:rPr>
            </w:r>
            <w:r w:rsidR="00A770AA">
              <w:rPr>
                <w:noProof/>
                <w:webHidden/>
              </w:rPr>
              <w:fldChar w:fldCharType="separate"/>
            </w:r>
            <w:r w:rsidR="006465D2">
              <w:rPr>
                <w:noProof/>
                <w:webHidden/>
              </w:rPr>
              <w:t>5</w:t>
            </w:r>
            <w:r w:rsidR="00A770AA">
              <w:rPr>
                <w:noProof/>
                <w:webHidden/>
              </w:rPr>
              <w:fldChar w:fldCharType="end"/>
            </w:r>
          </w:hyperlink>
        </w:p>
        <w:p w14:paraId="5CE8C168" w14:textId="09278624"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869" w:history="1">
            <w:r w:rsidR="00A770AA" w:rsidRPr="00906819">
              <w:rPr>
                <w:rStyle w:val="Hyperlink"/>
                <w:noProof/>
              </w:rPr>
              <w:t>Chapter 1:</w:t>
            </w:r>
            <w:r w:rsidR="00A770AA">
              <w:rPr>
                <w:rFonts w:eastAsiaTheme="minorEastAsia" w:cstheme="minorBidi"/>
                <w:b w:val="0"/>
                <w:bCs w:val="0"/>
                <w:noProof/>
                <w:sz w:val="24"/>
                <w:szCs w:val="24"/>
                <w:lang w:val="en-GB" w:eastAsia="zh-CN"/>
              </w:rPr>
              <w:tab/>
            </w:r>
            <w:r w:rsidR="00A770AA" w:rsidRPr="00906819">
              <w:rPr>
                <w:rStyle w:val="Hyperlink"/>
                <w:noProof/>
              </w:rPr>
              <w:t>Introduction</w:t>
            </w:r>
            <w:r w:rsidR="00A770AA">
              <w:rPr>
                <w:noProof/>
                <w:webHidden/>
              </w:rPr>
              <w:tab/>
            </w:r>
            <w:r w:rsidR="00A770AA">
              <w:rPr>
                <w:noProof/>
                <w:webHidden/>
              </w:rPr>
              <w:fldChar w:fldCharType="begin"/>
            </w:r>
            <w:r w:rsidR="00A770AA">
              <w:rPr>
                <w:noProof/>
                <w:webHidden/>
              </w:rPr>
              <w:instrText xml:space="preserve"> PAGEREF _Toc121238869 \h </w:instrText>
            </w:r>
            <w:r w:rsidR="00A770AA">
              <w:rPr>
                <w:noProof/>
                <w:webHidden/>
              </w:rPr>
            </w:r>
            <w:r w:rsidR="00A770AA">
              <w:rPr>
                <w:noProof/>
                <w:webHidden/>
              </w:rPr>
              <w:fldChar w:fldCharType="separate"/>
            </w:r>
            <w:r w:rsidR="006465D2">
              <w:rPr>
                <w:noProof/>
                <w:webHidden/>
              </w:rPr>
              <w:t>6</w:t>
            </w:r>
            <w:r w:rsidR="00A770AA">
              <w:rPr>
                <w:noProof/>
                <w:webHidden/>
              </w:rPr>
              <w:fldChar w:fldCharType="end"/>
            </w:r>
          </w:hyperlink>
        </w:p>
        <w:p w14:paraId="68508DD1" w14:textId="796E996B"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0" w:history="1">
            <w:r w:rsidR="00A770AA" w:rsidRPr="00906819">
              <w:rPr>
                <w:rStyle w:val="Hyperlink"/>
                <w:noProof/>
              </w:rPr>
              <w:t>1.1</w:t>
            </w:r>
            <w:r w:rsidR="00A770AA">
              <w:rPr>
                <w:rFonts w:eastAsiaTheme="minorEastAsia" w:cstheme="minorBidi"/>
                <w:i w:val="0"/>
                <w:iCs w:val="0"/>
                <w:noProof/>
                <w:sz w:val="24"/>
                <w:szCs w:val="24"/>
                <w:lang w:val="en-GB" w:eastAsia="zh-CN"/>
              </w:rPr>
              <w:tab/>
            </w:r>
            <w:r w:rsidR="00A770AA" w:rsidRPr="00906819">
              <w:rPr>
                <w:rStyle w:val="Hyperlink"/>
                <w:noProof/>
              </w:rPr>
              <w:t>The Problem</w:t>
            </w:r>
            <w:r w:rsidR="00A770AA">
              <w:rPr>
                <w:noProof/>
                <w:webHidden/>
              </w:rPr>
              <w:tab/>
            </w:r>
            <w:r w:rsidR="00A770AA">
              <w:rPr>
                <w:noProof/>
                <w:webHidden/>
              </w:rPr>
              <w:fldChar w:fldCharType="begin"/>
            </w:r>
            <w:r w:rsidR="00A770AA">
              <w:rPr>
                <w:noProof/>
                <w:webHidden/>
              </w:rPr>
              <w:instrText xml:space="preserve"> PAGEREF _Toc121238870 \h </w:instrText>
            </w:r>
            <w:r w:rsidR="00A770AA">
              <w:rPr>
                <w:noProof/>
                <w:webHidden/>
              </w:rPr>
            </w:r>
            <w:r w:rsidR="00A770AA">
              <w:rPr>
                <w:noProof/>
                <w:webHidden/>
              </w:rPr>
              <w:fldChar w:fldCharType="separate"/>
            </w:r>
            <w:r w:rsidR="006465D2">
              <w:rPr>
                <w:noProof/>
                <w:webHidden/>
              </w:rPr>
              <w:t>6</w:t>
            </w:r>
            <w:r w:rsidR="00A770AA">
              <w:rPr>
                <w:noProof/>
                <w:webHidden/>
              </w:rPr>
              <w:fldChar w:fldCharType="end"/>
            </w:r>
          </w:hyperlink>
        </w:p>
        <w:p w14:paraId="755D7F5D" w14:textId="66D49211"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1" w:history="1">
            <w:r w:rsidR="00A770AA" w:rsidRPr="00906819">
              <w:rPr>
                <w:rStyle w:val="Hyperlink"/>
                <w:noProof/>
              </w:rPr>
              <w:t>1.2</w:t>
            </w:r>
            <w:r w:rsidR="00A770AA">
              <w:rPr>
                <w:rFonts w:eastAsiaTheme="minorEastAsia" w:cstheme="minorBidi"/>
                <w:i w:val="0"/>
                <w:iCs w:val="0"/>
                <w:noProof/>
                <w:sz w:val="24"/>
                <w:szCs w:val="24"/>
                <w:lang w:val="en-GB" w:eastAsia="zh-CN"/>
              </w:rPr>
              <w:tab/>
            </w:r>
            <w:r w:rsidR="00A770AA" w:rsidRPr="00906819">
              <w:rPr>
                <w:rStyle w:val="Hyperlink"/>
                <w:noProof/>
              </w:rPr>
              <w:t>Aims and Goals of the Project</w:t>
            </w:r>
            <w:r w:rsidR="00A770AA">
              <w:rPr>
                <w:noProof/>
                <w:webHidden/>
              </w:rPr>
              <w:tab/>
            </w:r>
            <w:r w:rsidR="00A770AA">
              <w:rPr>
                <w:noProof/>
                <w:webHidden/>
              </w:rPr>
              <w:fldChar w:fldCharType="begin"/>
            </w:r>
            <w:r w:rsidR="00A770AA">
              <w:rPr>
                <w:noProof/>
                <w:webHidden/>
              </w:rPr>
              <w:instrText xml:space="preserve"> PAGEREF _Toc121238871 \h </w:instrText>
            </w:r>
            <w:r w:rsidR="00A770AA">
              <w:rPr>
                <w:noProof/>
                <w:webHidden/>
              </w:rPr>
            </w:r>
            <w:r w:rsidR="00A770AA">
              <w:rPr>
                <w:noProof/>
                <w:webHidden/>
              </w:rPr>
              <w:fldChar w:fldCharType="separate"/>
            </w:r>
            <w:r w:rsidR="006465D2">
              <w:rPr>
                <w:noProof/>
                <w:webHidden/>
              </w:rPr>
              <w:t>6</w:t>
            </w:r>
            <w:r w:rsidR="00A770AA">
              <w:rPr>
                <w:noProof/>
                <w:webHidden/>
              </w:rPr>
              <w:fldChar w:fldCharType="end"/>
            </w:r>
          </w:hyperlink>
        </w:p>
        <w:p w14:paraId="1EEBF6F7" w14:textId="58230574"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2" w:history="1">
            <w:r w:rsidR="00A770AA" w:rsidRPr="00906819">
              <w:rPr>
                <w:rStyle w:val="Hyperlink"/>
                <w:noProof/>
              </w:rPr>
              <w:t>1.3</w:t>
            </w:r>
            <w:r w:rsidR="00A770AA">
              <w:rPr>
                <w:rFonts w:eastAsiaTheme="minorEastAsia" w:cstheme="minorBidi"/>
                <w:i w:val="0"/>
                <w:iCs w:val="0"/>
                <w:noProof/>
                <w:sz w:val="24"/>
                <w:szCs w:val="24"/>
                <w:lang w:val="en-GB" w:eastAsia="zh-CN"/>
              </w:rPr>
              <w:tab/>
            </w:r>
            <w:r w:rsidR="00A770AA" w:rsidRPr="00906819">
              <w:rPr>
                <w:rStyle w:val="Hyperlink"/>
                <w:noProof/>
              </w:rPr>
              <w:t>Survey of Related Literature</w:t>
            </w:r>
            <w:r w:rsidR="00A770AA">
              <w:rPr>
                <w:noProof/>
                <w:webHidden/>
              </w:rPr>
              <w:tab/>
            </w:r>
            <w:r w:rsidR="00A770AA">
              <w:rPr>
                <w:noProof/>
                <w:webHidden/>
              </w:rPr>
              <w:fldChar w:fldCharType="begin"/>
            </w:r>
            <w:r w:rsidR="00A770AA">
              <w:rPr>
                <w:noProof/>
                <w:webHidden/>
              </w:rPr>
              <w:instrText xml:space="preserve"> PAGEREF _Toc121238872 \h </w:instrText>
            </w:r>
            <w:r w:rsidR="00A770AA">
              <w:rPr>
                <w:noProof/>
                <w:webHidden/>
              </w:rPr>
            </w:r>
            <w:r w:rsidR="00A770AA">
              <w:rPr>
                <w:noProof/>
                <w:webHidden/>
              </w:rPr>
              <w:fldChar w:fldCharType="separate"/>
            </w:r>
            <w:r w:rsidR="006465D2">
              <w:rPr>
                <w:noProof/>
                <w:webHidden/>
              </w:rPr>
              <w:t>6</w:t>
            </w:r>
            <w:r w:rsidR="00A770AA">
              <w:rPr>
                <w:noProof/>
                <w:webHidden/>
              </w:rPr>
              <w:fldChar w:fldCharType="end"/>
            </w:r>
          </w:hyperlink>
        </w:p>
        <w:p w14:paraId="5D6E3606" w14:textId="3D788FD4"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3" w:history="1">
            <w:r w:rsidR="00A770AA" w:rsidRPr="00906819">
              <w:rPr>
                <w:rStyle w:val="Hyperlink"/>
                <w:noProof/>
              </w:rPr>
              <w:t>1.4</w:t>
            </w:r>
            <w:r w:rsidR="00A770AA">
              <w:rPr>
                <w:rFonts w:eastAsiaTheme="minorEastAsia" w:cstheme="minorBidi"/>
                <w:i w:val="0"/>
                <w:iCs w:val="0"/>
                <w:noProof/>
                <w:sz w:val="24"/>
                <w:szCs w:val="24"/>
                <w:lang w:val="en-GB" w:eastAsia="zh-CN"/>
              </w:rPr>
              <w:tab/>
            </w:r>
            <w:r w:rsidR="00A770AA" w:rsidRPr="00906819">
              <w:rPr>
                <w:rStyle w:val="Hyperlink"/>
                <w:noProof/>
              </w:rPr>
              <w:t>Milestones Summary (timeline)</w:t>
            </w:r>
            <w:r w:rsidR="00A770AA">
              <w:rPr>
                <w:noProof/>
                <w:webHidden/>
              </w:rPr>
              <w:tab/>
            </w:r>
            <w:r w:rsidR="00A770AA">
              <w:rPr>
                <w:noProof/>
                <w:webHidden/>
              </w:rPr>
              <w:fldChar w:fldCharType="begin"/>
            </w:r>
            <w:r w:rsidR="00A770AA">
              <w:rPr>
                <w:noProof/>
                <w:webHidden/>
              </w:rPr>
              <w:instrText xml:space="preserve"> PAGEREF _Toc121238873 \h </w:instrText>
            </w:r>
            <w:r w:rsidR="00A770AA">
              <w:rPr>
                <w:noProof/>
                <w:webHidden/>
              </w:rPr>
            </w:r>
            <w:r w:rsidR="00A770AA">
              <w:rPr>
                <w:noProof/>
                <w:webHidden/>
              </w:rPr>
              <w:fldChar w:fldCharType="separate"/>
            </w:r>
            <w:r w:rsidR="006465D2">
              <w:rPr>
                <w:noProof/>
                <w:webHidden/>
              </w:rPr>
              <w:t>6</w:t>
            </w:r>
            <w:r w:rsidR="00A770AA">
              <w:rPr>
                <w:noProof/>
                <w:webHidden/>
              </w:rPr>
              <w:fldChar w:fldCharType="end"/>
            </w:r>
          </w:hyperlink>
        </w:p>
        <w:p w14:paraId="681B6B47" w14:textId="0D690EE2"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874" w:history="1">
            <w:r w:rsidR="00A770AA" w:rsidRPr="00906819">
              <w:rPr>
                <w:rStyle w:val="Hyperlink"/>
                <w:noProof/>
              </w:rPr>
              <w:t>Chapter 2:</w:t>
            </w:r>
            <w:r w:rsidR="00A770AA">
              <w:rPr>
                <w:rFonts w:eastAsiaTheme="minorEastAsia" w:cstheme="minorBidi"/>
                <w:b w:val="0"/>
                <w:bCs w:val="0"/>
                <w:noProof/>
                <w:sz w:val="24"/>
                <w:szCs w:val="24"/>
                <w:lang w:val="en-GB" w:eastAsia="zh-CN"/>
              </w:rPr>
              <w:tab/>
            </w:r>
            <w:r w:rsidR="00A770AA" w:rsidRPr="00906819">
              <w:rPr>
                <w:rStyle w:val="Hyperlink"/>
                <w:noProof/>
              </w:rPr>
              <w:t>Value at Risk (VaR)</w:t>
            </w:r>
            <w:r w:rsidR="00A770AA">
              <w:rPr>
                <w:noProof/>
                <w:webHidden/>
              </w:rPr>
              <w:tab/>
            </w:r>
            <w:r w:rsidR="00A770AA">
              <w:rPr>
                <w:noProof/>
                <w:webHidden/>
              </w:rPr>
              <w:fldChar w:fldCharType="begin"/>
            </w:r>
            <w:r w:rsidR="00A770AA">
              <w:rPr>
                <w:noProof/>
                <w:webHidden/>
              </w:rPr>
              <w:instrText xml:space="preserve"> PAGEREF _Toc121238874 \h </w:instrText>
            </w:r>
            <w:r w:rsidR="00A770AA">
              <w:rPr>
                <w:noProof/>
                <w:webHidden/>
              </w:rPr>
            </w:r>
            <w:r w:rsidR="00A770AA">
              <w:rPr>
                <w:noProof/>
                <w:webHidden/>
              </w:rPr>
              <w:fldChar w:fldCharType="separate"/>
            </w:r>
            <w:r w:rsidR="006465D2">
              <w:rPr>
                <w:noProof/>
                <w:webHidden/>
              </w:rPr>
              <w:t>8</w:t>
            </w:r>
            <w:r w:rsidR="00A770AA">
              <w:rPr>
                <w:noProof/>
                <w:webHidden/>
              </w:rPr>
              <w:fldChar w:fldCharType="end"/>
            </w:r>
          </w:hyperlink>
        </w:p>
        <w:p w14:paraId="7EEF8098" w14:textId="6FF7ECD2"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5" w:history="1">
            <w:r w:rsidR="00A770AA" w:rsidRPr="00906819">
              <w:rPr>
                <w:rStyle w:val="Hyperlink"/>
                <w:noProof/>
              </w:rPr>
              <w:t>2.1</w:t>
            </w:r>
            <w:r w:rsidR="00A770AA">
              <w:rPr>
                <w:rFonts w:eastAsiaTheme="minorEastAsia" w:cstheme="minorBidi"/>
                <w:i w:val="0"/>
                <w:iCs w:val="0"/>
                <w:noProof/>
                <w:sz w:val="24"/>
                <w:szCs w:val="24"/>
                <w:lang w:val="en-GB" w:eastAsia="zh-CN"/>
              </w:rPr>
              <w:tab/>
            </w:r>
            <w:r w:rsidR="00A770AA" w:rsidRPr="00906819">
              <w:rPr>
                <w:rStyle w:val="Hyperlink"/>
                <w:noProof/>
              </w:rPr>
              <w:t>What is Value at Risk</w:t>
            </w:r>
            <w:r w:rsidR="00A770AA">
              <w:rPr>
                <w:noProof/>
                <w:webHidden/>
              </w:rPr>
              <w:tab/>
            </w:r>
            <w:r w:rsidR="00A770AA">
              <w:rPr>
                <w:noProof/>
                <w:webHidden/>
              </w:rPr>
              <w:fldChar w:fldCharType="begin"/>
            </w:r>
            <w:r w:rsidR="00A770AA">
              <w:rPr>
                <w:noProof/>
                <w:webHidden/>
              </w:rPr>
              <w:instrText xml:space="preserve"> PAGEREF _Toc121238875 \h </w:instrText>
            </w:r>
            <w:r w:rsidR="00A770AA">
              <w:rPr>
                <w:noProof/>
                <w:webHidden/>
              </w:rPr>
            </w:r>
            <w:r w:rsidR="00A770AA">
              <w:rPr>
                <w:noProof/>
                <w:webHidden/>
              </w:rPr>
              <w:fldChar w:fldCharType="separate"/>
            </w:r>
            <w:r w:rsidR="006465D2">
              <w:rPr>
                <w:noProof/>
                <w:webHidden/>
              </w:rPr>
              <w:t>8</w:t>
            </w:r>
            <w:r w:rsidR="00A770AA">
              <w:rPr>
                <w:noProof/>
                <w:webHidden/>
              </w:rPr>
              <w:fldChar w:fldCharType="end"/>
            </w:r>
          </w:hyperlink>
        </w:p>
        <w:p w14:paraId="45254672" w14:textId="1777E014"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6" w:history="1">
            <w:r w:rsidR="00A770AA" w:rsidRPr="00906819">
              <w:rPr>
                <w:rStyle w:val="Hyperlink"/>
                <w:noProof/>
              </w:rPr>
              <w:t>2.2</w:t>
            </w:r>
            <w:r w:rsidR="00A770AA">
              <w:rPr>
                <w:rFonts w:eastAsiaTheme="minorEastAsia" w:cstheme="minorBidi"/>
                <w:i w:val="0"/>
                <w:iCs w:val="0"/>
                <w:noProof/>
                <w:sz w:val="24"/>
                <w:szCs w:val="24"/>
                <w:lang w:val="en-GB" w:eastAsia="zh-CN"/>
              </w:rPr>
              <w:tab/>
            </w:r>
            <w:r w:rsidR="00A770AA" w:rsidRPr="00906819">
              <w:rPr>
                <w:rStyle w:val="Hyperlink"/>
                <w:noProof/>
              </w:rPr>
              <w:t>Value at Risk (VaR)</w:t>
            </w:r>
            <w:r w:rsidR="00A770AA">
              <w:rPr>
                <w:noProof/>
                <w:webHidden/>
              </w:rPr>
              <w:tab/>
            </w:r>
            <w:r w:rsidR="00A770AA">
              <w:rPr>
                <w:noProof/>
                <w:webHidden/>
              </w:rPr>
              <w:fldChar w:fldCharType="begin"/>
            </w:r>
            <w:r w:rsidR="00A770AA">
              <w:rPr>
                <w:noProof/>
                <w:webHidden/>
              </w:rPr>
              <w:instrText xml:space="preserve"> PAGEREF _Toc121238876 \h </w:instrText>
            </w:r>
            <w:r w:rsidR="00A770AA">
              <w:rPr>
                <w:noProof/>
                <w:webHidden/>
              </w:rPr>
            </w:r>
            <w:r w:rsidR="00A770AA">
              <w:rPr>
                <w:noProof/>
                <w:webHidden/>
              </w:rPr>
              <w:fldChar w:fldCharType="separate"/>
            </w:r>
            <w:r w:rsidR="006465D2">
              <w:rPr>
                <w:noProof/>
                <w:webHidden/>
              </w:rPr>
              <w:t>8</w:t>
            </w:r>
            <w:r w:rsidR="00A770AA">
              <w:rPr>
                <w:noProof/>
                <w:webHidden/>
              </w:rPr>
              <w:fldChar w:fldCharType="end"/>
            </w:r>
          </w:hyperlink>
        </w:p>
        <w:p w14:paraId="420C6DBD" w14:textId="51A27660"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77" w:history="1">
            <w:r w:rsidR="00A770AA" w:rsidRPr="00906819">
              <w:rPr>
                <w:rStyle w:val="Hyperlink"/>
                <w:noProof/>
              </w:rPr>
              <w:t>2.2.1</w:t>
            </w:r>
            <w:r w:rsidR="00A770AA">
              <w:rPr>
                <w:rFonts w:eastAsiaTheme="minorEastAsia" w:cstheme="minorBidi"/>
                <w:noProof/>
                <w:sz w:val="24"/>
                <w:szCs w:val="24"/>
                <w:lang w:val="en-GB" w:eastAsia="zh-CN"/>
              </w:rPr>
              <w:tab/>
            </w:r>
            <w:r w:rsidR="00A770AA" w:rsidRPr="00906819">
              <w:rPr>
                <w:rStyle w:val="Hyperlink"/>
                <w:noProof/>
              </w:rPr>
              <w:t>Mathematical definition</w:t>
            </w:r>
            <w:r w:rsidR="00A770AA">
              <w:rPr>
                <w:noProof/>
                <w:webHidden/>
              </w:rPr>
              <w:tab/>
            </w:r>
            <w:r w:rsidR="00A770AA">
              <w:rPr>
                <w:noProof/>
                <w:webHidden/>
              </w:rPr>
              <w:fldChar w:fldCharType="begin"/>
            </w:r>
            <w:r w:rsidR="00A770AA">
              <w:rPr>
                <w:noProof/>
                <w:webHidden/>
              </w:rPr>
              <w:instrText xml:space="preserve"> PAGEREF _Toc121238877 \h </w:instrText>
            </w:r>
            <w:r w:rsidR="00A770AA">
              <w:rPr>
                <w:noProof/>
                <w:webHidden/>
              </w:rPr>
            </w:r>
            <w:r w:rsidR="00A770AA">
              <w:rPr>
                <w:noProof/>
                <w:webHidden/>
              </w:rPr>
              <w:fldChar w:fldCharType="separate"/>
            </w:r>
            <w:r w:rsidR="006465D2">
              <w:rPr>
                <w:noProof/>
                <w:webHidden/>
              </w:rPr>
              <w:t>9</w:t>
            </w:r>
            <w:r w:rsidR="00A770AA">
              <w:rPr>
                <w:noProof/>
                <w:webHidden/>
              </w:rPr>
              <w:fldChar w:fldCharType="end"/>
            </w:r>
          </w:hyperlink>
        </w:p>
        <w:p w14:paraId="71DABBD5" w14:textId="14DAD68C"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78" w:history="1">
            <w:r w:rsidR="00A770AA" w:rsidRPr="00906819">
              <w:rPr>
                <w:rStyle w:val="Hyperlink"/>
                <w:noProof/>
              </w:rPr>
              <w:t>2.3</w:t>
            </w:r>
            <w:r w:rsidR="00A770AA">
              <w:rPr>
                <w:rFonts w:eastAsiaTheme="minorEastAsia" w:cstheme="minorBidi"/>
                <w:i w:val="0"/>
                <w:iCs w:val="0"/>
                <w:noProof/>
                <w:sz w:val="24"/>
                <w:szCs w:val="24"/>
                <w:lang w:val="en-GB" w:eastAsia="zh-CN"/>
              </w:rPr>
              <w:tab/>
            </w:r>
            <w:r w:rsidR="00A770AA" w:rsidRPr="00906819">
              <w:rPr>
                <w:rStyle w:val="Hyperlink"/>
                <w:noProof/>
              </w:rPr>
              <w:t>Conditional Value at Risk (CVaR)</w:t>
            </w:r>
            <w:r w:rsidR="00A770AA">
              <w:rPr>
                <w:noProof/>
                <w:webHidden/>
              </w:rPr>
              <w:tab/>
            </w:r>
            <w:r w:rsidR="00A770AA">
              <w:rPr>
                <w:noProof/>
                <w:webHidden/>
              </w:rPr>
              <w:fldChar w:fldCharType="begin"/>
            </w:r>
            <w:r w:rsidR="00A770AA">
              <w:rPr>
                <w:noProof/>
                <w:webHidden/>
              </w:rPr>
              <w:instrText xml:space="preserve"> PAGEREF _Toc121238878 \h </w:instrText>
            </w:r>
            <w:r w:rsidR="00A770AA">
              <w:rPr>
                <w:noProof/>
                <w:webHidden/>
              </w:rPr>
            </w:r>
            <w:r w:rsidR="00A770AA">
              <w:rPr>
                <w:noProof/>
                <w:webHidden/>
              </w:rPr>
              <w:fldChar w:fldCharType="separate"/>
            </w:r>
            <w:r w:rsidR="006465D2">
              <w:rPr>
                <w:noProof/>
                <w:webHidden/>
              </w:rPr>
              <w:t>9</w:t>
            </w:r>
            <w:r w:rsidR="00A770AA">
              <w:rPr>
                <w:noProof/>
                <w:webHidden/>
              </w:rPr>
              <w:fldChar w:fldCharType="end"/>
            </w:r>
          </w:hyperlink>
        </w:p>
        <w:p w14:paraId="6F64C1DA" w14:textId="141BC153"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79" w:history="1">
            <w:r w:rsidR="00A770AA" w:rsidRPr="00906819">
              <w:rPr>
                <w:rStyle w:val="Hyperlink"/>
                <w:noProof/>
              </w:rPr>
              <w:t>2.3.1</w:t>
            </w:r>
            <w:r w:rsidR="00A770AA">
              <w:rPr>
                <w:rFonts w:eastAsiaTheme="minorEastAsia" w:cstheme="minorBidi"/>
                <w:noProof/>
                <w:sz w:val="24"/>
                <w:szCs w:val="24"/>
                <w:lang w:val="en-GB" w:eastAsia="zh-CN"/>
              </w:rPr>
              <w:tab/>
            </w:r>
            <w:r w:rsidR="00A770AA" w:rsidRPr="00906819">
              <w:rPr>
                <w:rStyle w:val="Hyperlink"/>
                <w:noProof/>
              </w:rPr>
              <w:t>Mathematical definition</w:t>
            </w:r>
            <w:r w:rsidR="00A770AA">
              <w:rPr>
                <w:noProof/>
                <w:webHidden/>
              </w:rPr>
              <w:tab/>
            </w:r>
            <w:r w:rsidR="00A770AA">
              <w:rPr>
                <w:noProof/>
                <w:webHidden/>
              </w:rPr>
              <w:fldChar w:fldCharType="begin"/>
            </w:r>
            <w:r w:rsidR="00A770AA">
              <w:rPr>
                <w:noProof/>
                <w:webHidden/>
              </w:rPr>
              <w:instrText xml:space="preserve"> PAGEREF _Toc121238879 \h </w:instrText>
            </w:r>
            <w:r w:rsidR="00A770AA">
              <w:rPr>
                <w:noProof/>
                <w:webHidden/>
              </w:rPr>
            </w:r>
            <w:r w:rsidR="00A770AA">
              <w:rPr>
                <w:noProof/>
                <w:webHidden/>
              </w:rPr>
              <w:fldChar w:fldCharType="separate"/>
            </w:r>
            <w:r w:rsidR="006465D2">
              <w:rPr>
                <w:noProof/>
                <w:webHidden/>
              </w:rPr>
              <w:t>10</w:t>
            </w:r>
            <w:r w:rsidR="00A770AA">
              <w:rPr>
                <w:noProof/>
                <w:webHidden/>
              </w:rPr>
              <w:fldChar w:fldCharType="end"/>
            </w:r>
          </w:hyperlink>
        </w:p>
        <w:p w14:paraId="076DC28F" w14:textId="7760D3E5"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80" w:history="1">
            <w:r w:rsidR="00A770AA" w:rsidRPr="00906819">
              <w:rPr>
                <w:rStyle w:val="Hyperlink"/>
                <w:noProof/>
              </w:rPr>
              <w:t>2.4</w:t>
            </w:r>
            <w:r w:rsidR="00A770AA">
              <w:rPr>
                <w:rFonts w:eastAsiaTheme="minorEastAsia" w:cstheme="minorBidi"/>
                <w:i w:val="0"/>
                <w:iCs w:val="0"/>
                <w:noProof/>
                <w:sz w:val="24"/>
                <w:szCs w:val="24"/>
                <w:lang w:val="en-GB" w:eastAsia="zh-CN"/>
              </w:rPr>
              <w:tab/>
            </w:r>
            <w:r w:rsidR="00A770AA" w:rsidRPr="00906819">
              <w:rPr>
                <w:rStyle w:val="Hyperlink"/>
                <w:noProof/>
              </w:rPr>
              <w:t>Time Horizon</w:t>
            </w:r>
            <w:r w:rsidR="00A770AA">
              <w:rPr>
                <w:noProof/>
                <w:webHidden/>
              </w:rPr>
              <w:tab/>
            </w:r>
            <w:r w:rsidR="00A770AA">
              <w:rPr>
                <w:noProof/>
                <w:webHidden/>
              </w:rPr>
              <w:fldChar w:fldCharType="begin"/>
            </w:r>
            <w:r w:rsidR="00A770AA">
              <w:rPr>
                <w:noProof/>
                <w:webHidden/>
              </w:rPr>
              <w:instrText xml:space="preserve"> PAGEREF _Toc121238880 \h </w:instrText>
            </w:r>
            <w:r w:rsidR="00A770AA">
              <w:rPr>
                <w:noProof/>
                <w:webHidden/>
              </w:rPr>
            </w:r>
            <w:r w:rsidR="00A770AA">
              <w:rPr>
                <w:noProof/>
                <w:webHidden/>
              </w:rPr>
              <w:fldChar w:fldCharType="separate"/>
            </w:r>
            <w:r w:rsidR="006465D2">
              <w:rPr>
                <w:noProof/>
                <w:webHidden/>
              </w:rPr>
              <w:t>10</w:t>
            </w:r>
            <w:r w:rsidR="00A770AA">
              <w:rPr>
                <w:noProof/>
                <w:webHidden/>
              </w:rPr>
              <w:fldChar w:fldCharType="end"/>
            </w:r>
          </w:hyperlink>
        </w:p>
        <w:p w14:paraId="18CD8CE4" w14:textId="24449645"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81" w:history="1">
            <w:r w:rsidR="00A770AA" w:rsidRPr="00906819">
              <w:rPr>
                <w:rStyle w:val="Hyperlink"/>
                <w:noProof/>
              </w:rPr>
              <w:t>2.5</w:t>
            </w:r>
            <w:r w:rsidR="00A770AA">
              <w:rPr>
                <w:rFonts w:eastAsiaTheme="minorEastAsia" w:cstheme="minorBidi"/>
                <w:i w:val="0"/>
                <w:iCs w:val="0"/>
                <w:noProof/>
                <w:sz w:val="24"/>
                <w:szCs w:val="24"/>
                <w:lang w:val="en-GB" w:eastAsia="zh-CN"/>
              </w:rPr>
              <w:tab/>
            </w:r>
            <w:r w:rsidR="00A770AA" w:rsidRPr="00906819">
              <w:rPr>
                <w:rStyle w:val="Hyperlink"/>
                <w:noProof/>
              </w:rPr>
              <w:t>Historical Returns</w:t>
            </w:r>
            <w:r w:rsidR="00A770AA">
              <w:rPr>
                <w:noProof/>
                <w:webHidden/>
              </w:rPr>
              <w:tab/>
            </w:r>
            <w:r w:rsidR="00A770AA">
              <w:rPr>
                <w:noProof/>
                <w:webHidden/>
              </w:rPr>
              <w:fldChar w:fldCharType="begin"/>
            </w:r>
            <w:r w:rsidR="00A770AA">
              <w:rPr>
                <w:noProof/>
                <w:webHidden/>
              </w:rPr>
              <w:instrText xml:space="preserve"> PAGEREF _Toc121238881 \h </w:instrText>
            </w:r>
            <w:r w:rsidR="00A770AA">
              <w:rPr>
                <w:noProof/>
                <w:webHidden/>
              </w:rPr>
            </w:r>
            <w:r w:rsidR="00A770AA">
              <w:rPr>
                <w:noProof/>
                <w:webHidden/>
              </w:rPr>
              <w:fldChar w:fldCharType="separate"/>
            </w:r>
            <w:r w:rsidR="006465D2">
              <w:rPr>
                <w:noProof/>
                <w:webHidden/>
              </w:rPr>
              <w:t>10</w:t>
            </w:r>
            <w:r w:rsidR="00A770AA">
              <w:rPr>
                <w:noProof/>
                <w:webHidden/>
              </w:rPr>
              <w:fldChar w:fldCharType="end"/>
            </w:r>
          </w:hyperlink>
        </w:p>
        <w:p w14:paraId="20A2CF5C" w14:textId="667F980D"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82" w:history="1">
            <w:r w:rsidR="00A770AA" w:rsidRPr="00906819">
              <w:rPr>
                <w:rStyle w:val="Hyperlink"/>
                <w:noProof/>
              </w:rPr>
              <w:t>2.6</w:t>
            </w:r>
            <w:r w:rsidR="00A770AA">
              <w:rPr>
                <w:rFonts w:eastAsiaTheme="minorEastAsia" w:cstheme="minorBidi"/>
                <w:i w:val="0"/>
                <w:iCs w:val="0"/>
                <w:noProof/>
                <w:sz w:val="24"/>
                <w:szCs w:val="24"/>
                <w:lang w:val="en-GB" w:eastAsia="zh-CN"/>
              </w:rPr>
              <w:tab/>
            </w:r>
            <w:r w:rsidR="00A770AA" w:rsidRPr="00906819">
              <w:rPr>
                <w:rStyle w:val="Hyperlink"/>
                <w:noProof/>
              </w:rPr>
              <w:t>Historical Simulation</w:t>
            </w:r>
            <w:r w:rsidR="00A770AA">
              <w:rPr>
                <w:noProof/>
                <w:webHidden/>
              </w:rPr>
              <w:tab/>
            </w:r>
            <w:r w:rsidR="00A770AA">
              <w:rPr>
                <w:noProof/>
                <w:webHidden/>
              </w:rPr>
              <w:fldChar w:fldCharType="begin"/>
            </w:r>
            <w:r w:rsidR="00A770AA">
              <w:rPr>
                <w:noProof/>
                <w:webHidden/>
              </w:rPr>
              <w:instrText xml:space="preserve"> PAGEREF _Toc121238882 \h </w:instrText>
            </w:r>
            <w:r w:rsidR="00A770AA">
              <w:rPr>
                <w:noProof/>
                <w:webHidden/>
              </w:rPr>
            </w:r>
            <w:r w:rsidR="00A770AA">
              <w:rPr>
                <w:noProof/>
                <w:webHidden/>
              </w:rPr>
              <w:fldChar w:fldCharType="separate"/>
            </w:r>
            <w:r w:rsidR="006465D2">
              <w:rPr>
                <w:noProof/>
                <w:webHidden/>
              </w:rPr>
              <w:t>10</w:t>
            </w:r>
            <w:r w:rsidR="00A770AA">
              <w:rPr>
                <w:noProof/>
                <w:webHidden/>
              </w:rPr>
              <w:fldChar w:fldCharType="end"/>
            </w:r>
          </w:hyperlink>
        </w:p>
        <w:p w14:paraId="20F9CFAB" w14:textId="3AC2F0DC"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83" w:history="1">
            <w:r w:rsidR="00A770AA" w:rsidRPr="00906819">
              <w:rPr>
                <w:rStyle w:val="Hyperlink"/>
                <w:noProof/>
              </w:rPr>
              <w:t>2.6.1</w:t>
            </w:r>
            <w:r w:rsidR="00A770AA">
              <w:rPr>
                <w:rFonts w:eastAsiaTheme="minorEastAsia" w:cstheme="minorBidi"/>
                <w:noProof/>
                <w:sz w:val="24"/>
                <w:szCs w:val="24"/>
                <w:lang w:val="en-GB" w:eastAsia="zh-CN"/>
              </w:rPr>
              <w:tab/>
            </w:r>
            <w:r w:rsidR="00A770AA" w:rsidRPr="00906819">
              <w:rPr>
                <w:rStyle w:val="Hyperlink"/>
                <w:noProof/>
              </w:rPr>
              <w:t>Historical Simulation – Single Asset</w:t>
            </w:r>
            <w:r w:rsidR="00A770AA">
              <w:rPr>
                <w:noProof/>
                <w:webHidden/>
              </w:rPr>
              <w:tab/>
            </w:r>
            <w:r w:rsidR="00A770AA">
              <w:rPr>
                <w:noProof/>
                <w:webHidden/>
              </w:rPr>
              <w:fldChar w:fldCharType="begin"/>
            </w:r>
            <w:r w:rsidR="00A770AA">
              <w:rPr>
                <w:noProof/>
                <w:webHidden/>
              </w:rPr>
              <w:instrText xml:space="preserve"> PAGEREF _Toc121238883 \h </w:instrText>
            </w:r>
            <w:r w:rsidR="00A770AA">
              <w:rPr>
                <w:noProof/>
                <w:webHidden/>
              </w:rPr>
            </w:r>
            <w:r w:rsidR="00A770AA">
              <w:rPr>
                <w:noProof/>
                <w:webHidden/>
              </w:rPr>
              <w:fldChar w:fldCharType="separate"/>
            </w:r>
            <w:r w:rsidR="006465D2">
              <w:rPr>
                <w:noProof/>
                <w:webHidden/>
              </w:rPr>
              <w:t>11</w:t>
            </w:r>
            <w:r w:rsidR="00A770AA">
              <w:rPr>
                <w:noProof/>
                <w:webHidden/>
              </w:rPr>
              <w:fldChar w:fldCharType="end"/>
            </w:r>
          </w:hyperlink>
        </w:p>
        <w:p w14:paraId="2AA0A565" w14:textId="651672E4"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84" w:history="1">
            <w:r w:rsidR="00A770AA" w:rsidRPr="00906819">
              <w:rPr>
                <w:rStyle w:val="Hyperlink"/>
                <w:noProof/>
              </w:rPr>
              <w:t>2.6.2</w:t>
            </w:r>
            <w:r w:rsidR="00A770AA">
              <w:rPr>
                <w:rFonts w:eastAsiaTheme="minorEastAsia" w:cstheme="minorBidi"/>
                <w:noProof/>
                <w:sz w:val="24"/>
                <w:szCs w:val="24"/>
                <w:lang w:val="en-GB" w:eastAsia="zh-CN"/>
              </w:rPr>
              <w:tab/>
            </w:r>
            <w:r w:rsidR="00A770AA" w:rsidRPr="00906819">
              <w:rPr>
                <w:rStyle w:val="Hyperlink"/>
                <w:noProof/>
              </w:rPr>
              <w:t>Historical Simulation – Portfolio</w:t>
            </w:r>
            <w:r w:rsidR="00A770AA">
              <w:rPr>
                <w:noProof/>
                <w:webHidden/>
              </w:rPr>
              <w:tab/>
            </w:r>
            <w:r w:rsidR="00A770AA">
              <w:rPr>
                <w:noProof/>
                <w:webHidden/>
              </w:rPr>
              <w:fldChar w:fldCharType="begin"/>
            </w:r>
            <w:r w:rsidR="00A770AA">
              <w:rPr>
                <w:noProof/>
                <w:webHidden/>
              </w:rPr>
              <w:instrText xml:space="preserve"> PAGEREF _Toc121238884 \h </w:instrText>
            </w:r>
            <w:r w:rsidR="00A770AA">
              <w:rPr>
                <w:noProof/>
                <w:webHidden/>
              </w:rPr>
            </w:r>
            <w:r w:rsidR="00A770AA">
              <w:rPr>
                <w:noProof/>
                <w:webHidden/>
              </w:rPr>
              <w:fldChar w:fldCharType="separate"/>
            </w:r>
            <w:r w:rsidR="006465D2">
              <w:rPr>
                <w:noProof/>
                <w:webHidden/>
              </w:rPr>
              <w:t>12</w:t>
            </w:r>
            <w:r w:rsidR="00A770AA">
              <w:rPr>
                <w:noProof/>
                <w:webHidden/>
              </w:rPr>
              <w:fldChar w:fldCharType="end"/>
            </w:r>
          </w:hyperlink>
        </w:p>
        <w:p w14:paraId="6FF5D819" w14:textId="77260A90"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85" w:history="1">
            <w:r w:rsidR="00A770AA" w:rsidRPr="00906819">
              <w:rPr>
                <w:rStyle w:val="Hyperlink"/>
                <w:noProof/>
              </w:rPr>
              <w:t>2.7</w:t>
            </w:r>
            <w:r w:rsidR="00A770AA">
              <w:rPr>
                <w:rFonts w:eastAsiaTheme="minorEastAsia" w:cstheme="minorBidi"/>
                <w:i w:val="0"/>
                <w:iCs w:val="0"/>
                <w:noProof/>
                <w:sz w:val="24"/>
                <w:szCs w:val="24"/>
                <w:lang w:val="en-GB" w:eastAsia="zh-CN"/>
              </w:rPr>
              <w:tab/>
            </w:r>
            <w:r w:rsidR="00A770AA" w:rsidRPr="00906819">
              <w:rPr>
                <w:rStyle w:val="Hyperlink"/>
                <w:noProof/>
              </w:rPr>
              <w:t>Model Building method</w:t>
            </w:r>
            <w:r w:rsidR="00A770AA">
              <w:rPr>
                <w:noProof/>
                <w:webHidden/>
              </w:rPr>
              <w:tab/>
            </w:r>
            <w:r w:rsidR="00A770AA">
              <w:rPr>
                <w:noProof/>
                <w:webHidden/>
              </w:rPr>
              <w:fldChar w:fldCharType="begin"/>
            </w:r>
            <w:r w:rsidR="00A770AA">
              <w:rPr>
                <w:noProof/>
                <w:webHidden/>
              </w:rPr>
              <w:instrText xml:space="preserve"> PAGEREF _Toc121238885 \h </w:instrText>
            </w:r>
            <w:r w:rsidR="00A770AA">
              <w:rPr>
                <w:noProof/>
                <w:webHidden/>
              </w:rPr>
            </w:r>
            <w:r w:rsidR="00A770AA">
              <w:rPr>
                <w:noProof/>
                <w:webHidden/>
              </w:rPr>
              <w:fldChar w:fldCharType="separate"/>
            </w:r>
            <w:r w:rsidR="006465D2">
              <w:rPr>
                <w:noProof/>
                <w:webHidden/>
              </w:rPr>
              <w:t>13</w:t>
            </w:r>
            <w:r w:rsidR="00A770AA">
              <w:rPr>
                <w:noProof/>
                <w:webHidden/>
              </w:rPr>
              <w:fldChar w:fldCharType="end"/>
            </w:r>
          </w:hyperlink>
        </w:p>
        <w:p w14:paraId="45703111" w14:textId="2F3ECAD7"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86" w:history="1">
            <w:r w:rsidR="00A770AA" w:rsidRPr="00906819">
              <w:rPr>
                <w:rStyle w:val="Hyperlink"/>
                <w:noProof/>
              </w:rPr>
              <w:t>2.7.1</w:t>
            </w:r>
            <w:r w:rsidR="00A770AA">
              <w:rPr>
                <w:rFonts w:eastAsiaTheme="minorEastAsia" w:cstheme="minorBidi"/>
                <w:noProof/>
                <w:sz w:val="24"/>
                <w:szCs w:val="24"/>
                <w:lang w:val="en-GB" w:eastAsia="zh-CN"/>
              </w:rPr>
              <w:tab/>
            </w:r>
            <w:r w:rsidR="00A770AA" w:rsidRPr="00906819">
              <w:rPr>
                <w:rStyle w:val="Hyperlink"/>
                <w:noProof/>
              </w:rPr>
              <w:t>Daily Volatilities</w:t>
            </w:r>
            <w:r w:rsidR="00A770AA">
              <w:rPr>
                <w:noProof/>
                <w:webHidden/>
              </w:rPr>
              <w:tab/>
            </w:r>
            <w:r w:rsidR="00A770AA">
              <w:rPr>
                <w:noProof/>
                <w:webHidden/>
              </w:rPr>
              <w:fldChar w:fldCharType="begin"/>
            </w:r>
            <w:r w:rsidR="00A770AA">
              <w:rPr>
                <w:noProof/>
                <w:webHidden/>
              </w:rPr>
              <w:instrText xml:space="preserve"> PAGEREF _Toc121238886 \h </w:instrText>
            </w:r>
            <w:r w:rsidR="00A770AA">
              <w:rPr>
                <w:noProof/>
                <w:webHidden/>
              </w:rPr>
            </w:r>
            <w:r w:rsidR="00A770AA">
              <w:rPr>
                <w:noProof/>
                <w:webHidden/>
              </w:rPr>
              <w:fldChar w:fldCharType="separate"/>
            </w:r>
            <w:r w:rsidR="006465D2">
              <w:rPr>
                <w:noProof/>
                <w:webHidden/>
              </w:rPr>
              <w:t>13</w:t>
            </w:r>
            <w:r w:rsidR="00A770AA">
              <w:rPr>
                <w:noProof/>
                <w:webHidden/>
              </w:rPr>
              <w:fldChar w:fldCharType="end"/>
            </w:r>
          </w:hyperlink>
        </w:p>
        <w:p w14:paraId="7C1727EC" w14:textId="54E9780F"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87" w:history="1">
            <w:r w:rsidR="00A770AA" w:rsidRPr="00906819">
              <w:rPr>
                <w:rStyle w:val="Hyperlink"/>
                <w:noProof/>
              </w:rPr>
              <w:t>2.7.2</w:t>
            </w:r>
            <w:r w:rsidR="00A770AA">
              <w:rPr>
                <w:rFonts w:eastAsiaTheme="minorEastAsia" w:cstheme="minorBidi"/>
                <w:noProof/>
                <w:sz w:val="24"/>
                <w:szCs w:val="24"/>
                <w:lang w:val="en-GB" w:eastAsia="zh-CN"/>
              </w:rPr>
              <w:tab/>
            </w:r>
            <w:r w:rsidR="00A770AA" w:rsidRPr="00906819">
              <w:rPr>
                <w:rStyle w:val="Hyperlink"/>
                <w:noProof/>
              </w:rPr>
              <w:t xml:space="preserve">Model Building method – Single Asset </w:t>
            </w:r>
            <w:r w:rsidR="00A770AA">
              <w:rPr>
                <w:noProof/>
                <w:webHidden/>
              </w:rPr>
              <w:tab/>
            </w:r>
            <w:r w:rsidR="00A770AA">
              <w:rPr>
                <w:noProof/>
                <w:webHidden/>
              </w:rPr>
              <w:fldChar w:fldCharType="begin"/>
            </w:r>
            <w:r w:rsidR="00A770AA">
              <w:rPr>
                <w:noProof/>
                <w:webHidden/>
              </w:rPr>
              <w:instrText xml:space="preserve"> PAGEREF _Toc121238887 \h </w:instrText>
            </w:r>
            <w:r w:rsidR="00A770AA">
              <w:rPr>
                <w:noProof/>
                <w:webHidden/>
              </w:rPr>
            </w:r>
            <w:r w:rsidR="00A770AA">
              <w:rPr>
                <w:noProof/>
                <w:webHidden/>
              </w:rPr>
              <w:fldChar w:fldCharType="separate"/>
            </w:r>
            <w:r w:rsidR="006465D2">
              <w:rPr>
                <w:noProof/>
                <w:webHidden/>
              </w:rPr>
              <w:t>13</w:t>
            </w:r>
            <w:r w:rsidR="00A770AA">
              <w:rPr>
                <w:noProof/>
                <w:webHidden/>
              </w:rPr>
              <w:fldChar w:fldCharType="end"/>
            </w:r>
          </w:hyperlink>
        </w:p>
        <w:p w14:paraId="1F638544" w14:textId="3F81866D"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88" w:history="1">
            <w:r w:rsidR="00A770AA" w:rsidRPr="00906819">
              <w:rPr>
                <w:rStyle w:val="Hyperlink"/>
                <w:noProof/>
              </w:rPr>
              <w:t>2.7.3</w:t>
            </w:r>
            <w:r w:rsidR="00A770AA">
              <w:rPr>
                <w:rFonts w:eastAsiaTheme="minorEastAsia" w:cstheme="minorBidi"/>
                <w:noProof/>
                <w:sz w:val="24"/>
                <w:szCs w:val="24"/>
                <w:lang w:val="en-GB" w:eastAsia="zh-CN"/>
              </w:rPr>
              <w:tab/>
            </w:r>
            <w:r w:rsidR="00A770AA" w:rsidRPr="00906819">
              <w:rPr>
                <w:rStyle w:val="Hyperlink"/>
                <w:noProof/>
              </w:rPr>
              <w:t>Model Building method – Portfolio</w:t>
            </w:r>
            <w:r w:rsidR="00A770AA">
              <w:rPr>
                <w:noProof/>
                <w:webHidden/>
              </w:rPr>
              <w:tab/>
            </w:r>
            <w:r w:rsidR="00A770AA">
              <w:rPr>
                <w:noProof/>
                <w:webHidden/>
              </w:rPr>
              <w:fldChar w:fldCharType="begin"/>
            </w:r>
            <w:r w:rsidR="00A770AA">
              <w:rPr>
                <w:noProof/>
                <w:webHidden/>
              </w:rPr>
              <w:instrText xml:space="preserve"> PAGEREF _Toc121238888 \h </w:instrText>
            </w:r>
            <w:r w:rsidR="00A770AA">
              <w:rPr>
                <w:noProof/>
                <w:webHidden/>
              </w:rPr>
            </w:r>
            <w:r w:rsidR="00A770AA">
              <w:rPr>
                <w:noProof/>
                <w:webHidden/>
              </w:rPr>
              <w:fldChar w:fldCharType="separate"/>
            </w:r>
            <w:r w:rsidR="006465D2">
              <w:rPr>
                <w:noProof/>
                <w:webHidden/>
              </w:rPr>
              <w:t>14</w:t>
            </w:r>
            <w:r w:rsidR="00A770AA">
              <w:rPr>
                <w:noProof/>
                <w:webHidden/>
              </w:rPr>
              <w:fldChar w:fldCharType="end"/>
            </w:r>
          </w:hyperlink>
        </w:p>
        <w:p w14:paraId="47FC5759" w14:textId="3CFC29C5"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889" w:history="1">
            <w:r w:rsidR="00A770AA" w:rsidRPr="00906819">
              <w:rPr>
                <w:rStyle w:val="Hyperlink"/>
                <w:noProof/>
              </w:rPr>
              <w:t>Chapter 3:</w:t>
            </w:r>
            <w:r w:rsidR="00A770AA">
              <w:rPr>
                <w:rFonts w:eastAsiaTheme="minorEastAsia" w:cstheme="minorBidi"/>
                <w:b w:val="0"/>
                <w:bCs w:val="0"/>
                <w:noProof/>
                <w:sz w:val="24"/>
                <w:szCs w:val="24"/>
                <w:lang w:val="en-GB" w:eastAsia="zh-CN"/>
              </w:rPr>
              <w:tab/>
            </w:r>
            <w:r w:rsidR="00A770AA" w:rsidRPr="00906819">
              <w:rPr>
                <w:rStyle w:val="Hyperlink"/>
                <w:noProof/>
              </w:rPr>
              <w:t>Software engineering</w:t>
            </w:r>
            <w:r w:rsidR="00A770AA">
              <w:rPr>
                <w:noProof/>
                <w:webHidden/>
              </w:rPr>
              <w:tab/>
            </w:r>
            <w:r w:rsidR="00A770AA">
              <w:rPr>
                <w:noProof/>
                <w:webHidden/>
              </w:rPr>
              <w:fldChar w:fldCharType="begin"/>
            </w:r>
            <w:r w:rsidR="00A770AA">
              <w:rPr>
                <w:noProof/>
                <w:webHidden/>
              </w:rPr>
              <w:instrText xml:space="preserve"> PAGEREF _Toc121238889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36AFBC69" w14:textId="663E0290"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90" w:history="1">
            <w:r w:rsidR="00A770AA" w:rsidRPr="00906819">
              <w:rPr>
                <w:rStyle w:val="Hyperlink"/>
                <w:noProof/>
              </w:rPr>
              <w:t>3.1</w:t>
            </w:r>
            <w:r w:rsidR="00A770AA">
              <w:rPr>
                <w:rFonts w:eastAsiaTheme="minorEastAsia" w:cstheme="minorBidi"/>
                <w:i w:val="0"/>
                <w:iCs w:val="0"/>
                <w:noProof/>
                <w:sz w:val="24"/>
                <w:szCs w:val="24"/>
                <w:lang w:val="en-GB" w:eastAsia="zh-CN"/>
              </w:rPr>
              <w:tab/>
            </w:r>
            <w:r w:rsidR="00A770AA" w:rsidRPr="00906819">
              <w:rPr>
                <w:rStyle w:val="Hyperlink"/>
                <w:noProof/>
              </w:rPr>
              <w:t>Methodology</w:t>
            </w:r>
            <w:r w:rsidR="00A770AA">
              <w:rPr>
                <w:noProof/>
                <w:webHidden/>
              </w:rPr>
              <w:tab/>
            </w:r>
            <w:r w:rsidR="00A770AA">
              <w:rPr>
                <w:noProof/>
                <w:webHidden/>
              </w:rPr>
              <w:fldChar w:fldCharType="begin"/>
            </w:r>
            <w:r w:rsidR="00A770AA">
              <w:rPr>
                <w:noProof/>
                <w:webHidden/>
              </w:rPr>
              <w:instrText xml:space="preserve"> PAGEREF _Toc121238890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0EDBE223" w14:textId="2439967B"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1" w:history="1">
            <w:r w:rsidR="00A770AA" w:rsidRPr="00906819">
              <w:rPr>
                <w:rStyle w:val="Hyperlink"/>
                <w:noProof/>
              </w:rPr>
              <w:t>3.1.1</w:t>
            </w:r>
            <w:r w:rsidR="00A770AA">
              <w:rPr>
                <w:rFonts w:eastAsiaTheme="minorEastAsia" w:cstheme="minorBidi"/>
                <w:noProof/>
                <w:sz w:val="24"/>
                <w:szCs w:val="24"/>
                <w:lang w:val="en-GB" w:eastAsia="zh-CN"/>
              </w:rPr>
              <w:tab/>
            </w:r>
            <w:r w:rsidR="00A770AA" w:rsidRPr="00906819">
              <w:rPr>
                <w:rStyle w:val="Hyperlink"/>
                <w:noProof/>
              </w:rPr>
              <w:t>Test-driven development (TDD)</w:t>
            </w:r>
            <w:r w:rsidR="00A770AA">
              <w:rPr>
                <w:noProof/>
                <w:webHidden/>
              </w:rPr>
              <w:tab/>
            </w:r>
            <w:r w:rsidR="00A770AA">
              <w:rPr>
                <w:noProof/>
                <w:webHidden/>
              </w:rPr>
              <w:fldChar w:fldCharType="begin"/>
            </w:r>
            <w:r w:rsidR="00A770AA">
              <w:rPr>
                <w:noProof/>
                <w:webHidden/>
              </w:rPr>
              <w:instrText xml:space="preserve"> PAGEREF _Toc121238891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247F11F6" w14:textId="7751294D"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2" w:history="1">
            <w:r w:rsidR="00A770AA" w:rsidRPr="00906819">
              <w:rPr>
                <w:rStyle w:val="Hyperlink"/>
                <w:noProof/>
              </w:rPr>
              <w:t>3.1.2</w:t>
            </w:r>
            <w:r w:rsidR="00A770AA">
              <w:rPr>
                <w:rFonts w:eastAsiaTheme="minorEastAsia" w:cstheme="minorBidi"/>
                <w:noProof/>
                <w:sz w:val="24"/>
                <w:szCs w:val="24"/>
                <w:lang w:val="en-GB" w:eastAsia="zh-CN"/>
              </w:rPr>
              <w:tab/>
            </w:r>
            <w:r w:rsidR="00A770AA" w:rsidRPr="00906819">
              <w:rPr>
                <w:rStyle w:val="Hyperlink"/>
                <w:noProof/>
              </w:rPr>
              <w:t xml:space="preserve">TDD stages and cycle </w:t>
            </w:r>
            <w:r w:rsidR="00A770AA">
              <w:rPr>
                <w:noProof/>
                <w:webHidden/>
              </w:rPr>
              <w:tab/>
            </w:r>
            <w:r w:rsidR="00A770AA">
              <w:rPr>
                <w:noProof/>
                <w:webHidden/>
              </w:rPr>
              <w:fldChar w:fldCharType="begin"/>
            </w:r>
            <w:r w:rsidR="00A770AA">
              <w:rPr>
                <w:noProof/>
                <w:webHidden/>
              </w:rPr>
              <w:instrText xml:space="preserve"> PAGEREF _Toc121238892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39E0DB84" w14:textId="44F70B72"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93" w:history="1">
            <w:r w:rsidR="00A770AA" w:rsidRPr="00906819">
              <w:rPr>
                <w:rStyle w:val="Hyperlink"/>
                <w:noProof/>
              </w:rPr>
              <w:t>3.2</w:t>
            </w:r>
            <w:r w:rsidR="00A770AA">
              <w:rPr>
                <w:rFonts w:eastAsiaTheme="minorEastAsia" w:cstheme="minorBidi"/>
                <w:i w:val="0"/>
                <w:iCs w:val="0"/>
                <w:noProof/>
                <w:sz w:val="24"/>
                <w:szCs w:val="24"/>
                <w:lang w:val="en-GB" w:eastAsia="zh-CN"/>
              </w:rPr>
              <w:tab/>
            </w:r>
            <w:r w:rsidR="00A770AA" w:rsidRPr="00906819">
              <w:rPr>
                <w:rStyle w:val="Hyperlink"/>
                <w:noProof/>
              </w:rPr>
              <w:t>Testing</w:t>
            </w:r>
            <w:r w:rsidR="00A770AA">
              <w:rPr>
                <w:noProof/>
                <w:webHidden/>
              </w:rPr>
              <w:tab/>
            </w:r>
            <w:r w:rsidR="00A770AA">
              <w:rPr>
                <w:noProof/>
                <w:webHidden/>
              </w:rPr>
              <w:fldChar w:fldCharType="begin"/>
            </w:r>
            <w:r w:rsidR="00A770AA">
              <w:rPr>
                <w:noProof/>
                <w:webHidden/>
              </w:rPr>
              <w:instrText xml:space="preserve"> PAGEREF _Toc121238893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025225EE" w14:textId="22BB19FB"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4" w:history="1">
            <w:r w:rsidR="00A770AA" w:rsidRPr="00906819">
              <w:rPr>
                <w:rStyle w:val="Hyperlink"/>
                <w:noProof/>
              </w:rPr>
              <w:t>3.2.1</w:t>
            </w:r>
            <w:r w:rsidR="00A770AA">
              <w:rPr>
                <w:rFonts w:eastAsiaTheme="minorEastAsia" w:cstheme="minorBidi"/>
                <w:noProof/>
                <w:sz w:val="24"/>
                <w:szCs w:val="24"/>
                <w:lang w:val="en-GB" w:eastAsia="zh-CN"/>
              </w:rPr>
              <w:tab/>
            </w:r>
            <w:r w:rsidR="00A770AA" w:rsidRPr="00906819">
              <w:rPr>
                <w:rStyle w:val="Hyperlink"/>
                <w:noProof/>
              </w:rPr>
              <w:t>Unit test</w:t>
            </w:r>
            <w:r w:rsidR="00A770AA">
              <w:rPr>
                <w:noProof/>
                <w:webHidden/>
              </w:rPr>
              <w:tab/>
            </w:r>
            <w:r w:rsidR="00A770AA">
              <w:rPr>
                <w:noProof/>
                <w:webHidden/>
              </w:rPr>
              <w:fldChar w:fldCharType="begin"/>
            </w:r>
            <w:r w:rsidR="00A770AA">
              <w:rPr>
                <w:noProof/>
                <w:webHidden/>
              </w:rPr>
              <w:instrText xml:space="preserve"> PAGEREF _Toc121238894 \h </w:instrText>
            </w:r>
            <w:r w:rsidR="00A770AA">
              <w:rPr>
                <w:noProof/>
                <w:webHidden/>
              </w:rPr>
            </w:r>
            <w:r w:rsidR="00A770AA">
              <w:rPr>
                <w:noProof/>
                <w:webHidden/>
              </w:rPr>
              <w:fldChar w:fldCharType="separate"/>
            </w:r>
            <w:r w:rsidR="006465D2">
              <w:rPr>
                <w:noProof/>
                <w:webHidden/>
              </w:rPr>
              <w:t>16</w:t>
            </w:r>
            <w:r w:rsidR="00A770AA">
              <w:rPr>
                <w:noProof/>
                <w:webHidden/>
              </w:rPr>
              <w:fldChar w:fldCharType="end"/>
            </w:r>
          </w:hyperlink>
        </w:p>
        <w:p w14:paraId="2485E02C" w14:textId="02AB8A6E"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5" w:history="1">
            <w:r w:rsidR="00A770AA" w:rsidRPr="00906819">
              <w:rPr>
                <w:rStyle w:val="Hyperlink"/>
                <w:noProof/>
              </w:rPr>
              <w:t>3.2.2</w:t>
            </w:r>
            <w:r w:rsidR="00A770AA">
              <w:rPr>
                <w:rFonts w:eastAsiaTheme="minorEastAsia" w:cstheme="minorBidi"/>
                <w:noProof/>
                <w:sz w:val="24"/>
                <w:szCs w:val="24"/>
                <w:lang w:val="en-GB" w:eastAsia="zh-CN"/>
              </w:rPr>
              <w:tab/>
            </w:r>
            <w:r w:rsidR="00A770AA" w:rsidRPr="00906819">
              <w:rPr>
                <w:rStyle w:val="Hyperlink"/>
                <w:noProof/>
              </w:rPr>
              <w:t>High level test</w:t>
            </w:r>
            <w:r w:rsidR="00A770AA">
              <w:rPr>
                <w:noProof/>
                <w:webHidden/>
              </w:rPr>
              <w:tab/>
            </w:r>
            <w:r w:rsidR="00A770AA">
              <w:rPr>
                <w:noProof/>
                <w:webHidden/>
              </w:rPr>
              <w:fldChar w:fldCharType="begin"/>
            </w:r>
            <w:r w:rsidR="00A770AA">
              <w:rPr>
                <w:noProof/>
                <w:webHidden/>
              </w:rPr>
              <w:instrText xml:space="preserve"> PAGEREF _Toc121238895 \h </w:instrText>
            </w:r>
            <w:r w:rsidR="00A770AA">
              <w:rPr>
                <w:noProof/>
                <w:webHidden/>
              </w:rPr>
            </w:r>
            <w:r w:rsidR="00A770AA">
              <w:rPr>
                <w:noProof/>
                <w:webHidden/>
              </w:rPr>
              <w:fldChar w:fldCharType="separate"/>
            </w:r>
            <w:r w:rsidR="006465D2">
              <w:rPr>
                <w:noProof/>
                <w:webHidden/>
              </w:rPr>
              <w:t>17</w:t>
            </w:r>
            <w:r w:rsidR="00A770AA">
              <w:rPr>
                <w:noProof/>
                <w:webHidden/>
              </w:rPr>
              <w:fldChar w:fldCharType="end"/>
            </w:r>
          </w:hyperlink>
        </w:p>
        <w:p w14:paraId="3EF5C11E" w14:textId="7F1A7226"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6" w:history="1">
            <w:r w:rsidR="00A770AA" w:rsidRPr="00906819">
              <w:rPr>
                <w:rStyle w:val="Hyperlink"/>
                <w:noProof/>
              </w:rPr>
              <w:t>3.2.3</w:t>
            </w:r>
            <w:r w:rsidR="00A770AA">
              <w:rPr>
                <w:rFonts w:eastAsiaTheme="minorEastAsia" w:cstheme="minorBidi"/>
                <w:noProof/>
                <w:sz w:val="24"/>
                <w:szCs w:val="24"/>
                <w:lang w:val="en-GB" w:eastAsia="zh-CN"/>
              </w:rPr>
              <w:tab/>
            </w:r>
            <w:r w:rsidR="00A770AA" w:rsidRPr="00906819">
              <w:rPr>
                <w:rStyle w:val="Hyperlink"/>
                <w:noProof/>
              </w:rPr>
              <w:t>Back test</w:t>
            </w:r>
            <w:r w:rsidR="00A770AA">
              <w:rPr>
                <w:noProof/>
                <w:webHidden/>
              </w:rPr>
              <w:tab/>
            </w:r>
            <w:r w:rsidR="00A770AA">
              <w:rPr>
                <w:noProof/>
                <w:webHidden/>
              </w:rPr>
              <w:fldChar w:fldCharType="begin"/>
            </w:r>
            <w:r w:rsidR="00A770AA">
              <w:rPr>
                <w:noProof/>
                <w:webHidden/>
              </w:rPr>
              <w:instrText xml:space="preserve"> PAGEREF _Toc121238896 \h </w:instrText>
            </w:r>
            <w:r w:rsidR="00A770AA">
              <w:rPr>
                <w:noProof/>
                <w:webHidden/>
              </w:rPr>
            </w:r>
            <w:r w:rsidR="00A770AA">
              <w:rPr>
                <w:noProof/>
                <w:webHidden/>
              </w:rPr>
              <w:fldChar w:fldCharType="separate"/>
            </w:r>
            <w:r w:rsidR="006465D2">
              <w:rPr>
                <w:noProof/>
                <w:webHidden/>
              </w:rPr>
              <w:t>17</w:t>
            </w:r>
            <w:r w:rsidR="00A770AA">
              <w:rPr>
                <w:noProof/>
                <w:webHidden/>
              </w:rPr>
              <w:fldChar w:fldCharType="end"/>
            </w:r>
          </w:hyperlink>
        </w:p>
        <w:p w14:paraId="74FE712A" w14:textId="1705D07B"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7" w:history="1">
            <w:r w:rsidR="00A770AA" w:rsidRPr="00906819">
              <w:rPr>
                <w:rStyle w:val="Hyperlink"/>
                <w:noProof/>
              </w:rPr>
              <w:t>3.2.4</w:t>
            </w:r>
            <w:r w:rsidR="00A770AA">
              <w:rPr>
                <w:rFonts w:eastAsiaTheme="minorEastAsia" w:cstheme="minorBidi"/>
                <w:noProof/>
                <w:sz w:val="24"/>
                <w:szCs w:val="24"/>
                <w:lang w:val="en-GB" w:eastAsia="zh-CN"/>
              </w:rPr>
              <w:tab/>
            </w:r>
            <w:r w:rsidR="00A770AA" w:rsidRPr="00906819">
              <w:rPr>
                <w:rStyle w:val="Hyperlink"/>
                <w:noProof/>
              </w:rPr>
              <w:t xml:space="preserve">Simple statistics test </w:t>
            </w:r>
            <w:r w:rsidR="00A770AA">
              <w:rPr>
                <w:noProof/>
                <w:webHidden/>
              </w:rPr>
              <w:tab/>
            </w:r>
            <w:r w:rsidR="00A770AA">
              <w:rPr>
                <w:noProof/>
                <w:webHidden/>
              </w:rPr>
              <w:fldChar w:fldCharType="begin"/>
            </w:r>
            <w:r w:rsidR="00A770AA">
              <w:rPr>
                <w:noProof/>
                <w:webHidden/>
              </w:rPr>
              <w:instrText xml:space="preserve"> PAGEREF _Toc121238897 \h </w:instrText>
            </w:r>
            <w:r w:rsidR="00A770AA">
              <w:rPr>
                <w:noProof/>
                <w:webHidden/>
              </w:rPr>
            </w:r>
            <w:r w:rsidR="00A770AA">
              <w:rPr>
                <w:noProof/>
                <w:webHidden/>
              </w:rPr>
              <w:fldChar w:fldCharType="separate"/>
            </w:r>
            <w:r w:rsidR="006465D2">
              <w:rPr>
                <w:noProof/>
                <w:webHidden/>
              </w:rPr>
              <w:t>17</w:t>
            </w:r>
            <w:r w:rsidR="00A770AA">
              <w:rPr>
                <w:noProof/>
                <w:webHidden/>
              </w:rPr>
              <w:fldChar w:fldCharType="end"/>
            </w:r>
          </w:hyperlink>
        </w:p>
        <w:p w14:paraId="60484D38" w14:textId="220786A6"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898" w:history="1">
            <w:r w:rsidR="00A770AA" w:rsidRPr="00906819">
              <w:rPr>
                <w:rStyle w:val="Hyperlink"/>
                <w:noProof/>
              </w:rPr>
              <w:t>3.3</w:t>
            </w:r>
            <w:r w:rsidR="00A770AA">
              <w:rPr>
                <w:rFonts w:eastAsiaTheme="minorEastAsia" w:cstheme="minorBidi"/>
                <w:i w:val="0"/>
                <w:iCs w:val="0"/>
                <w:noProof/>
                <w:sz w:val="24"/>
                <w:szCs w:val="24"/>
                <w:lang w:val="en-GB" w:eastAsia="zh-CN"/>
              </w:rPr>
              <w:tab/>
            </w:r>
            <w:r w:rsidR="00A770AA" w:rsidRPr="00906819">
              <w:rPr>
                <w:rStyle w:val="Hyperlink"/>
                <w:noProof/>
              </w:rPr>
              <w:t>Documentation</w:t>
            </w:r>
            <w:r w:rsidR="00A770AA">
              <w:rPr>
                <w:noProof/>
                <w:webHidden/>
              </w:rPr>
              <w:tab/>
            </w:r>
            <w:r w:rsidR="00A770AA">
              <w:rPr>
                <w:noProof/>
                <w:webHidden/>
              </w:rPr>
              <w:fldChar w:fldCharType="begin"/>
            </w:r>
            <w:r w:rsidR="00A770AA">
              <w:rPr>
                <w:noProof/>
                <w:webHidden/>
              </w:rPr>
              <w:instrText xml:space="preserve"> PAGEREF _Toc121238898 \h </w:instrText>
            </w:r>
            <w:r w:rsidR="00A770AA">
              <w:rPr>
                <w:noProof/>
                <w:webHidden/>
              </w:rPr>
            </w:r>
            <w:r w:rsidR="00A770AA">
              <w:rPr>
                <w:noProof/>
                <w:webHidden/>
              </w:rPr>
              <w:fldChar w:fldCharType="separate"/>
            </w:r>
            <w:r w:rsidR="006465D2">
              <w:rPr>
                <w:noProof/>
                <w:webHidden/>
              </w:rPr>
              <w:t>17</w:t>
            </w:r>
            <w:r w:rsidR="00A770AA">
              <w:rPr>
                <w:noProof/>
                <w:webHidden/>
              </w:rPr>
              <w:fldChar w:fldCharType="end"/>
            </w:r>
          </w:hyperlink>
        </w:p>
        <w:p w14:paraId="50C74C03" w14:textId="4BB004DF"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899" w:history="1">
            <w:r w:rsidR="00A770AA" w:rsidRPr="00906819">
              <w:rPr>
                <w:rStyle w:val="Hyperlink"/>
                <w:noProof/>
              </w:rPr>
              <w:t>3.3.1</w:t>
            </w:r>
            <w:r w:rsidR="00A770AA">
              <w:rPr>
                <w:rFonts w:eastAsiaTheme="minorEastAsia" w:cstheme="minorBidi"/>
                <w:noProof/>
                <w:sz w:val="24"/>
                <w:szCs w:val="24"/>
                <w:lang w:val="en-GB" w:eastAsia="zh-CN"/>
              </w:rPr>
              <w:tab/>
            </w:r>
            <w:r w:rsidR="00A770AA" w:rsidRPr="00906819">
              <w:rPr>
                <w:rStyle w:val="Hyperlink"/>
                <w:noProof/>
              </w:rPr>
              <w:t>Stock_data package</w:t>
            </w:r>
            <w:r w:rsidR="00A770AA">
              <w:rPr>
                <w:noProof/>
                <w:webHidden/>
              </w:rPr>
              <w:tab/>
            </w:r>
            <w:r w:rsidR="00A770AA">
              <w:rPr>
                <w:noProof/>
                <w:webHidden/>
              </w:rPr>
              <w:fldChar w:fldCharType="begin"/>
            </w:r>
            <w:r w:rsidR="00A770AA">
              <w:rPr>
                <w:noProof/>
                <w:webHidden/>
              </w:rPr>
              <w:instrText xml:space="preserve"> PAGEREF _Toc121238899 \h </w:instrText>
            </w:r>
            <w:r w:rsidR="00A770AA">
              <w:rPr>
                <w:noProof/>
                <w:webHidden/>
              </w:rPr>
            </w:r>
            <w:r w:rsidR="00A770AA">
              <w:rPr>
                <w:noProof/>
                <w:webHidden/>
              </w:rPr>
              <w:fldChar w:fldCharType="separate"/>
            </w:r>
            <w:r w:rsidR="006465D2">
              <w:rPr>
                <w:noProof/>
                <w:webHidden/>
              </w:rPr>
              <w:t>17</w:t>
            </w:r>
            <w:r w:rsidR="00A770AA">
              <w:rPr>
                <w:noProof/>
                <w:webHidden/>
              </w:rPr>
              <w:fldChar w:fldCharType="end"/>
            </w:r>
          </w:hyperlink>
        </w:p>
        <w:p w14:paraId="08BBF3CC" w14:textId="34EDB85C"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900" w:history="1">
            <w:r w:rsidR="00A770AA" w:rsidRPr="00906819">
              <w:rPr>
                <w:rStyle w:val="Hyperlink"/>
                <w:noProof/>
              </w:rPr>
              <w:t>3.3.2</w:t>
            </w:r>
            <w:r w:rsidR="00A770AA">
              <w:rPr>
                <w:rFonts w:eastAsiaTheme="minorEastAsia" w:cstheme="minorBidi"/>
                <w:noProof/>
                <w:sz w:val="24"/>
                <w:szCs w:val="24"/>
                <w:lang w:val="en-GB" w:eastAsia="zh-CN"/>
              </w:rPr>
              <w:tab/>
            </w:r>
            <w:r w:rsidR="00A770AA" w:rsidRPr="00906819">
              <w:rPr>
                <w:rStyle w:val="Hyperlink"/>
                <w:noProof/>
              </w:rPr>
              <w:t>Calculating_VaR package</w:t>
            </w:r>
            <w:r w:rsidR="00A770AA">
              <w:rPr>
                <w:noProof/>
                <w:webHidden/>
              </w:rPr>
              <w:tab/>
            </w:r>
            <w:r w:rsidR="00A770AA">
              <w:rPr>
                <w:noProof/>
                <w:webHidden/>
              </w:rPr>
              <w:fldChar w:fldCharType="begin"/>
            </w:r>
            <w:r w:rsidR="00A770AA">
              <w:rPr>
                <w:noProof/>
                <w:webHidden/>
              </w:rPr>
              <w:instrText xml:space="preserve"> PAGEREF _Toc121238900 \h </w:instrText>
            </w:r>
            <w:r w:rsidR="00A770AA">
              <w:rPr>
                <w:noProof/>
                <w:webHidden/>
              </w:rPr>
            </w:r>
            <w:r w:rsidR="00A770AA">
              <w:rPr>
                <w:noProof/>
                <w:webHidden/>
              </w:rPr>
              <w:fldChar w:fldCharType="separate"/>
            </w:r>
            <w:r w:rsidR="006465D2">
              <w:rPr>
                <w:noProof/>
                <w:webHidden/>
              </w:rPr>
              <w:t>18</w:t>
            </w:r>
            <w:r w:rsidR="00A770AA">
              <w:rPr>
                <w:noProof/>
                <w:webHidden/>
              </w:rPr>
              <w:fldChar w:fldCharType="end"/>
            </w:r>
          </w:hyperlink>
        </w:p>
        <w:p w14:paraId="2D849162" w14:textId="3ECFB262" w:rsidR="00A770AA" w:rsidRDefault="00100F17">
          <w:pPr>
            <w:pStyle w:val="TOC3"/>
            <w:tabs>
              <w:tab w:val="right" w:leader="dot" w:pos="8778"/>
            </w:tabs>
            <w:rPr>
              <w:rFonts w:eastAsiaTheme="minorEastAsia" w:cstheme="minorBidi"/>
              <w:noProof/>
              <w:sz w:val="24"/>
              <w:szCs w:val="24"/>
              <w:lang w:val="en-GB" w:eastAsia="zh-CN"/>
            </w:rPr>
          </w:pPr>
          <w:hyperlink w:anchor="_Toc121238901" w:history="1">
            <w:r w:rsidR="00A770AA" w:rsidRPr="00906819">
              <w:rPr>
                <w:rStyle w:val="Hyperlink"/>
                <w:noProof/>
              </w:rPr>
              <w:t>data_initialise class</w:t>
            </w:r>
            <w:r w:rsidR="00A770AA">
              <w:rPr>
                <w:noProof/>
                <w:webHidden/>
              </w:rPr>
              <w:tab/>
            </w:r>
            <w:r w:rsidR="00A770AA">
              <w:rPr>
                <w:noProof/>
                <w:webHidden/>
              </w:rPr>
              <w:fldChar w:fldCharType="begin"/>
            </w:r>
            <w:r w:rsidR="00A770AA">
              <w:rPr>
                <w:noProof/>
                <w:webHidden/>
              </w:rPr>
              <w:instrText xml:space="preserve"> PAGEREF _Toc121238901 \h </w:instrText>
            </w:r>
            <w:r w:rsidR="00A770AA">
              <w:rPr>
                <w:noProof/>
                <w:webHidden/>
              </w:rPr>
            </w:r>
            <w:r w:rsidR="00A770AA">
              <w:rPr>
                <w:noProof/>
                <w:webHidden/>
              </w:rPr>
              <w:fldChar w:fldCharType="separate"/>
            </w:r>
            <w:r w:rsidR="006465D2">
              <w:rPr>
                <w:noProof/>
                <w:webHidden/>
              </w:rPr>
              <w:t>18</w:t>
            </w:r>
            <w:r w:rsidR="00A770AA">
              <w:rPr>
                <w:noProof/>
                <w:webHidden/>
              </w:rPr>
              <w:fldChar w:fldCharType="end"/>
            </w:r>
          </w:hyperlink>
        </w:p>
        <w:p w14:paraId="51CA1FE3" w14:textId="0095205B" w:rsidR="00A770AA" w:rsidRDefault="00100F17">
          <w:pPr>
            <w:pStyle w:val="TOC3"/>
            <w:tabs>
              <w:tab w:val="right" w:leader="dot" w:pos="8778"/>
            </w:tabs>
            <w:rPr>
              <w:rFonts w:eastAsiaTheme="minorEastAsia" w:cstheme="minorBidi"/>
              <w:noProof/>
              <w:sz w:val="24"/>
              <w:szCs w:val="24"/>
              <w:lang w:val="en-GB" w:eastAsia="zh-CN"/>
            </w:rPr>
          </w:pPr>
          <w:hyperlink w:anchor="_Toc121238902" w:history="1">
            <w:r w:rsidR="00A770AA" w:rsidRPr="00906819">
              <w:rPr>
                <w:rStyle w:val="Hyperlink"/>
                <w:noProof/>
              </w:rPr>
              <w:t>Historical_Simulation class</w:t>
            </w:r>
            <w:r w:rsidR="00A770AA">
              <w:rPr>
                <w:noProof/>
                <w:webHidden/>
              </w:rPr>
              <w:tab/>
            </w:r>
            <w:r w:rsidR="00A770AA">
              <w:rPr>
                <w:noProof/>
                <w:webHidden/>
              </w:rPr>
              <w:fldChar w:fldCharType="begin"/>
            </w:r>
            <w:r w:rsidR="00A770AA">
              <w:rPr>
                <w:noProof/>
                <w:webHidden/>
              </w:rPr>
              <w:instrText xml:space="preserve"> PAGEREF _Toc121238902 \h </w:instrText>
            </w:r>
            <w:r w:rsidR="00A770AA">
              <w:rPr>
                <w:noProof/>
                <w:webHidden/>
              </w:rPr>
            </w:r>
            <w:r w:rsidR="00A770AA">
              <w:rPr>
                <w:noProof/>
                <w:webHidden/>
              </w:rPr>
              <w:fldChar w:fldCharType="separate"/>
            </w:r>
            <w:r w:rsidR="006465D2">
              <w:rPr>
                <w:noProof/>
                <w:webHidden/>
              </w:rPr>
              <w:t>19</w:t>
            </w:r>
            <w:r w:rsidR="00A770AA">
              <w:rPr>
                <w:noProof/>
                <w:webHidden/>
              </w:rPr>
              <w:fldChar w:fldCharType="end"/>
            </w:r>
          </w:hyperlink>
        </w:p>
        <w:p w14:paraId="523625A6" w14:textId="4966605E" w:rsidR="00A770AA" w:rsidRDefault="00100F17">
          <w:pPr>
            <w:pStyle w:val="TOC3"/>
            <w:tabs>
              <w:tab w:val="right" w:leader="dot" w:pos="8778"/>
            </w:tabs>
            <w:rPr>
              <w:rFonts w:eastAsiaTheme="minorEastAsia" w:cstheme="minorBidi"/>
              <w:noProof/>
              <w:sz w:val="24"/>
              <w:szCs w:val="24"/>
              <w:lang w:val="en-GB" w:eastAsia="zh-CN"/>
            </w:rPr>
          </w:pPr>
          <w:hyperlink w:anchor="_Toc121238903" w:history="1">
            <w:r w:rsidR="00A770AA" w:rsidRPr="00906819">
              <w:rPr>
                <w:rStyle w:val="Hyperlink"/>
                <w:noProof/>
              </w:rPr>
              <w:t>parametric_method class</w:t>
            </w:r>
            <w:r w:rsidR="00A770AA">
              <w:rPr>
                <w:noProof/>
                <w:webHidden/>
              </w:rPr>
              <w:tab/>
            </w:r>
            <w:r w:rsidR="00A770AA">
              <w:rPr>
                <w:noProof/>
                <w:webHidden/>
              </w:rPr>
              <w:fldChar w:fldCharType="begin"/>
            </w:r>
            <w:r w:rsidR="00A770AA">
              <w:rPr>
                <w:noProof/>
                <w:webHidden/>
              </w:rPr>
              <w:instrText xml:space="preserve"> PAGEREF _Toc121238903 \h </w:instrText>
            </w:r>
            <w:r w:rsidR="00A770AA">
              <w:rPr>
                <w:noProof/>
                <w:webHidden/>
              </w:rPr>
            </w:r>
            <w:r w:rsidR="00A770AA">
              <w:rPr>
                <w:noProof/>
                <w:webHidden/>
              </w:rPr>
              <w:fldChar w:fldCharType="separate"/>
            </w:r>
            <w:r w:rsidR="006465D2">
              <w:rPr>
                <w:noProof/>
                <w:webHidden/>
              </w:rPr>
              <w:t>20</w:t>
            </w:r>
            <w:r w:rsidR="00A770AA">
              <w:rPr>
                <w:noProof/>
                <w:webHidden/>
              </w:rPr>
              <w:fldChar w:fldCharType="end"/>
            </w:r>
          </w:hyperlink>
        </w:p>
        <w:p w14:paraId="024F3783" w14:textId="4802023D"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904" w:history="1">
            <w:r w:rsidR="00A770AA" w:rsidRPr="00906819">
              <w:rPr>
                <w:rStyle w:val="Hyperlink"/>
                <w:noProof/>
              </w:rPr>
              <w:t>3.4</w:t>
            </w:r>
            <w:r w:rsidR="00A770AA">
              <w:rPr>
                <w:rFonts w:eastAsiaTheme="minorEastAsia" w:cstheme="minorBidi"/>
                <w:i w:val="0"/>
                <w:iCs w:val="0"/>
                <w:noProof/>
                <w:sz w:val="24"/>
                <w:szCs w:val="24"/>
                <w:lang w:val="en-GB" w:eastAsia="zh-CN"/>
              </w:rPr>
              <w:tab/>
            </w:r>
            <w:r w:rsidR="00A770AA" w:rsidRPr="00906819">
              <w:rPr>
                <w:rStyle w:val="Hyperlink"/>
                <w:noProof/>
              </w:rPr>
              <w:t>UML</w:t>
            </w:r>
            <w:r w:rsidR="00A770AA">
              <w:rPr>
                <w:noProof/>
                <w:webHidden/>
              </w:rPr>
              <w:tab/>
            </w:r>
            <w:r w:rsidR="00A770AA">
              <w:rPr>
                <w:noProof/>
                <w:webHidden/>
              </w:rPr>
              <w:fldChar w:fldCharType="begin"/>
            </w:r>
            <w:r w:rsidR="00A770AA">
              <w:rPr>
                <w:noProof/>
                <w:webHidden/>
              </w:rPr>
              <w:instrText xml:space="preserve"> PAGEREF _Toc121238904 \h </w:instrText>
            </w:r>
            <w:r w:rsidR="00A770AA">
              <w:rPr>
                <w:noProof/>
                <w:webHidden/>
              </w:rPr>
            </w:r>
            <w:r w:rsidR="00A770AA">
              <w:rPr>
                <w:noProof/>
                <w:webHidden/>
              </w:rPr>
              <w:fldChar w:fldCharType="separate"/>
            </w:r>
            <w:r w:rsidR="006465D2">
              <w:rPr>
                <w:noProof/>
                <w:webHidden/>
              </w:rPr>
              <w:t>21</w:t>
            </w:r>
            <w:r w:rsidR="00A770AA">
              <w:rPr>
                <w:noProof/>
                <w:webHidden/>
              </w:rPr>
              <w:fldChar w:fldCharType="end"/>
            </w:r>
          </w:hyperlink>
        </w:p>
        <w:p w14:paraId="341146C7" w14:textId="3AA31477"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905" w:history="1">
            <w:r w:rsidR="00A770AA" w:rsidRPr="00906819">
              <w:rPr>
                <w:rStyle w:val="Hyperlink"/>
                <w:noProof/>
              </w:rPr>
              <w:t>Chapter 4:</w:t>
            </w:r>
            <w:r w:rsidR="00A770AA">
              <w:rPr>
                <w:rFonts w:eastAsiaTheme="minorEastAsia" w:cstheme="minorBidi"/>
                <w:b w:val="0"/>
                <w:bCs w:val="0"/>
                <w:noProof/>
                <w:sz w:val="24"/>
                <w:szCs w:val="24"/>
                <w:lang w:val="en-GB" w:eastAsia="zh-CN"/>
              </w:rPr>
              <w:tab/>
            </w:r>
            <w:r w:rsidR="00A770AA" w:rsidRPr="00906819">
              <w:rPr>
                <w:rStyle w:val="Hyperlink"/>
                <w:noProof/>
              </w:rPr>
              <w:t>Proof-of-concepts Development</w:t>
            </w:r>
            <w:r w:rsidR="00A770AA">
              <w:rPr>
                <w:noProof/>
                <w:webHidden/>
              </w:rPr>
              <w:tab/>
            </w:r>
            <w:r w:rsidR="00A770AA">
              <w:rPr>
                <w:noProof/>
                <w:webHidden/>
              </w:rPr>
              <w:fldChar w:fldCharType="begin"/>
            </w:r>
            <w:r w:rsidR="00A770AA">
              <w:rPr>
                <w:noProof/>
                <w:webHidden/>
              </w:rPr>
              <w:instrText xml:space="preserve"> PAGEREF _Toc121238905 \h </w:instrText>
            </w:r>
            <w:r w:rsidR="00A770AA">
              <w:rPr>
                <w:noProof/>
                <w:webHidden/>
              </w:rPr>
            </w:r>
            <w:r w:rsidR="00A770AA">
              <w:rPr>
                <w:noProof/>
                <w:webHidden/>
              </w:rPr>
              <w:fldChar w:fldCharType="separate"/>
            </w:r>
            <w:r w:rsidR="006465D2">
              <w:rPr>
                <w:noProof/>
                <w:webHidden/>
              </w:rPr>
              <w:t>22</w:t>
            </w:r>
            <w:r w:rsidR="00A770AA">
              <w:rPr>
                <w:noProof/>
                <w:webHidden/>
              </w:rPr>
              <w:fldChar w:fldCharType="end"/>
            </w:r>
          </w:hyperlink>
        </w:p>
        <w:p w14:paraId="15D4FDE4" w14:textId="5B6034DA"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906" w:history="1">
            <w:r w:rsidR="00A770AA" w:rsidRPr="00906819">
              <w:rPr>
                <w:rStyle w:val="Hyperlink"/>
                <w:noProof/>
              </w:rPr>
              <w:t>4.1</w:t>
            </w:r>
            <w:r w:rsidR="00A770AA">
              <w:rPr>
                <w:rFonts w:eastAsiaTheme="minorEastAsia" w:cstheme="minorBidi"/>
                <w:i w:val="0"/>
                <w:iCs w:val="0"/>
                <w:noProof/>
                <w:sz w:val="24"/>
                <w:szCs w:val="24"/>
                <w:lang w:val="en-GB" w:eastAsia="zh-CN"/>
              </w:rPr>
              <w:tab/>
            </w:r>
            <w:r w:rsidR="00A770AA" w:rsidRPr="00906819">
              <w:rPr>
                <w:rStyle w:val="Hyperlink"/>
                <w:noProof/>
              </w:rPr>
              <w:t>Data initialise</w:t>
            </w:r>
            <w:r w:rsidR="00A770AA">
              <w:rPr>
                <w:noProof/>
                <w:webHidden/>
              </w:rPr>
              <w:tab/>
            </w:r>
            <w:r w:rsidR="00A770AA">
              <w:rPr>
                <w:noProof/>
                <w:webHidden/>
              </w:rPr>
              <w:fldChar w:fldCharType="begin"/>
            </w:r>
            <w:r w:rsidR="00A770AA">
              <w:rPr>
                <w:noProof/>
                <w:webHidden/>
              </w:rPr>
              <w:instrText xml:space="preserve"> PAGEREF _Toc121238906 \h </w:instrText>
            </w:r>
            <w:r w:rsidR="00A770AA">
              <w:rPr>
                <w:noProof/>
                <w:webHidden/>
              </w:rPr>
            </w:r>
            <w:r w:rsidR="00A770AA">
              <w:rPr>
                <w:noProof/>
                <w:webHidden/>
              </w:rPr>
              <w:fldChar w:fldCharType="separate"/>
            </w:r>
            <w:r w:rsidR="006465D2">
              <w:rPr>
                <w:noProof/>
                <w:webHidden/>
              </w:rPr>
              <w:t>22</w:t>
            </w:r>
            <w:r w:rsidR="00A770AA">
              <w:rPr>
                <w:noProof/>
                <w:webHidden/>
              </w:rPr>
              <w:fldChar w:fldCharType="end"/>
            </w:r>
          </w:hyperlink>
        </w:p>
        <w:p w14:paraId="271CC3C9" w14:textId="509529A9"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907" w:history="1">
            <w:r w:rsidR="00A770AA" w:rsidRPr="00906819">
              <w:rPr>
                <w:rStyle w:val="Hyperlink"/>
                <w:noProof/>
              </w:rPr>
              <w:t>4.2</w:t>
            </w:r>
            <w:r w:rsidR="00A770AA">
              <w:rPr>
                <w:rFonts w:eastAsiaTheme="minorEastAsia" w:cstheme="minorBidi"/>
                <w:i w:val="0"/>
                <w:iCs w:val="0"/>
                <w:noProof/>
                <w:sz w:val="24"/>
                <w:szCs w:val="24"/>
                <w:lang w:val="en-GB" w:eastAsia="zh-CN"/>
              </w:rPr>
              <w:tab/>
            </w:r>
            <w:r w:rsidR="00A770AA" w:rsidRPr="00906819">
              <w:rPr>
                <w:rStyle w:val="Hyperlink"/>
                <w:noProof/>
              </w:rPr>
              <w:t>Historical Simulation method</w:t>
            </w:r>
            <w:r w:rsidR="00A770AA">
              <w:rPr>
                <w:noProof/>
                <w:webHidden/>
              </w:rPr>
              <w:tab/>
            </w:r>
            <w:r w:rsidR="00A770AA">
              <w:rPr>
                <w:noProof/>
                <w:webHidden/>
              </w:rPr>
              <w:fldChar w:fldCharType="begin"/>
            </w:r>
            <w:r w:rsidR="00A770AA">
              <w:rPr>
                <w:noProof/>
                <w:webHidden/>
              </w:rPr>
              <w:instrText xml:space="preserve"> PAGEREF _Toc121238907 \h </w:instrText>
            </w:r>
            <w:r w:rsidR="00A770AA">
              <w:rPr>
                <w:noProof/>
                <w:webHidden/>
              </w:rPr>
            </w:r>
            <w:r w:rsidR="00A770AA">
              <w:rPr>
                <w:noProof/>
                <w:webHidden/>
              </w:rPr>
              <w:fldChar w:fldCharType="separate"/>
            </w:r>
            <w:r w:rsidR="006465D2">
              <w:rPr>
                <w:noProof/>
                <w:webHidden/>
              </w:rPr>
              <w:t>24</w:t>
            </w:r>
            <w:r w:rsidR="00A770AA">
              <w:rPr>
                <w:noProof/>
                <w:webHidden/>
              </w:rPr>
              <w:fldChar w:fldCharType="end"/>
            </w:r>
          </w:hyperlink>
        </w:p>
        <w:p w14:paraId="158FB317" w14:textId="1F1E0CCC"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908" w:history="1">
            <w:r w:rsidR="00A770AA" w:rsidRPr="00906819">
              <w:rPr>
                <w:rStyle w:val="Hyperlink"/>
                <w:noProof/>
              </w:rPr>
              <w:t>4.2.1</w:t>
            </w:r>
            <w:r w:rsidR="00A770AA">
              <w:rPr>
                <w:rFonts w:eastAsiaTheme="minorEastAsia" w:cstheme="minorBidi"/>
                <w:noProof/>
                <w:sz w:val="24"/>
                <w:szCs w:val="24"/>
                <w:lang w:val="en-GB" w:eastAsia="zh-CN"/>
              </w:rPr>
              <w:tab/>
            </w:r>
            <w:r w:rsidR="00A770AA" w:rsidRPr="00906819">
              <w:rPr>
                <w:rStyle w:val="Hyperlink"/>
                <w:noProof/>
              </w:rPr>
              <w:t xml:space="preserve">VaR calculation </w:t>
            </w:r>
            <w:r w:rsidR="00A770AA">
              <w:rPr>
                <w:noProof/>
                <w:webHidden/>
              </w:rPr>
              <w:tab/>
            </w:r>
            <w:r w:rsidR="00A770AA">
              <w:rPr>
                <w:noProof/>
                <w:webHidden/>
              </w:rPr>
              <w:fldChar w:fldCharType="begin"/>
            </w:r>
            <w:r w:rsidR="00A770AA">
              <w:rPr>
                <w:noProof/>
                <w:webHidden/>
              </w:rPr>
              <w:instrText xml:space="preserve"> PAGEREF _Toc121238908 \h </w:instrText>
            </w:r>
            <w:r w:rsidR="00A770AA">
              <w:rPr>
                <w:noProof/>
                <w:webHidden/>
              </w:rPr>
            </w:r>
            <w:r w:rsidR="00A770AA">
              <w:rPr>
                <w:noProof/>
                <w:webHidden/>
              </w:rPr>
              <w:fldChar w:fldCharType="separate"/>
            </w:r>
            <w:r w:rsidR="006465D2">
              <w:rPr>
                <w:noProof/>
                <w:webHidden/>
              </w:rPr>
              <w:t>24</w:t>
            </w:r>
            <w:r w:rsidR="00A770AA">
              <w:rPr>
                <w:noProof/>
                <w:webHidden/>
              </w:rPr>
              <w:fldChar w:fldCharType="end"/>
            </w:r>
          </w:hyperlink>
        </w:p>
        <w:p w14:paraId="44D62E41" w14:textId="7A332AA4"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909" w:history="1">
            <w:r w:rsidR="00A770AA" w:rsidRPr="00906819">
              <w:rPr>
                <w:rStyle w:val="Hyperlink"/>
                <w:noProof/>
              </w:rPr>
              <w:t>4.2.2</w:t>
            </w:r>
            <w:r w:rsidR="00A770AA">
              <w:rPr>
                <w:rFonts w:eastAsiaTheme="minorEastAsia" w:cstheme="minorBidi"/>
                <w:noProof/>
                <w:sz w:val="24"/>
                <w:szCs w:val="24"/>
                <w:lang w:val="en-GB" w:eastAsia="zh-CN"/>
              </w:rPr>
              <w:tab/>
            </w:r>
            <w:r w:rsidR="00A770AA" w:rsidRPr="00906819">
              <w:rPr>
                <w:rStyle w:val="Hyperlink"/>
                <w:noProof/>
              </w:rPr>
              <w:t>CVaR calculation</w:t>
            </w:r>
            <w:r w:rsidR="00A770AA">
              <w:rPr>
                <w:noProof/>
                <w:webHidden/>
              </w:rPr>
              <w:tab/>
            </w:r>
            <w:r w:rsidR="00A770AA">
              <w:rPr>
                <w:noProof/>
                <w:webHidden/>
              </w:rPr>
              <w:fldChar w:fldCharType="begin"/>
            </w:r>
            <w:r w:rsidR="00A770AA">
              <w:rPr>
                <w:noProof/>
                <w:webHidden/>
              </w:rPr>
              <w:instrText xml:space="preserve"> PAGEREF _Toc121238909 \h </w:instrText>
            </w:r>
            <w:r w:rsidR="00A770AA">
              <w:rPr>
                <w:noProof/>
                <w:webHidden/>
              </w:rPr>
            </w:r>
            <w:r w:rsidR="00A770AA">
              <w:rPr>
                <w:noProof/>
                <w:webHidden/>
              </w:rPr>
              <w:fldChar w:fldCharType="separate"/>
            </w:r>
            <w:r w:rsidR="006465D2">
              <w:rPr>
                <w:noProof/>
                <w:webHidden/>
              </w:rPr>
              <w:t>25</w:t>
            </w:r>
            <w:r w:rsidR="00A770AA">
              <w:rPr>
                <w:noProof/>
                <w:webHidden/>
              </w:rPr>
              <w:fldChar w:fldCharType="end"/>
            </w:r>
          </w:hyperlink>
        </w:p>
        <w:p w14:paraId="67B95697" w14:textId="17BA8376" w:rsidR="00A770AA" w:rsidRDefault="00100F17">
          <w:pPr>
            <w:pStyle w:val="TOC2"/>
            <w:tabs>
              <w:tab w:val="left" w:pos="880"/>
              <w:tab w:val="right" w:leader="dot" w:pos="8778"/>
            </w:tabs>
            <w:rPr>
              <w:rFonts w:eastAsiaTheme="minorEastAsia" w:cstheme="minorBidi"/>
              <w:i w:val="0"/>
              <w:iCs w:val="0"/>
              <w:noProof/>
              <w:sz w:val="24"/>
              <w:szCs w:val="24"/>
              <w:lang w:val="en-GB" w:eastAsia="zh-CN"/>
            </w:rPr>
          </w:pPr>
          <w:hyperlink w:anchor="_Toc121238910" w:history="1">
            <w:r w:rsidR="00A770AA" w:rsidRPr="00906819">
              <w:rPr>
                <w:rStyle w:val="Hyperlink"/>
                <w:noProof/>
              </w:rPr>
              <w:t>4.3</w:t>
            </w:r>
            <w:r w:rsidR="00A770AA">
              <w:rPr>
                <w:rFonts w:eastAsiaTheme="minorEastAsia" w:cstheme="minorBidi"/>
                <w:i w:val="0"/>
                <w:iCs w:val="0"/>
                <w:noProof/>
                <w:sz w:val="24"/>
                <w:szCs w:val="24"/>
                <w:lang w:val="en-GB" w:eastAsia="zh-CN"/>
              </w:rPr>
              <w:tab/>
            </w:r>
            <w:r w:rsidR="00A770AA" w:rsidRPr="00906819">
              <w:rPr>
                <w:rStyle w:val="Hyperlink"/>
                <w:noProof/>
              </w:rPr>
              <w:t>Model building method</w:t>
            </w:r>
            <w:r w:rsidR="00A770AA">
              <w:rPr>
                <w:noProof/>
                <w:webHidden/>
              </w:rPr>
              <w:tab/>
            </w:r>
            <w:r w:rsidR="00A770AA">
              <w:rPr>
                <w:noProof/>
                <w:webHidden/>
              </w:rPr>
              <w:fldChar w:fldCharType="begin"/>
            </w:r>
            <w:r w:rsidR="00A770AA">
              <w:rPr>
                <w:noProof/>
                <w:webHidden/>
              </w:rPr>
              <w:instrText xml:space="preserve"> PAGEREF _Toc121238910 \h </w:instrText>
            </w:r>
            <w:r w:rsidR="00A770AA">
              <w:rPr>
                <w:noProof/>
                <w:webHidden/>
              </w:rPr>
            </w:r>
            <w:r w:rsidR="00A770AA">
              <w:rPr>
                <w:noProof/>
                <w:webHidden/>
              </w:rPr>
              <w:fldChar w:fldCharType="separate"/>
            </w:r>
            <w:r w:rsidR="006465D2">
              <w:rPr>
                <w:noProof/>
                <w:webHidden/>
              </w:rPr>
              <w:t>28</w:t>
            </w:r>
            <w:r w:rsidR="00A770AA">
              <w:rPr>
                <w:noProof/>
                <w:webHidden/>
              </w:rPr>
              <w:fldChar w:fldCharType="end"/>
            </w:r>
          </w:hyperlink>
        </w:p>
        <w:p w14:paraId="4C3BDD09" w14:textId="09B4CCB0" w:rsidR="00A770AA" w:rsidRDefault="00100F17">
          <w:pPr>
            <w:pStyle w:val="TOC3"/>
            <w:tabs>
              <w:tab w:val="left" w:pos="1100"/>
              <w:tab w:val="right" w:leader="dot" w:pos="8778"/>
            </w:tabs>
            <w:rPr>
              <w:rFonts w:eastAsiaTheme="minorEastAsia" w:cstheme="minorBidi"/>
              <w:noProof/>
              <w:sz w:val="24"/>
              <w:szCs w:val="24"/>
              <w:lang w:val="en-GB" w:eastAsia="zh-CN"/>
            </w:rPr>
          </w:pPr>
          <w:hyperlink w:anchor="_Toc121238911" w:history="1">
            <w:r w:rsidR="00A770AA" w:rsidRPr="00906819">
              <w:rPr>
                <w:rStyle w:val="Hyperlink"/>
                <w:noProof/>
              </w:rPr>
              <w:t>4.3.1</w:t>
            </w:r>
            <w:r w:rsidR="00A770AA">
              <w:rPr>
                <w:rFonts w:eastAsiaTheme="minorEastAsia" w:cstheme="minorBidi"/>
                <w:noProof/>
                <w:sz w:val="24"/>
                <w:szCs w:val="24"/>
                <w:lang w:val="en-GB" w:eastAsia="zh-CN"/>
              </w:rPr>
              <w:tab/>
            </w:r>
            <w:r w:rsidR="00A770AA" w:rsidRPr="00906819">
              <w:rPr>
                <w:rStyle w:val="Hyperlink"/>
                <w:noProof/>
              </w:rPr>
              <w:t>VaR calculation</w:t>
            </w:r>
            <w:r w:rsidR="00A770AA">
              <w:rPr>
                <w:noProof/>
                <w:webHidden/>
              </w:rPr>
              <w:tab/>
            </w:r>
            <w:r w:rsidR="00A770AA">
              <w:rPr>
                <w:noProof/>
                <w:webHidden/>
              </w:rPr>
              <w:fldChar w:fldCharType="begin"/>
            </w:r>
            <w:r w:rsidR="00A770AA">
              <w:rPr>
                <w:noProof/>
                <w:webHidden/>
              </w:rPr>
              <w:instrText xml:space="preserve"> PAGEREF _Toc121238911 \h </w:instrText>
            </w:r>
            <w:r w:rsidR="00A770AA">
              <w:rPr>
                <w:noProof/>
                <w:webHidden/>
              </w:rPr>
            </w:r>
            <w:r w:rsidR="00A770AA">
              <w:rPr>
                <w:noProof/>
                <w:webHidden/>
              </w:rPr>
              <w:fldChar w:fldCharType="separate"/>
            </w:r>
            <w:r w:rsidR="006465D2">
              <w:rPr>
                <w:noProof/>
                <w:webHidden/>
              </w:rPr>
              <w:t>28</w:t>
            </w:r>
            <w:r w:rsidR="00A770AA">
              <w:rPr>
                <w:noProof/>
                <w:webHidden/>
              </w:rPr>
              <w:fldChar w:fldCharType="end"/>
            </w:r>
          </w:hyperlink>
        </w:p>
        <w:p w14:paraId="2F9B779D" w14:textId="110FF9EF"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912" w:history="1">
            <w:r w:rsidR="00A770AA" w:rsidRPr="00906819">
              <w:rPr>
                <w:rStyle w:val="Hyperlink"/>
                <w:noProof/>
              </w:rPr>
              <w:t>Chapter 5:</w:t>
            </w:r>
            <w:r w:rsidR="00A770AA">
              <w:rPr>
                <w:rFonts w:eastAsiaTheme="minorEastAsia" w:cstheme="minorBidi"/>
                <w:b w:val="0"/>
                <w:bCs w:val="0"/>
                <w:noProof/>
                <w:sz w:val="24"/>
                <w:szCs w:val="24"/>
                <w:lang w:val="en-GB" w:eastAsia="zh-CN"/>
              </w:rPr>
              <w:tab/>
            </w:r>
            <w:r w:rsidR="00A770AA" w:rsidRPr="00906819">
              <w:rPr>
                <w:rStyle w:val="Hyperlink"/>
                <w:noProof/>
              </w:rPr>
              <w:t>Back testing</w:t>
            </w:r>
            <w:r w:rsidR="00A770AA">
              <w:rPr>
                <w:noProof/>
                <w:webHidden/>
              </w:rPr>
              <w:tab/>
            </w:r>
            <w:r w:rsidR="00A770AA">
              <w:rPr>
                <w:noProof/>
                <w:webHidden/>
              </w:rPr>
              <w:fldChar w:fldCharType="begin"/>
            </w:r>
            <w:r w:rsidR="00A770AA">
              <w:rPr>
                <w:noProof/>
                <w:webHidden/>
              </w:rPr>
              <w:instrText xml:space="preserve"> PAGEREF _Toc121238912 \h </w:instrText>
            </w:r>
            <w:r w:rsidR="00A770AA">
              <w:rPr>
                <w:noProof/>
                <w:webHidden/>
              </w:rPr>
            </w:r>
            <w:r w:rsidR="00A770AA">
              <w:rPr>
                <w:noProof/>
                <w:webHidden/>
              </w:rPr>
              <w:fldChar w:fldCharType="separate"/>
            </w:r>
            <w:r w:rsidR="006465D2">
              <w:rPr>
                <w:noProof/>
                <w:webHidden/>
              </w:rPr>
              <w:t>33</w:t>
            </w:r>
            <w:r w:rsidR="00A770AA">
              <w:rPr>
                <w:noProof/>
                <w:webHidden/>
              </w:rPr>
              <w:fldChar w:fldCharType="end"/>
            </w:r>
          </w:hyperlink>
        </w:p>
        <w:p w14:paraId="7A48979A" w14:textId="29F16B24" w:rsidR="00A770AA" w:rsidRDefault="00100F17">
          <w:pPr>
            <w:pStyle w:val="TOC1"/>
            <w:tabs>
              <w:tab w:val="left" w:pos="1320"/>
              <w:tab w:val="right" w:leader="dot" w:pos="8778"/>
            </w:tabs>
            <w:rPr>
              <w:rFonts w:eastAsiaTheme="minorEastAsia" w:cstheme="minorBidi"/>
              <w:b w:val="0"/>
              <w:bCs w:val="0"/>
              <w:noProof/>
              <w:sz w:val="24"/>
              <w:szCs w:val="24"/>
              <w:lang w:val="en-GB" w:eastAsia="zh-CN"/>
            </w:rPr>
          </w:pPr>
          <w:hyperlink w:anchor="_Toc121238913" w:history="1">
            <w:r w:rsidR="00A770AA" w:rsidRPr="00906819">
              <w:rPr>
                <w:rStyle w:val="Hyperlink"/>
                <w:noProof/>
              </w:rPr>
              <w:t>Chapter 6:</w:t>
            </w:r>
            <w:r w:rsidR="00A770AA">
              <w:rPr>
                <w:rFonts w:eastAsiaTheme="minorEastAsia" w:cstheme="minorBidi"/>
                <w:b w:val="0"/>
                <w:bCs w:val="0"/>
                <w:noProof/>
                <w:sz w:val="24"/>
                <w:szCs w:val="24"/>
                <w:lang w:val="en-GB" w:eastAsia="zh-CN"/>
              </w:rPr>
              <w:tab/>
            </w:r>
            <w:r w:rsidR="00A770AA" w:rsidRPr="00906819">
              <w:rPr>
                <w:rStyle w:val="Hyperlink"/>
                <w:noProof/>
              </w:rPr>
              <w:t>User menu</w:t>
            </w:r>
            <w:r w:rsidR="00A770AA">
              <w:rPr>
                <w:noProof/>
                <w:webHidden/>
              </w:rPr>
              <w:tab/>
            </w:r>
            <w:r w:rsidR="00A770AA">
              <w:rPr>
                <w:noProof/>
                <w:webHidden/>
              </w:rPr>
              <w:fldChar w:fldCharType="begin"/>
            </w:r>
            <w:r w:rsidR="00A770AA">
              <w:rPr>
                <w:noProof/>
                <w:webHidden/>
              </w:rPr>
              <w:instrText xml:space="preserve"> PAGEREF _Toc121238913 \h </w:instrText>
            </w:r>
            <w:r w:rsidR="00A770AA">
              <w:rPr>
                <w:noProof/>
                <w:webHidden/>
              </w:rPr>
            </w:r>
            <w:r w:rsidR="00A770AA">
              <w:rPr>
                <w:noProof/>
                <w:webHidden/>
              </w:rPr>
              <w:fldChar w:fldCharType="separate"/>
            </w:r>
            <w:r w:rsidR="006465D2">
              <w:rPr>
                <w:noProof/>
                <w:webHidden/>
              </w:rPr>
              <w:t>36</w:t>
            </w:r>
            <w:r w:rsidR="00A770AA">
              <w:rPr>
                <w:noProof/>
                <w:webHidden/>
              </w:rPr>
              <w:fldChar w:fldCharType="end"/>
            </w:r>
          </w:hyperlink>
        </w:p>
        <w:p w14:paraId="4DECD96B" w14:textId="249F1CE9" w:rsidR="00A770AA" w:rsidRDefault="00100F17">
          <w:pPr>
            <w:pStyle w:val="TOC1"/>
            <w:tabs>
              <w:tab w:val="right" w:leader="dot" w:pos="8778"/>
            </w:tabs>
            <w:rPr>
              <w:rFonts w:eastAsiaTheme="minorEastAsia" w:cstheme="minorBidi"/>
              <w:b w:val="0"/>
              <w:bCs w:val="0"/>
              <w:noProof/>
              <w:sz w:val="24"/>
              <w:szCs w:val="24"/>
              <w:lang w:val="en-GB" w:eastAsia="zh-CN"/>
            </w:rPr>
          </w:pPr>
          <w:hyperlink w:anchor="_Toc121238914" w:history="1">
            <w:r w:rsidR="00A770AA" w:rsidRPr="00906819">
              <w:rPr>
                <w:rStyle w:val="Hyperlink"/>
                <w:noProof/>
              </w:rPr>
              <w:t>Appendix</w:t>
            </w:r>
            <w:r w:rsidR="00A770AA">
              <w:rPr>
                <w:noProof/>
                <w:webHidden/>
              </w:rPr>
              <w:tab/>
            </w:r>
            <w:r w:rsidR="00A770AA">
              <w:rPr>
                <w:noProof/>
                <w:webHidden/>
              </w:rPr>
              <w:fldChar w:fldCharType="begin"/>
            </w:r>
            <w:r w:rsidR="00A770AA">
              <w:rPr>
                <w:noProof/>
                <w:webHidden/>
              </w:rPr>
              <w:instrText xml:space="preserve"> PAGEREF _Toc121238914 \h </w:instrText>
            </w:r>
            <w:r w:rsidR="00A770AA">
              <w:rPr>
                <w:noProof/>
                <w:webHidden/>
              </w:rPr>
            </w:r>
            <w:r w:rsidR="00A770AA">
              <w:rPr>
                <w:noProof/>
                <w:webHidden/>
              </w:rPr>
              <w:fldChar w:fldCharType="separate"/>
            </w:r>
            <w:r w:rsidR="006465D2">
              <w:rPr>
                <w:noProof/>
                <w:webHidden/>
              </w:rPr>
              <w:t>37</w:t>
            </w:r>
            <w:r w:rsidR="00A770AA">
              <w:rPr>
                <w:noProof/>
                <w:webHidden/>
              </w:rPr>
              <w:fldChar w:fldCharType="end"/>
            </w:r>
          </w:hyperlink>
        </w:p>
        <w:p w14:paraId="125DBC0F" w14:textId="297C1829" w:rsidR="00A770AA" w:rsidRDefault="00100F17">
          <w:pPr>
            <w:pStyle w:val="TOC1"/>
            <w:tabs>
              <w:tab w:val="right" w:leader="dot" w:pos="8778"/>
            </w:tabs>
            <w:rPr>
              <w:rFonts w:eastAsiaTheme="minorEastAsia" w:cstheme="minorBidi"/>
              <w:b w:val="0"/>
              <w:bCs w:val="0"/>
              <w:noProof/>
              <w:sz w:val="24"/>
              <w:szCs w:val="24"/>
              <w:lang w:val="en-GB" w:eastAsia="zh-CN"/>
            </w:rPr>
          </w:pPr>
          <w:hyperlink w:anchor="_Toc121238915" w:history="1">
            <w:r w:rsidR="00A770AA" w:rsidRPr="00906819">
              <w:rPr>
                <w:rStyle w:val="Hyperlink"/>
                <w:noProof/>
              </w:rPr>
              <w:t>Bibliography</w:t>
            </w:r>
            <w:r w:rsidR="00A770AA">
              <w:rPr>
                <w:noProof/>
                <w:webHidden/>
              </w:rPr>
              <w:tab/>
            </w:r>
            <w:r w:rsidR="00A770AA">
              <w:rPr>
                <w:noProof/>
                <w:webHidden/>
              </w:rPr>
              <w:fldChar w:fldCharType="begin"/>
            </w:r>
            <w:r w:rsidR="00A770AA">
              <w:rPr>
                <w:noProof/>
                <w:webHidden/>
              </w:rPr>
              <w:instrText xml:space="preserve"> PAGEREF _Toc121238915 \h </w:instrText>
            </w:r>
            <w:r w:rsidR="00A770AA">
              <w:rPr>
                <w:noProof/>
                <w:webHidden/>
              </w:rPr>
            </w:r>
            <w:r w:rsidR="00A770AA">
              <w:rPr>
                <w:noProof/>
                <w:webHidden/>
              </w:rPr>
              <w:fldChar w:fldCharType="separate"/>
            </w:r>
            <w:r w:rsidR="006465D2">
              <w:rPr>
                <w:noProof/>
                <w:webHidden/>
              </w:rPr>
              <w:t>38</w:t>
            </w:r>
            <w:r w:rsidR="00A770AA">
              <w:rPr>
                <w:noProof/>
                <w:webHidden/>
              </w:rPr>
              <w:fldChar w:fldCharType="end"/>
            </w:r>
          </w:hyperlink>
        </w:p>
        <w:p w14:paraId="1B92FBD6" w14:textId="5B4F6760" w:rsidR="00F002F6" w:rsidRDefault="00F002F6">
          <w:r>
            <w:rPr>
              <w:b/>
              <w:bCs/>
              <w:noProof/>
            </w:rPr>
            <w:fldChar w:fldCharType="end"/>
          </w:r>
        </w:p>
      </w:sdtContent>
    </w:sdt>
    <w:p w14:paraId="2E824869" w14:textId="77777777" w:rsidR="00F002F6" w:rsidRPr="00F002F6" w:rsidRDefault="00F002F6" w:rsidP="00F002F6"/>
    <w:p w14:paraId="3E55180B" w14:textId="77777777" w:rsidR="003A7952" w:rsidRPr="00D65BFB" w:rsidRDefault="003A7952" w:rsidP="00D65BFB">
      <w:pPr>
        <w:pStyle w:val="UnnumberedHeading1"/>
      </w:pPr>
      <w:bookmarkStart w:id="13" w:name="_Toc367967467"/>
      <w:bookmarkStart w:id="14" w:name="_Toc121238867"/>
      <w:r w:rsidRPr="00D65BFB">
        <w:rPr>
          <w:rStyle w:val="Heading1Char"/>
          <w:rFonts w:ascii="Calibri" w:hAnsi="Calibri"/>
          <w:bCs w:val="0"/>
          <w:kern w:val="0"/>
          <w:sz w:val="44"/>
          <w:szCs w:val="24"/>
          <w:lang w:val="en-IE"/>
        </w:rPr>
        <w:lastRenderedPageBreak/>
        <w:t>Abstract</w:t>
      </w:r>
      <w:bookmarkEnd w:id="12"/>
      <w:bookmarkEnd w:id="13"/>
      <w:bookmarkEnd w:id="14"/>
    </w:p>
    <w:p w14:paraId="45DF1B5A" w14:textId="45D788F1" w:rsidR="00631FFD" w:rsidRDefault="00631FFD" w:rsidP="00631FFD">
      <w:r>
        <w:t>Nowadays in the modern finance environment, the computer is indispensable. There is a lot of usage in this field, such as sending financial reports and strategies or simply holding meetings. In this project, I want to talk about strategies specifically. By definition, a finance strategy is an approach for the planned development of the Finance function based on a clearly defined vision, strategy, and roadmap. It helps to build on insights from a business context, stakeholder expectations, and own performance &amp; capabilities to focus on opportunities that create value.</w:t>
      </w:r>
    </w:p>
    <w:p w14:paraId="78AD708C" w14:textId="77777777" w:rsidR="00AC2E5C" w:rsidRDefault="00AC2E5C" w:rsidP="00631FFD"/>
    <w:p w14:paraId="03297935" w14:textId="1B2915A7" w:rsidR="00D52262" w:rsidRDefault="00631FFD" w:rsidP="00631FFD">
      <w:r>
        <w:t>So, in this case the strategy that I want to talk about most is values at risk. As Buffett said controlling risk is an important part of investing. What is Value at risk (VaR), by definition It is a statistic used to try and quantify the level of financial risk within a firm or portfolio over a specified time frame. VaR provides an estimate of the maximum loss from a given position or portfolio over a period of time, and you can calculate it across various confidence levels. So, what I will do in the project is I will try to make a program for computing the risk, then check its performance using back testing.</w:t>
      </w:r>
    </w:p>
    <w:p w14:paraId="691BA664" w14:textId="77777777" w:rsidR="00DE4FFF" w:rsidRDefault="00DE4FFF" w:rsidP="00DE4FFF">
      <w:bookmarkStart w:id="15" w:name="_Toc22034053"/>
      <w:bookmarkStart w:id="16" w:name="_Toc22034087"/>
    </w:p>
    <w:p w14:paraId="64CB36C0" w14:textId="77777777" w:rsidR="00DE4FFF" w:rsidRDefault="00DE4FFF" w:rsidP="00DE4FFF">
      <w:pPr>
        <w:sectPr w:rsidR="00DE4FFF" w:rsidSect="00A9431E">
          <w:headerReference w:type="default" r:id="rId12"/>
          <w:footerReference w:type="default" r:id="rId13"/>
          <w:type w:val="continuous"/>
          <w:pgSz w:w="11907" w:h="16839" w:code="9"/>
          <w:pgMar w:top="1418" w:right="1418" w:bottom="1134" w:left="1701" w:header="567" w:footer="720" w:gutter="0"/>
          <w:pgNumType w:start="1"/>
          <w:cols w:space="720"/>
          <w:docGrid w:linePitch="360"/>
        </w:sectPr>
      </w:pPr>
    </w:p>
    <w:p w14:paraId="63004E39" w14:textId="77777777" w:rsidR="002C5948" w:rsidRDefault="002C5948" w:rsidP="005F6D05">
      <w:pPr>
        <w:pStyle w:val="UnnumberedHeading1"/>
      </w:pPr>
      <w:bookmarkStart w:id="17" w:name="_Toc367967468"/>
      <w:bookmarkStart w:id="18" w:name="_Toc121238868"/>
      <w:r>
        <w:lastRenderedPageBreak/>
        <w:t>Project Specification</w:t>
      </w:r>
      <w:bookmarkEnd w:id="17"/>
      <w:bookmarkEnd w:id="18"/>
    </w:p>
    <w:p w14:paraId="1DC5BED2" w14:textId="77777777" w:rsidR="002C5948" w:rsidRDefault="002C5948" w:rsidP="002C5948">
      <w:r>
        <w:t>Your project specification goes here.</w:t>
      </w:r>
    </w:p>
    <w:p w14:paraId="46363729" w14:textId="77777777" w:rsidR="003A7952" w:rsidRDefault="003A7952">
      <w:pPr>
        <w:sectPr w:rsidR="003A7952" w:rsidSect="00122330">
          <w:pgSz w:w="11907" w:h="16839" w:code="9"/>
          <w:pgMar w:top="1418" w:right="1418" w:bottom="1134" w:left="1701" w:header="567" w:footer="720" w:gutter="0"/>
          <w:cols w:space="720"/>
          <w:docGrid w:linePitch="360"/>
        </w:sectPr>
      </w:pPr>
    </w:p>
    <w:p w14:paraId="28EEF491" w14:textId="619C8A3A" w:rsidR="003A7952" w:rsidRDefault="003A7952">
      <w:pPr>
        <w:pStyle w:val="Heading1"/>
      </w:pPr>
      <w:bookmarkStart w:id="19" w:name="_Toc22035395"/>
      <w:bookmarkStart w:id="20" w:name="_Toc22116029"/>
      <w:bookmarkStart w:id="21" w:name="_Toc22116153"/>
      <w:bookmarkStart w:id="22" w:name="_Toc22116163"/>
      <w:bookmarkStart w:id="23" w:name="_Toc367967469"/>
      <w:bookmarkStart w:id="24" w:name="_Toc121238869"/>
      <w:r>
        <w:lastRenderedPageBreak/>
        <w:t>Introduction</w:t>
      </w:r>
      <w:bookmarkEnd w:id="15"/>
      <w:bookmarkEnd w:id="16"/>
      <w:bookmarkEnd w:id="19"/>
      <w:bookmarkEnd w:id="20"/>
      <w:bookmarkEnd w:id="21"/>
      <w:bookmarkEnd w:id="22"/>
      <w:bookmarkEnd w:id="23"/>
      <w:bookmarkEnd w:id="24"/>
      <w:r w:rsidR="00C244AD">
        <w:t xml:space="preserve"> </w:t>
      </w:r>
    </w:p>
    <w:p w14:paraId="58CF5A8A" w14:textId="1700AC6B" w:rsidR="005E651F" w:rsidRDefault="00CF37CF" w:rsidP="005E651F">
      <w:pPr>
        <w:pStyle w:val="Heading2"/>
      </w:pPr>
      <w:bookmarkStart w:id="25" w:name="_Toc121238870"/>
      <w:r>
        <w:t>The Problem</w:t>
      </w:r>
      <w:bookmarkEnd w:id="25"/>
    </w:p>
    <w:p w14:paraId="26E4425D" w14:textId="77777777" w:rsidR="00D406F9" w:rsidRDefault="00D406F9" w:rsidP="00D406F9">
      <w:r w:rsidRPr="003415F8">
        <w:t>The capacity to create higher returns while limiting risk is essential for a successful investment. Risk is a significant component that investors and traders evaluate when making investment decisions, and it is frequently the key determinant in accepting or rejecting an asset or security. However, while deciding whether to buy or sell an investment, the first worry for any investor is the greatest amount</w:t>
      </w:r>
      <w:r>
        <w:t xml:space="preserve"> </w:t>
      </w:r>
      <w:r w:rsidRPr="003415F8">
        <w:t>they</w:t>
      </w:r>
      <w:r>
        <w:t xml:space="preserve"> </w:t>
      </w:r>
      <w:r w:rsidRPr="003415F8">
        <w:t>may lose or the entire value at risk.</w:t>
      </w:r>
      <w:r>
        <w:t xml:space="preserve"> </w:t>
      </w:r>
    </w:p>
    <w:p w14:paraId="0FE34A42" w14:textId="10757227" w:rsidR="00567056" w:rsidRPr="00567056" w:rsidRDefault="00D406F9" w:rsidP="00567056">
      <w:r w:rsidRPr="00610834">
        <w:t>During the project, I will try to make an app that can simplify the mathematical formula to some simple button to help user to value their own investment portfolio risk easily</w:t>
      </w:r>
      <w:r>
        <w:t>.</w:t>
      </w:r>
    </w:p>
    <w:p w14:paraId="4EB27202" w14:textId="4D7AF7EB" w:rsidR="00EE2C72" w:rsidRPr="007827B4" w:rsidRDefault="00CF37CF" w:rsidP="00EE2C72">
      <w:pPr>
        <w:pStyle w:val="Heading2"/>
      </w:pPr>
      <w:bookmarkStart w:id="26" w:name="_Toc121238871"/>
      <w:r>
        <w:t>Aims and Goals of the Project</w:t>
      </w:r>
      <w:bookmarkEnd w:id="26"/>
    </w:p>
    <w:p w14:paraId="7D553A33" w14:textId="41901191" w:rsidR="00AD117A" w:rsidRDefault="00AD117A" w:rsidP="002306B3">
      <w:r>
        <w:t xml:space="preserve">There are </w:t>
      </w:r>
      <w:r w:rsidR="004E1735">
        <w:t xml:space="preserve">several </w:t>
      </w:r>
      <w:r>
        <w:t xml:space="preserve">aim need to achieved in the first term </w:t>
      </w:r>
    </w:p>
    <w:p w14:paraId="1844E449" w14:textId="2EBB6946" w:rsidR="00AD117A" w:rsidRDefault="003258E9" w:rsidP="00AD117A">
      <w:pPr>
        <w:pStyle w:val="ListParagraph"/>
        <w:numPr>
          <w:ilvl w:val="0"/>
          <w:numId w:val="22"/>
        </w:numPr>
        <w:rPr>
          <w:lang w:val="en-GB"/>
        </w:rPr>
      </w:pPr>
      <w:r>
        <w:rPr>
          <w:lang w:val="en-GB"/>
        </w:rPr>
        <w:t xml:space="preserve">Implement the historical simulation </w:t>
      </w:r>
      <w:r w:rsidR="006C517A">
        <w:rPr>
          <w:lang w:val="en-GB"/>
        </w:rPr>
        <w:t xml:space="preserve">for </w:t>
      </w:r>
      <w:r w:rsidR="007F2ED8">
        <w:rPr>
          <w:lang w:val="en-GB"/>
        </w:rPr>
        <w:t xml:space="preserve">calculating VaR in </w:t>
      </w:r>
      <w:r w:rsidR="006C517A">
        <w:rPr>
          <w:lang w:val="en-GB"/>
        </w:rPr>
        <w:t>single stock</w:t>
      </w:r>
    </w:p>
    <w:p w14:paraId="66C275E6" w14:textId="7B031F7B" w:rsidR="00B32415" w:rsidRDefault="00B32415" w:rsidP="00AD117A">
      <w:pPr>
        <w:pStyle w:val="ListParagraph"/>
        <w:numPr>
          <w:ilvl w:val="0"/>
          <w:numId w:val="22"/>
        </w:numPr>
        <w:rPr>
          <w:lang w:val="en-GB"/>
        </w:rPr>
      </w:pPr>
      <w:r>
        <w:rPr>
          <w:lang w:val="en-GB"/>
        </w:rPr>
        <w:t>Implement the historical simulation for calculating CVaR in single Stock</w:t>
      </w:r>
    </w:p>
    <w:p w14:paraId="003CDA88" w14:textId="77D38800" w:rsidR="00B32415" w:rsidRDefault="00B32415" w:rsidP="00B32415">
      <w:pPr>
        <w:pStyle w:val="ListParagraph"/>
        <w:numPr>
          <w:ilvl w:val="0"/>
          <w:numId w:val="22"/>
        </w:numPr>
        <w:rPr>
          <w:lang w:val="en-GB"/>
        </w:rPr>
      </w:pPr>
      <w:r>
        <w:rPr>
          <w:lang w:val="en-GB"/>
        </w:rPr>
        <w:t>Implement the historical simulation for calculating VaR for portfolio</w:t>
      </w:r>
    </w:p>
    <w:p w14:paraId="41DBBCC0" w14:textId="00E0CA15" w:rsidR="00B32415" w:rsidRPr="00B32415" w:rsidRDefault="00B32415" w:rsidP="00B32415">
      <w:pPr>
        <w:pStyle w:val="ListParagraph"/>
        <w:numPr>
          <w:ilvl w:val="0"/>
          <w:numId w:val="22"/>
        </w:numPr>
        <w:rPr>
          <w:lang w:val="en-GB"/>
        </w:rPr>
      </w:pPr>
      <w:r>
        <w:rPr>
          <w:lang w:val="en-GB"/>
        </w:rPr>
        <w:t>Implement the historical simulation for calculating CVaR in portfolio</w:t>
      </w:r>
    </w:p>
    <w:p w14:paraId="4DC0C9C8" w14:textId="615FAEA2" w:rsidR="006C517A" w:rsidRDefault="006C517A" w:rsidP="00AD117A">
      <w:pPr>
        <w:pStyle w:val="ListParagraph"/>
        <w:numPr>
          <w:ilvl w:val="0"/>
          <w:numId w:val="22"/>
        </w:numPr>
        <w:rPr>
          <w:lang w:val="en-GB"/>
        </w:rPr>
      </w:pPr>
      <w:r>
        <w:rPr>
          <w:lang w:val="en-GB"/>
        </w:rPr>
        <w:t xml:space="preserve">Implement the model building method for </w:t>
      </w:r>
      <w:r w:rsidR="007F2ED8">
        <w:rPr>
          <w:lang w:val="en-GB"/>
        </w:rPr>
        <w:t xml:space="preserve">calculating </w:t>
      </w:r>
      <w:r w:rsidR="00B32415">
        <w:rPr>
          <w:lang w:val="en-GB"/>
        </w:rPr>
        <w:t>VaR in</w:t>
      </w:r>
      <w:r w:rsidR="007F2ED8">
        <w:rPr>
          <w:lang w:val="en-GB"/>
        </w:rPr>
        <w:t xml:space="preserve"> </w:t>
      </w:r>
      <w:r>
        <w:rPr>
          <w:lang w:val="en-GB"/>
        </w:rPr>
        <w:t>single stock</w:t>
      </w:r>
    </w:p>
    <w:p w14:paraId="774BFAF5" w14:textId="2053DD20" w:rsidR="006C517A" w:rsidRPr="00AD117A" w:rsidRDefault="00DE664B" w:rsidP="00AD117A">
      <w:pPr>
        <w:pStyle w:val="ListParagraph"/>
        <w:numPr>
          <w:ilvl w:val="0"/>
          <w:numId w:val="22"/>
        </w:numPr>
        <w:rPr>
          <w:lang w:val="en-GB"/>
        </w:rPr>
      </w:pPr>
      <w:r>
        <w:rPr>
          <w:lang w:val="en-GB"/>
        </w:rPr>
        <w:t>Do b</w:t>
      </w:r>
      <w:r w:rsidR="00FF56BB">
        <w:rPr>
          <w:lang w:val="en-GB"/>
        </w:rPr>
        <w:t xml:space="preserve">ack testing </w:t>
      </w:r>
      <w:r>
        <w:rPr>
          <w:lang w:val="en-GB"/>
        </w:rPr>
        <w:t>on the</w:t>
      </w:r>
      <w:r w:rsidR="00FF56BB">
        <w:rPr>
          <w:lang w:val="en-GB"/>
        </w:rPr>
        <w:t xml:space="preserve"> </w:t>
      </w:r>
      <w:r w:rsidR="00B32415">
        <w:rPr>
          <w:lang w:val="en-GB"/>
        </w:rPr>
        <w:t xml:space="preserve">result </w:t>
      </w:r>
    </w:p>
    <w:p w14:paraId="4478DA33" w14:textId="4D0FD536" w:rsidR="00CF434F" w:rsidRDefault="00DA732D" w:rsidP="00C26481">
      <w:pPr>
        <w:pStyle w:val="Heading2"/>
      </w:pPr>
      <w:bookmarkStart w:id="27" w:name="_Toc121238872"/>
      <w:r>
        <w:t>Su</w:t>
      </w:r>
      <w:r w:rsidR="005D1253">
        <w:t>rvey of Related Literature</w:t>
      </w:r>
      <w:bookmarkEnd w:id="27"/>
    </w:p>
    <w:p w14:paraId="5805C017" w14:textId="26D0E008" w:rsidR="00BC7CD4" w:rsidRPr="00BC7CD4" w:rsidRDefault="005216E4" w:rsidP="00BC7CD4">
      <w:pPr>
        <w:rPr>
          <w:lang w:eastAsia="en-US"/>
        </w:rPr>
      </w:pPr>
      <w:r>
        <w:rPr>
          <w:lang w:eastAsia="en-US"/>
        </w:rPr>
        <w:t xml:space="preserve">Please see </w:t>
      </w:r>
      <w:r w:rsidRPr="005216E4">
        <w:rPr>
          <w:lang w:eastAsia="en-US"/>
        </w:rPr>
        <w:t>Bibliography</w:t>
      </w:r>
      <w:r>
        <w:rPr>
          <w:lang w:eastAsia="en-US"/>
        </w:rPr>
        <w:t xml:space="preserve"> section </w:t>
      </w:r>
    </w:p>
    <w:p w14:paraId="1C70B19B" w14:textId="12B58A63" w:rsidR="00C26481" w:rsidRDefault="00EA4736" w:rsidP="00C26481">
      <w:pPr>
        <w:pStyle w:val="Heading2"/>
      </w:pPr>
      <w:bookmarkStart w:id="28" w:name="_Toc121238873"/>
      <w:r>
        <w:t>Milestones Summary</w:t>
      </w:r>
      <w:r w:rsidR="005D1253">
        <w:t xml:space="preserve"> </w:t>
      </w:r>
      <w:r w:rsidR="00163B6D">
        <w:t>(timeline)</w:t>
      </w:r>
      <w:bookmarkEnd w:id="28"/>
    </w:p>
    <w:p w14:paraId="08964C61" w14:textId="65DB77D4" w:rsidR="00F3410D" w:rsidRDefault="00403DE8" w:rsidP="00403DE8">
      <w:r w:rsidRPr="00403DE8">
        <w:t xml:space="preserve">Week 1: </w:t>
      </w:r>
    </w:p>
    <w:p w14:paraId="7D3644EB" w14:textId="5BEF6639" w:rsidR="008F7706" w:rsidRDefault="008F7706" w:rsidP="00403DE8">
      <w:r w:rsidRPr="008F7706">
        <w:t>During this week I studying about what is Value at Risk, and how to do the calculation then find some related resources about the topic.</w:t>
      </w:r>
    </w:p>
    <w:p w14:paraId="0A316F2E" w14:textId="77777777" w:rsidR="008F7706" w:rsidRDefault="008F7706" w:rsidP="00403DE8"/>
    <w:p w14:paraId="5F14CB30" w14:textId="3D18D87F" w:rsidR="00134291" w:rsidRDefault="00403DE8" w:rsidP="00403DE8">
      <w:r w:rsidRPr="00403DE8">
        <w:t xml:space="preserve">Week </w:t>
      </w:r>
      <w:r w:rsidR="00134291">
        <w:t>2</w:t>
      </w:r>
      <w:r w:rsidRPr="00403DE8">
        <w:t xml:space="preserve">: </w:t>
      </w:r>
    </w:p>
    <w:p w14:paraId="4C87060E" w14:textId="6166ABDF" w:rsidR="00403DE8" w:rsidRDefault="00134291" w:rsidP="00403DE8">
      <w:r>
        <w:t xml:space="preserve">In this </w:t>
      </w:r>
      <w:r w:rsidR="00182D2B">
        <w:t>week, I</w:t>
      </w:r>
      <w:r w:rsidR="00FB4BA0">
        <w:t xml:space="preserve"> started to plan what I need to do for the first te</w:t>
      </w:r>
      <w:r w:rsidR="00182D2B">
        <w:t>rm , then</w:t>
      </w:r>
      <w:r>
        <w:t xml:space="preserve"> I try to l</w:t>
      </w:r>
      <w:r w:rsidR="00403DE8" w:rsidRPr="00403DE8">
        <w:t>earn about how to use python packages (</w:t>
      </w:r>
      <w:r w:rsidR="00BC50F2">
        <w:t xml:space="preserve">yfinance , </w:t>
      </w:r>
      <w:r w:rsidR="00403DE8" w:rsidRPr="00403DE8">
        <w:t>NumPy</w:t>
      </w:r>
      <w:r w:rsidR="00BC50F2">
        <w:t xml:space="preserve"> ,</w:t>
      </w:r>
      <w:r w:rsidR="00403DE8" w:rsidRPr="00403DE8">
        <w:t xml:space="preserve">pandas </w:t>
      </w:r>
      <w:r w:rsidR="00BC50F2">
        <w:t>,</w:t>
      </w:r>
      <w:r w:rsidR="00403DE8" w:rsidRPr="00403DE8">
        <w:t>matplotlib</w:t>
      </w:r>
      <w:r w:rsidR="0095393E" w:rsidRPr="00403DE8">
        <w:t>), because</w:t>
      </w:r>
      <w:r>
        <w:t xml:space="preserve"> </w:t>
      </w:r>
      <w:r w:rsidR="00B2587E">
        <w:t>I need to use those package for do</w:t>
      </w:r>
      <w:r w:rsidR="00182D2B">
        <w:t xml:space="preserve">ing </w:t>
      </w:r>
      <w:r w:rsidR="00B2587E">
        <w:t xml:space="preserve">data </w:t>
      </w:r>
      <w:r w:rsidR="0095393E" w:rsidRPr="0095393E">
        <w:t>analysing</w:t>
      </w:r>
      <w:r w:rsidR="0095393E">
        <w:t xml:space="preserve"> .</w:t>
      </w:r>
      <w:r w:rsidR="00BC50F2">
        <w:t xml:space="preserve"> </w:t>
      </w:r>
    </w:p>
    <w:p w14:paraId="3E2A88F6" w14:textId="77777777" w:rsidR="008F7706" w:rsidRDefault="008F7706" w:rsidP="00403DE8"/>
    <w:p w14:paraId="0A3E766E" w14:textId="25FEE1D6" w:rsidR="004F7C12" w:rsidRDefault="004F7C12" w:rsidP="00403DE8">
      <w:r>
        <w:t xml:space="preserve">Week 3 </w:t>
      </w:r>
      <w:r>
        <w:rPr>
          <w:vertAlign w:val="subscript"/>
        </w:rPr>
        <w:softHyphen/>
      </w:r>
      <w:r>
        <w:t>:</w:t>
      </w:r>
    </w:p>
    <w:p w14:paraId="0D829BD1" w14:textId="0A0C0C80" w:rsidR="004F7C12" w:rsidRPr="00403DE8" w:rsidRDefault="004F7C12" w:rsidP="00403DE8">
      <w:r>
        <w:t xml:space="preserve">In this week I </w:t>
      </w:r>
      <w:r w:rsidR="0083404F">
        <w:t>try to</w:t>
      </w:r>
      <w:r>
        <w:t xml:space="preserve"> </w:t>
      </w:r>
      <w:r w:rsidR="00EC58B7">
        <w:t xml:space="preserve">use </w:t>
      </w:r>
      <w:r w:rsidR="0083404F">
        <w:t>J</w:t>
      </w:r>
      <w:r w:rsidR="0083404F" w:rsidRPr="0083404F">
        <w:t xml:space="preserve">upyter notebook </w:t>
      </w:r>
      <w:r w:rsidR="0083404F">
        <w:t xml:space="preserve">to implement the </w:t>
      </w:r>
      <w:r w:rsidR="00182D2B">
        <w:t xml:space="preserve">simple </w:t>
      </w:r>
      <w:r w:rsidR="00583120">
        <w:t xml:space="preserve">calculation and try the package </w:t>
      </w:r>
      <w:r w:rsidR="002B52EB">
        <w:t>that</w:t>
      </w:r>
      <w:r w:rsidR="00583120">
        <w:t xml:space="preserve"> I learn in Week 2 </w:t>
      </w:r>
      <w:r w:rsidR="00772A33">
        <w:t>.</w:t>
      </w:r>
      <w:r w:rsidR="002B52EB">
        <w:t xml:space="preserve">Also in this week, </w:t>
      </w:r>
      <w:r w:rsidR="00772A33">
        <w:t xml:space="preserve"> I have </w:t>
      </w:r>
      <w:r w:rsidR="00F93CE2">
        <w:t>successfully</w:t>
      </w:r>
      <w:r w:rsidR="00DF3B1A" w:rsidRPr="00DF3B1A">
        <w:t xml:space="preserve"> </w:t>
      </w:r>
      <w:r w:rsidR="00DF3B1A" w:rsidRPr="00044CC3">
        <w:t>initialization</w:t>
      </w:r>
      <w:r w:rsidR="00DF3B1A">
        <w:t xml:space="preserve"> the data I </w:t>
      </w:r>
      <w:r w:rsidR="00772A33">
        <w:t xml:space="preserve">get </w:t>
      </w:r>
      <w:r w:rsidR="00DF3B1A">
        <w:t xml:space="preserve">from </w:t>
      </w:r>
      <w:r w:rsidR="00772A33">
        <w:t xml:space="preserve">the market </w:t>
      </w:r>
      <w:r w:rsidR="00DF3B1A">
        <w:t>by using</w:t>
      </w:r>
      <w:r w:rsidR="00772A33">
        <w:t xml:space="preserve"> yf</w:t>
      </w:r>
      <w:r w:rsidR="00F93CE2">
        <w:t xml:space="preserve">inance </w:t>
      </w:r>
      <w:r w:rsidR="002B52EB">
        <w:t>package</w:t>
      </w:r>
      <w:r w:rsidR="00DF3B1A">
        <w:t>.</w:t>
      </w:r>
      <w:r w:rsidR="0053531E">
        <w:t xml:space="preserve"> </w:t>
      </w:r>
    </w:p>
    <w:p w14:paraId="0BE15D01" w14:textId="77777777" w:rsidR="008F7706" w:rsidRDefault="008F7706" w:rsidP="00403DE8"/>
    <w:p w14:paraId="275FA72B" w14:textId="00D52461" w:rsidR="00A47E53" w:rsidRDefault="00403DE8" w:rsidP="00403DE8">
      <w:r w:rsidRPr="00403DE8">
        <w:t xml:space="preserve">Week 4: </w:t>
      </w:r>
    </w:p>
    <w:p w14:paraId="730013BC" w14:textId="5EAFF446" w:rsidR="00403DE8" w:rsidRPr="00403DE8" w:rsidRDefault="00286842" w:rsidP="00403DE8">
      <w:r>
        <w:lastRenderedPageBreak/>
        <w:t xml:space="preserve">During this week I have </w:t>
      </w:r>
      <w:r w:rsidR="009D7920">
        <w:t>successfully</w:t>
      </w:r>
      <w:r w:rsidR="009D7920" w:rsidRPr="00DF3B1A">
        <w:t xml:space="preserve"> </w:t>
      </w:r>
      <w:r w:rsidR="009D7920" w:rsidRPr="00403DE8">
        <w:t>implemen</w:t>
      </w:r>
      <w:r w:rsidR="009D7920">
        <w:t>ted</w:t>
      </w:r>
      <w:r w:rsidR="00403DE8" w:rsidRPr="00403DE8">
        <w:t xml:space="preserve"> a simple proof-of-concept program for computing Value at Risk using the historical simulation method </w:t>
      </w:r>
      <w:r>
        <w:t xml:space="preserve">for </w:t>
      </w:r>
      <w:r w:rsidR="00FF6E2A">
        <w:t xml:space="preserve">both single stock and </w:t>
      </w:r>
      <w:r w:rsidR="00990BC3">
        <w:t>portfolio.</w:t>
      </w:r>
    </w:p>
    <w:p w14:paraId="72F8E920" w14:textId="77777777" w:rsidR="008F7706" w:rsidRDefault="008F7706" w:rsidP="00403DE8"/>
    <w:p w14:paraId="65020C87" w14:textId="5FB9B8F1" w:rsidR="00403DE8" w:rsidRDefault="00403DE8" w:rsidP="00403DE8">
      <w:r w:rsidRPr="00403DE8">
        <w:t xml:space="preserve">Week 5: </w:t>
      </w:r>
    </w:p>
    <w:p w14:paraId="1D02B00F" w14:textId="41A16A82" w:rsidR="005945D9" w:rsidRPr="00403DE8" w:rsidRDefault="000B4BB4" w:rsidP="00403DE8">
      <w:r>
        <w:t xml:space="preserve">During this week I have </w:t>
      </w:r>
      <w:r w:rsidR="009D7920">
        <w:t>successfully</w:t>
      </w:r>
      <w:r w:rsidR="009D7920" w:rsidRPr="00DF3B1A">
        <w:t xml:space="preserve"> </w:t>
      </w:r>
      <w:r w:rsidR="009D7920" w:rsidRPr="00403DE8">
        <w:t>implemen</w:t>
      </w:r>
      <w:r w:rsidR="009D7920">
        <w:t>ted</w:t>
      </w:r>
      <w:r w:rsidR="009D7920" w:rsidRPr="00403DE8">
        <w:t xml:space="preserve"> </w:t>
      </w:r>
      <w:r w:rsidRPr="00403DE8">
        <w:t xml:space="preserve">a simple proof-of-concept program for computing </w:t>
      </w:r>
      <w:r w:rsidR="00E75F2D" w:rsidRPr="00E75F2D">
        <w:t>Conditional Value at Risk</w:t>
      </w:r>
      <w:r w:rsidR="00E75F2D">
        <w:t xml:space="preserve"> </w:t>
      </w:r>
      <w:r w:rsidRPr="00403DE8">
        <w:t xml:space="preserve">using the historical simulation method </w:t>
      </w:r>
      <w:r>
        <w:t>for both single stock and portfolio.</w:t>
      </w:r>
    </w:p>
    <w:p w14:paraId="19CBDE38" w14:textId="77777777" w:rsidR="008F7706" w:rsidRDefault="008F7706" w:rsidP="00403DE8"/>
    <w:p w14:paraId="1663BC38" w14:textId="0B24B1F6" w:rsidR="00E75F2D" w:rsidRDefault="00403DE8" w:rsidP="00403DE8">
      <w:r w:rsidRPr="00403DE8">
        <w:t>Week 6</w:t>
      </w:r>
      <w:r w:rsidR="00E75F2D">
        <w:t>:</w:t>
      </w:r>
    </w:p>
    <w:p w14:paraId="12693D8F" w14:textId="77777777" w:rsidR="008F7706" w:rsidRDefault="008F7706" w:rsidP="00403DE8">
      <w:r w:rsidRPr="008F7706">
        <w:t>During this week I have successfully implemented an upgrade to the function for calculating Conditional Value at Risk and the function for calculating Value at Risk to accept different variables for calculating The CVaR and VaR</w:t>
      </w:r>
    </w:p>
    <w:p w14:paraId="316F0522" w14:textId="77777777" w:rsidR="008F7706" w:rsidRDefault="008F7706" w:rsidP="00403DE8"/>
    <w:p w14:paraId="1A14A9B7" w14:textId="6A6B4CD2" w:rsidR="005945D9" w:rsidRDefault="005945D9" w:rsidP="00403DE8">
      <w:r>
        <w:t>Week 7 :</w:t>
      </w:r>
    </w:p>
    <w:p w14:paraId="77F561EE" w14:textId="0AF427D4" w:rsidR="00E72FDA" w:rsidRDefault="00E72FDA" w:rsidP="00403DE8">
      <w:r>
        <w:t xml:space="preserve">During this week I have </w:t>
      </w:r>
      <w:r w:rsidR="00F52227">
        <w:t>I have successfully</w:t>
      </w:r>
      <w:r w:rsidR="00F52227" w:rsidRPr="00DF3B1A">
        <w:t xml:space="preserve"> </w:t>
      </w:r>
      <w:r w:rsidR="00F52227" w:rsidRPr="00403DE8">
        <w:t>implemen</w:t>
      </w:r>
      <w:r w:rsidR="00F52227">
        <w:t>ted</w:t>
      </w:r>
      <w:r w:rsidRPr="00403DE8">
        <w:t xml:space="preserve"> a simple proof-of-concept program for computing </w:t>
      </w:r>
      <w:r w:rsidRPr="00E75F2D">
        <w:t>Value at Risk</w:t>
      </w:r>
      <w:r>
        <w:t xml:space="preserve"> </w:t>
      </w:r>
      <w:r w:rsidRPr="00403DE8">
        <w:t xml:space="preserve">using the </w:t>
      </w:r>
      <w:r>
        <w:t xml:space="preserve">model building </w:t>
      </w:r>
      <w:r w:rsidRPr="00403DE8">
        <w:t xml:space="preserve">method </w:t>
      </w:r>
      <w:r>
        <w:t>for single stock.</w:t>
      </w:r>
    </w:p>
    <w:p w14:paraId="7364BBC4" w14:textId="77777777" w:rsidR="008F7706" w:rsidRDefault="008F7706" w:rsidP="00403DE8"/>
    <w:p w14:paraId="402AB7D9" w14:textId="5214649D" w:rsidR="005945D9" w:rsidRDefault="005945D9" w:rsidP="00403DE8">
      <w:r>
        <w:t>Week 8 :</w:t>
      </w:r>
    </w:p>
    <w:p w14:paraId="18BEB38F" w14:textId="413E3C24" w:rsidR="00A31487" w:rsidRDefault="00A31487" w:rsidP="00A31487">
      <w:r>
        <w:t xml:space="preserve">During this week </w:t>
      </w:r>
      <w:r w:rsidR="001F2210">
        <w:t xml:space="preserve">I refactor the code for computing the VaR by using </w:t>
      </w:r>
      <w:r w:rsidR="001F2210" w:rsidRPr="00403DE8">
        <w:t>historical simulation</w:t>
      </w:r>
      <w:r w:rsidR="001F2210">
        <w:t xml:space="preserve"> method and refactor the code for data </w:t>
      </w:r>
      <w:r w:rsidR="001F2210" w:rsidRPr="00044CC3">
        <w:t>initiali</w:t>
      </w:r>
      <w:r w:rsidR="001F2210">
        <w:t>sing .</w:t>
      </w:r>
    </w:p>
    <w:p w14:paraId="3DDDFED7" w14:textId="77777777" w:rsidR="008F7706" w:rsidRDefault="008F7706" w:rsidP="00A31487"/>
    <w:p w14:paraId="0B960B85" w14:textId="7A843B25" w:rsidR="001F2210" w:rsidRDefault="001F2210" w:rsidP="00A31487">
      <w:r>
        <w:t xml:space="preserve">Week </w:t>
      </w:r>
      <w:r w:rsidR="005945D9">
        <w:t>9</w:t>
      </w:r>
      <w:r>
        <w:t xml:space="preserve"> :</w:t>
      </w:r>
    </w:p>
    <w:p w14:paraId="455962D9" w14:textId="28D99022" w:rsidR="00CC767F" w:rsidRDefault="00CF3A1B" w:rsidP="00403DE8">
      <w:r>
        <w:t xml:space="preserve">During this week , I </w:t>
      </w:r>
      <w:r w:rsidR="00F1385B">
        <w:t xml:space="preserve">try to implement </w:t>
      </w:r>
      <w:r w:rsidR="00F1385B" w:rsidRPr="00403DE8">
        <w:t xml:space="preserve">a simple proof-of-concept program for computing </w:t>
      </w:r>
      <w:r w:rsidR="00F1385B" w:rsidRPr="00E75F2D">
        <w:t>Value at Risk</w:t>
      </w:r>
      <w:r w:rsidR="00F1385B">
        <w:t xml:space="preserve"> </w:t>
      </w:r>
      <w:r w:rsidR="00F1385B" w:rsidRPr="00403DE8">
        <w:t xml:space="preserve">using the </w:t>
      </w:r>
      <w:r w:rsidR="00F1385B">
        <w:t xml:space="preserve">model building </w:t>
      </w:r>
      <w:r w:rsidR="00F1385B" w:rsidRPr="00403DE8">
        <w:t xml:space="preserve">method </w:t>
      </w:r>
      <w:r w:rsidR="00F1385B">
        <w:t>for portfolio</w:t>
      </w:r>
      <w:r w:rsidR="009D7920">
        <w:t>.</w:t>
      </w:r>
    </w:p>
    <w:p w14:paraId="24AF332D" w14:textId="77777777" w:rsidR="008F7706" w:rsidRDefault="008F7706" w:rsidP="00403DE8"/>
    <w:p w14:paraId="2EE49A5C" w14:textId="08865673" w:rsidR="00F52227" w:rsidRDefault="00F52227" w:rsidP="00403DE8">
      <w:r>
        <w:t>Week 10:</w:t>
      </w:r>
    </w:p>
    <w:p w14:paraId="0801BF46" w14:textId="0DCDF7D8" w:rsidR="008F7706" w:rsidRDefault="002677B6" w:rsidP="001976CA">
      <w:r w:rsidRPr="002677B6">
        <w:t>During this week I am continuing to work on the model-building method for the portfolio. In the meantime implement the backtesting on the historical simulation method for a single stock.</w:t>
      </w:r>
    </w:p>
    <w:p w14:paraId="31A9E4C6" w14:textId="77777777" w:rsidR="002677B6" w:rsidRDefault="002677B6" w:rsidP="001976CA"/>
    <w:p w14:paraId="1A153ADB" w14:textId="704AFE11" w:rsidR="00C1729F" w:rsidRDefault="00584568" w:rsidP="001976CA">
      <w:r>
        <w:t>Week 11:</w:t>
      </w:r>
    </w:p>
    <w:p w14:paraId="3EFC8B32" w14:textId="6D0A9964" w:rsidR="00584568" w:rsidRPr="001976CA" w:rsidRDefault="00584568" w:rsidP="001976CA">
      <w:r>
        <w:t xml:space="preserve">Prepare for the </w:t>
      </w:r>
      <w:r w:rsidR="00CB034A">
        <w:t xml:space="preserve">midterm submission and the presentation </w:t>
      </w:r>
    </w:p>
    <w:p w14:paraId="3BF1F4A2" w14:textId="4F711C16" w:rsidR="003A7952" w:rsidRDefault="00745CE8">
      <w:pPr>
        <w:pStyle w:val="Heading1"/>
      </w:pPr>
      <w:bookmarkStart w:id="29" w:name="_Toc121238874"/>
      <w:r>
        <w:lastRenderedPageBreak/>
        <w:t xml:space="preserve">Value at </w:t>
      </w:r>
      <w:r w:rsidR="00EA2615">
        <w:t>Risk (</w:t>
      </w:r>
      <w:r w:rsidR="00B464E5">
        <w:t>VaR)</w:t>
      </w:r>
      <w:bookmarkEnd w:id="29"/>
    </w:p>
    <w:p w14:paraId="2DE683D0" w14:textId="05AD4371" w:rsidR="00745CE8" w:rsidRDefault="00745CE8" w:rsidP="00745CE8">
      <w:pPr>
        <w:pStyle w:val="Heading2"/>
      </w:pPr>
      <w:bookmarkStart w:id="30" w:name="_Toc121238875"/>
      <w:r>
        <w:t>What is Val</w:t>
      </w:r>
      <w:r w:rsidR="008F31CF">
        <w:t>ue at Risk</w:t>
      </w:r>
      <w:bookmarkEnd w:id="30"/>
    </w:p>
    <w:p w14:paraId="7B23B6F8" w14:textId="13C7D9BF" w:rsidR="00A70B64" w:rsidRDefault="00DD3F3D" w:rsidP="00715C2B">
      <w:r w:rsidRPr="00DD3F3D">
        <w:t>Value at risk is a simple way to describe the magnitude of the likely losses on the portfolio. Based on simplified assumptions used in the calculation, VaR aggregates all risks in a portfolio into a single number that applies to the board, is reported to regulators, or is disclosed in annual reports. By the definition, it is an attempt to provide a single number summarizing the total risk in a portfolio of financial assets.  But in simple way to explain it is a single, summary, statistical measure of possible portfolio losses from the market that have a “normal” market movement.</w:t>
      </w:r>
      <w:r w:rsidR="00101DE5">
        <w:t xml:space="preserve"> </w:t>
      </w:r>
    </w:p>
    <w:p w14:paraId="643939BA" w14:textId="667203A2" w:rsidR="00B93BEC" w:rsidRDefault="006347AD" w:rsidP="00B23736">
      <w:pPr>
        <w:pStyle w:val="Heading2"/>
      </w:pPr>
      <w:bookmarkStart w:id="31" w:name="_Toc121238876"/>
      <w:r>
        <w:t>Value at Risk (VaR)</w:t>
      </w:r>
      <w:bookmarkEnd w:id="31"/>
    </w:p>
    <w:p w14:paraId="0219456C" w14:textId="6AE651EE" w:rsidR="0009451C" w:rsidRDefault="009C1492" w:rsidP="009C1492">
      <w:r>
        <w:t xml:space="preserve">When using the Value at Risk </w:t>
      </w:r>
      <w:r w:rsidR="00EA2615">
        <w:t>measure,</w:t>
      </w:r>
      <w:r>
        <w:t xml:space="preserve"> </w:t>
      </w:r>
      <w:r w:rsidR="0009451C">
        <w:t xml:space="preserve">people will make the statement as follow </w:t>
      </w:r>
    </w:p>
    <w:p w14:paraId="4C374B74" w14:textId="278B063D" w:rsidR="0009451C" w:rsidRDefault="0018557F" w:rsidP="0018557F">
      <w:pPr>
        <w:jc w:val="center"/>
      </w:pPr>
      <w:r w:rsidRPr="0018557F">
        <w:t xml:space="preserve">I am </w:t>
      </w:r>
      <w:r w:rsidRPr="0018557F">
        <w:rPr>
          <w:b/>
          <w:bCs/>
        </w:rPr>
        <w:t>X</w:t>
      </w:r>
      <w:r w:rsidRPr="0018557F">
        <w:t xml:space="preserve"> percent certain there will not be a loss of more than </w:t>
      </w:r>
      <w:r w:rsidRPr="0018557F">
        <w:rPr>
          <w:b/>
          <w:bCs/>
        </w:rPr>
        <w:t>V</w:t>
      </w:r>
      <w:r w:rsidRPr="0018557F">
        <w:t xml:space="preserve"> dollars in the next </w:t>
      </w:r>
      <w:r w:rsidRPr="0018557F">
        <w:rPr>
          <w:b/>
          <w:bCs/>
        </w:rPr>
        <w:t>N</w:t>
      </w:r>
      <w:r w:rsidRPr="0018557F">
        <w:t xml:space="preserve"> days.</w:t>
      </w:r>
    </w:p>
    <w:p w14:paraId="762AD8E2" w14:textId="69ACE8C8" w:rsidR="006B6963" w:rsidRDefault="00BA5C1D" w:rsidP="0018557F">
      <w:r w:rsidRPr="00BA5C1D">
        <w:t>we are interested in 3 variables which  are</w:t>
      </w:r>
      <w:r>
        <w:t xml:space="preserve"> </w:t>
      </w:r>
    </w:p>
    <w:p w14:paraId="75CF8C35" w14:textId="2660A5CA" w:rsidR="0018557F" w:rsidRDefault="009219FC" w:rsidP="00AC374F">
      <w:pPr>
        <w:pStyle w:val="ListParagraph"/>
        <w:numPr>
          <w:ilvl w:val="0"/>
          <w:numId w:val="20"/>
        </w:numPr>
        <w:rPr>
          <w:lang w:val="en-GB"/>
        </w:rPr>
      </w:pPr>
      <w:r>
        <w:rPr>
          <w:lang w:val="en-GB"/>
        </w:rPr>
        <w:t>V it is the VaR of the portfolio</w:t>
      </w:r>
    </w:p>
    <w:p w14:paraId="64C4FF5C" w14:textId="51E831CF" w:rsidR="009219FC" w:rsidRDefault="007874D2" w:rsidP="00AC374F">
      <w:pPr>
        <w:pStyle w:val="ListParagraph"/>
        <w:numPr>
          <w:ilvl w:val="0"/>
          <w:numId w:val="20"/>
        </w:numPr>
        <w:rPr>
          <w:lang w:val="en-GB"/>
        </w:rPr>
      </w:pPr>
      <w:r>
        <w:rPr>
          <w:lang w:val="en-GB"/>
        </w:rPr>
        <w:t>N is the time horizon (N days</w:t>
      </w:r>
      <w:r w:rsidR="00EA2615">
        <w:rPr>
          <w:lang w:val="en-GB"/>
        </w:rPr>
        <w:t>),</w:t>
      </w:r>
      <w:r w:rsidR="00A87B99">
        <w:rPr>
          <w:lang w:val="en-GB"/>
        </w:rPr>
        <w:t xml:space="preserve"> normally will be 1 – 5 days </w:t>
      </w:r>
    </w:p>
    <w:p w14:paraId="62AE6D09" w14:textId="67C1C4CA" w:rsidR="00BA30E4" w:rsidRDefault="007874D2" w:rsidP="00AC374F">
      <w:pPr>
        <w:pStyle w:val="ListParagraph"/>
        <w:numPr>
          <w:ilvl w:val="0"/>
          <w:numId w:val="20"/>
        </w:numPr>
        <w:rPr>
          <w:lang w:val="en-GB"/>
        </w:rPr>
      </w:pPr>
      <w:r>
        <w:rPr>
          <w:lang w:val="en-GB"/>
        </w:rPr>
        <w:t xml:space="preserve">X is the </w:t>
      </w:r>
      <w:r w:rsidR="00A842AE">
        <w:rPr>
          <w:lang w:val="en-GB"/>
        </w:rPr>
        <w:t>confidence level (X %)</w:t>
      </w:r>
      <w:r w:rsidR="00A87B99">
        <w:rPr>
          <w:lang w:val="en-GB"/>
        </w:rPr>
        <w:t>,</w:t>
      </w:r>
      <w:r w:rsidR="00A842AE">
        <w:rPr>
          <w:lang w:val="en-GB"/>
        </w:rPr>
        <w:t xml:space="preserve"> we </w:t>
      </w:r>
      <w:r w:rsidR="00BA30E4" w:rsidRPr="00BA30E4">
        <w:rPr>
          <w:lang w:val="en-GB"/>
        </w:rPr>
        <w:t xml:space="preserve">normally </w:t>
      </w:r>
      <w:r w:rsidR="00A842AE">
        <w:rPr>
          <w:lang w:val="en-GB"/>
        </w:rPr>
        <w:t>will</w:t>
      </w:r>
      <w:r w:rsidR="00BA30E4">
        <w:rPr>
          <w:lang w:val="en-GB"/>
        </w:rPr>
        <w:t xml:space="preserve"> put </w:t>
      </w:r>
      <w:r w:rsidR="0053224B">
        <w:rPr>
          <w:lang w:val="en-GB"/>
        </w:rPr>
        <w:t>99,</w:t>
      </w:r>
      <w:r w:rsidR="00BA30E4">
        <w:rPr>
          <w:lang w:val="en-GB"/>
        </w:rPr>
        <w:t xml:space="preserve"> 95 ,90</w:t>
      </w:r>
    </w:p>
    <w:p w14:paraId="122BD031" w14:textId="16D142B3" w:rsidR="00030562" w:rsidRDefault="00FF1F07" w:rsidP="00B41CB5">
      <w:r>
        <w:t xml:space="preserve">For </w:t>
      </w:r>
      <w:r w:rsidR="0053224B">
        <w:t>example,</w:t>
      </w:r>
      <w:r>
        <w:t xml:space="preserve"> we will </w:t>
      </w:r>
      <w:r w:rsidR="00EA2615">
        <w:t>say</w:t>
      </w:r>
      <w:r>
        <w:t xml:space="preserve"> </w:t>
      </w:r>
      <w:r w:rsidR="00B41CB5" w:rsidRPr="00B41CB5">
        <w:t xml:space="preserve">I am </w:t>
      </w:r>
      <w:r w:rsidR="00003822">
        <w:rPr>
          <w:b/>
          <w:bCs/>
        </w:rPr>
        <w:t>5</w:t>
      </w:r>
      <w:r w:rsidR="00B41CB5" w:rsidRPr="00B41CB5">
        <w:t xml:space="preserve"> percent certain there will not be a loss of more than </w:t>
      </w:r>
      <w:r w:rsidR="00003822">
        <w:rPr>
          <w:b/>
          <w:bCs/>
        </w:rPr>
        <w:t>1000</w:t>
      </w:r>
      <w:r w:rsidR="00B41CB5" w:rsidRPr="00B41CB5">
        <w:t xml:space="preserve"> dollars in the next </w:t>
      </w:r>
      <w:r w:rsidR="00030562">
        <w:rPr>
          <w:b/>
          <w:bCs/>
        </w:rPr>
        <w:t>2</w:t>
      </w:r>
      <w:r w:rsidR="00B41CB5" w:rsidRPr="00B41CB5">
        <w:t xml:space="preserve"> days.</w:t>
      </w:r>
    </w:p>
    <w:p w14:paraId="74F87FAD" w14:textId="77777777" w:rsidR="00382106" w:rsidRDefault="00382106" w:rsidP="00B41CB5"/>
    <w:p w14:paraId="0DD13450" w14:textId="7C4707F4" w:rsidR="00AE6DD1" w:rsidRDefault="00C1435A" w:rsidP="00B41CB5">
      <w:r w:rsidRPr="00C1435A">
        <w:t>VaR is the loss corresponding to the (100</w:t>
      </w:r>
      <w:r w:rsidR="001751AC">
        <w:t xml:space="preserve"> </w:t>
      </w:r>
      <w:r w:rsidRPr="00C1435A">
        <w:t>-</w:t>
      </w:r>
      <w:r w:rsidR="001751AC">
        <w:t xml:space="preserve"> </w:t>
      </w:r>
      <w:r w:rsidRPr="00C1435A">
        <w:t>x) percentile of the distribution of the gain in the value of the portfolio over the upcoming N days when N days is the time horizon and X% is the confidence level.</w:t>
      </w:r>
      <w:r w:rsidR="001751AC">
        <w:t xml:space="preserve"> </w:t>
      </w:r>
      <w:r w:rsidR="00AD41A0">
        <w:t>(</w:t>
      </w:r>
      <w:r w:rsidR="0053224B">
        <w:t>Remark:</w:t>
      </w:r>
      <w:r w:rsidR="00360E85">
        <w:t xml:space="preserve"> </w:t>
      </w:r>
      <w:r w:rsidR="00360E85" w:rsidRPr="00360E85">
        <w:t xml:space="preserve">When we look at the probability distribution of losses, the gains are negative losses and VaR is related to the right tail of the </w:t>
      </w:r>
      <w:r w:rsidR="0053224B" w:rsidRPr="00360E85">
        <w:t>distribution</w:t>
      </w:r>
      <w:r w:rsidR="0053224B">
        <w:t>.</w:t>
      </w:r>
      <w:r w:rsidR="00360E85">
        <w:t xml:space="preserve"> When </w:t>
      </w:r>
      <w:r w:rsidR="00333A94" w:rsidRPr="00333A94">
        <w:t>we look at the probability distribution of returns, losses are negative returns and VaR is related to the left tail of the distribution</w:t>
      </w:r>
      <w:r w:rsidR="0053224B" w:rsidRPr="00333A94">
        <w:t>.)</w:t>
      </w:r>
      <w:r w:rsidR="00333A94">
        <w:t xml:space="preserve"> For </w:t>
      </w:r>
      <w:r w:rsidR="0053224B">
        <w:t>example,</w:t>
      </w:r>
      <w:r w:rsidR="00333A94">
        <w:t xml:space="preserve"> </w:t>
      </w:r>
      <w:r w:rsidR="00187BC1">
        <w:t xml:space="preserve">When N = 2 and X = 99 VaR is the </w:t>
      </w:r>
      <w:r w:rsidR="0053224B">
        <w:t>first</w:t>
      </w:r>
      <w:r w:rsidR="00360E85">
        <w:t xml:space="preserve"> </w:t>
      </w:r>
      <w:r w:rsidR="00306B5F">
        <w:t xml:space="preserve">percentile of the distribution of gain in the value of the portfolio over 2 </w:t>
      </w:r>
      <w:r w:rsidR="00EA2615">
        <w:t>days.</w:t>
      </w:r>
    </w:p>
    <w:p w14:paraId="4C092270" w14:textId="77777777" w:rsidR="00382106" w:rsidRDefault="00382106" w:rsidP="00B41CB5"/>
    <w:p w14:paraId="235B487A" w14:textId="18F921D8" w:rsidR="00D060B5" w:rsidRDefault="001114F9" w:rsidP="00C538D7">
      <w:pPr>
        <w:jc w:val="center"/>
      </w:pPr>
      <w:r>
        <w:rPr>
          <w:noProof/>
        </w:rPr>
        <w:drawing>
          <wp:inline distT="0" distB="0" distL="0" distR="0" wp14:anchorId="2894232D" wp14:editId="48EBFD04">
            <wp:extent cx="5311739" cy="1859834"/>
            <wp:effectExtent l="0" t="0" r="0" b="0"/>
            <wp:docPr id="4" name="Picture 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lam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6737" cy="1868587"/>
                    </a:xfrm>
                    <a:prstGeom prst="rect">
                      <a:avLst/>
                    </a:prstGeom>
                  </pic:spPr>
                </pic:pic>
              </a:graphicData>
            </a:graphic>
          </wp:inline>
        </w:drawing>
      </w:r>
    </w:p>
    <w:p w14:paraId="7DF40DC8" w14:textId="52EBC1DE" w:rsidR="006238AD" w:rsidRDefault="00D915B2" w:rsidP="00A70B64">
      <w:pPr>
        <w:jc w:val="center"/>
      </w:pPr>
      <w:r>
        <w:t xml:space="preserve">Figure 1 </w:t>
      </w:r>
      <w:r w:rsidR="009A68D8" w:rsidRPr="009A68D8">
        <w:t xml:space="preserve">Calculation </w:t>
      </w:r>
      <w:r w:rsidR="009A68D8">
        <w:t>of VaR from the probability d</w:t>
      </w:r>
      <w:r w:rsidR="000570CA">
        <w:t xml:space="preserve">istribution of the </w:t>
      </w:r>
      <w:r w:rsidR="004C204D">
        <w:t xml:space="preserve">change in the portfolio value; confidence level is X% </w:t>
      </w:r>
      <w:r w:rsidR="009A6594">
        <w:t>.Gains in portfolio value are positive ; losses are nega</w:t>
      </w:r>
      <w:r w:rsidR="00C538D7">
        <w:t xml:space="preserve">tive </w:t>
      </w:r>
      <w:r w:rsidR="00C538D7">
        <w:rPr>
          <w:rStyle w:val="FootnoteReference"/>
        </w:rPr>
        <w:footnoteReference w:id="2"/>
      </w:r>
    </w:p>
    <w:p w14:paraId="7E477569" w14:textId="77777777" w:rsidR="006347AD" w:rsidRDefault="006347AD" w:rsidP="006347AD">
      <w:pPr>
        <w:pStyle w:val="Heading3"/>
      </w:pPr>
      <w:bookmarkStart w:id="32" w:name="_Toc121238877"/>
      <w:r w:rsidRPr="00A70B64">
        <w:lastRenderedPageBreak/>
        <w:t>Mathematical definition</w:t>
      </w:r>
      <w:r>
        <w:rPr>
          <w:rStyle w:val="FootnoteReference"/>
        </w:rPr>
        <w:footnoteReference w:id="3"/>
      </w:r>
      <w:bookmarkEnd w:id="32"/>
    </w:p>
    <w:p w14:paraId="16703854" w14:textId="77777777" w:rsidR="006347AD" w:rsidRDefault="006347AD" w:rsidP="006347AD">
      <w:r w:rsidRPr="003565B4">
        <w:t>Mathematical</w:t>
      </w:r>
      <w:r>
        <w:t>ly we can define as follow :</w:t>
      </w:r>
    </w:p>
    <w:p w14:paraId="6A2DB9AB" w14:textId="77777777" w:rsidR="006347AD" w:rsidRPr="00015A18" w:rsidDel="00015A18" w:rsidRDefault="006347AD" w:rsidP="006347AD">
      <w:pPr>
        <w:rPr>
          <w:del w:id="33" w:author="YIP, Shing (2020)" w:date="2022-11-22T13:10:00Z"/>
          <w:rFonts w:ascii="Cambria Math" w:hAnsi="Cambria Math"/>
          <w:i/>
        </w:rPr>
      </w:pPr>
    </w:p>
    <w:p w14:paraId="7738B613" w14:textId="77777777" w:rsidR="006347AD" w:rsidRPr="00CE5F2C" w:rsidRDefault="006347AD" w:rsidP="006347AD">
      <w:r>
        <w:t>Let X be the distribution of profit and loss. (</w:t>
      </w:r>
      <w:del w:id="34" w:author="YIP, Shing (2020)" w:date="2022-11-22T13:11:00Z">
        <w:r w:rsidRPr="008664C6" w:rsidDel="00015A18">
          <w:delText>profit</w:delText>
        </w:r>
      </w:del>
      <w:ins w:id="35" w:author="YIP, Shing (2020)" w:date="2022-11-22T13:11:00Z">
        <w:r w:rsidRPr="008664C6">
          <w:t>Profit</w:t>
        </w:r>
      </w:ins>
      <w:r w:rsidRPr="008664C6">
        <w:t xml:space="preserve"> </w:t>
      </w:r>
      <w:r>
        <w:t xml:space="preserve">is </w:t>
      </w:r>
      <w:r w:rsidRPr="008664C6">
        <w:t xml:space="preserve">positive </w:t>
      </w:r>
      <w:r>
        <w:t xml:space="preserve">and </w:t>
      </w:r>
      <w:r w:rsidRPr="008664C6">
        <w:t xml:space="preserve">loss </w:t>
      </w:r>
      <w:r>
        <w:t xml:space="preserve">is </w:t>
      </w:r>
      <w:r w:rsidRPr="008664C6">
        <w:t>negative</w:t>
      </w:r>
      <w:r>
        <w:t xml:space="preserve">) </w:t>
      </w:r>
      <w:ins w:id="36" w:author="YIP, Shing (2020)" w:date="2022-11-22T13:13:00Z">
        <w:r>
          <w:t>.The VaR at level</w:t>
        </w:r>
      </w:ins>
      <w:r>
        <w:t xml:space="preserve"> </w:t>
      </w:r>
      <m:oMath>
        <m:r>
          <w:rPr>
            <w:rFonts w:ascii="Cambria Math" w:hAnsi="Cambria Math"/>
          </w:rPr>
          <m:t>α∈</m:t>
        </m:r>
        <m:d>
          <m:dPr>
            <m:ctrlPr>
              <w:rPr>
                <w:rFonts w:ascii="Cambria Math" w:hAnsi="Cambria Math"/>
                <w:i/>
              </w:rPr>
            </m:ctrlPr>
          </m:dPr>
          <m:e>
            <m:r>
              <w:rPr>
                <w:rFonts w:ascii="Cambria Math" w:hAnsi="Cambria Math"/>
              </w:rPr>
              <m:t>0,1</m:t>
            </m:r>
          </m:e>
        </m:d>
      </m:oMath>
      <w:r>
        <w:t xml:space="preserve"> </w:t>
      </w:r>
      <w:r w:rsidRPr="00431CE1">
        <w:t xml:space="preserve">is the smallest number </w:t>
      </w:r>
      <m:oMath>
        <m:r>
          <w:rPr>
            <w:rFonts w:ascii="Cambria Math" w:hAnsi="Cambria Math"/>
          </w:rPr>
          <m:t>y</m:t>
        </m:r>
      </m:oMath>
      <w:r>
        <w:t xml:space="preserve"> </w:t>
      </w:r>
      <w:r w:rsidRPr="00431CE1">
        <w:t xml:space="preserve">such that the probability that </w:t>
      </w:r>
      <m:oMath>
        <m:r>
          <w:rPr>
            <w:rFonts w:ascii="Cambria Math" w:hAnsi="Cambria Math"/>
          </w:rPr>
          <m:t>Y := -X</m:t>
        </m:r>
      </m:oMath>
      <w:r>
        <w:t xml:space="preserve"> </w:t>
      </w:r>
      <w:r w:rsidRPr="00431CE1">
        <w:t xml:space="preserve"> does not exceed </w:t>
      </w:r>
      <m:oMath>
        <m:r>
          <w:rPr>
            <w:rFonts w:ascii="Cambria Math" w:hAnsi="Cambria Math"/>
          </w:rPr>
          <m:t xml:space="preserve">y </m:t>
        </m:r>
      </m:oMath>
      <w:r w:rsidRPr="00431CE1">
        <w:t>is at least</w:t>
      </w:r>
      <w:r>
        <w:t xml:space="preserve"> </w:t>
      </w:r>
      <m:oMath>
        <m:r>
          <w:rPr>
            <w:rFonts w:ascii="Cambria Math" w:hAnsi="Cambria Math"/>
          </w:rPr>
          <m:t>1-α</m:t>
        </m:r>
      </m:oMath>
      <w:r>
        <w:t xml:space="preserve"> </w:t>
      </w:r>
      <w:r w:rsidRPr="00431CE1">
        <w:t xml:space="preserve">.Mathematically, </w:t>
      </w:r>
      <m:oMath>
        <m:r>
          <w:rPr>
            <w:rFonts w:ascii="Cambria Math" w:hAnsi="Cambria Math"/>
          </w:rPr>
          <m:t>Va</m:t>
        </m:r>
        <m:sSub>
          <m:sSubPr>
            <m:ctrlPr>
              <w:rPr>
                <w:rFonts w:ascii="Cambria Math" w:hAnsi="Cambria Math"/>
                <w:i/>
              </w:rPr>
            </m:ctrlPr>
          </m:sSubPr>
          <m:e>
            <m:r>
              <w:rPr>
                <w:rFonts w:ascii="Cambria Math" w:hAnsi="Cambria Math"/>
              </w:rPr>
              <m:t>R</m:t>
            </m:r>
          </m:e>
          <m:sub>
            <m:r>
              <w:rPr>
                <w:rFonts w:ascii="Cambria Math" w:hAnsi="Cambria Math"/>
              </w:rPr>
              <m:t>α</m:t>
            </m:r>
          </m:sub>
        </m:sSub>
        <m:d>
          <m:dPr>
            <m:ctrlPr>
              <w:rPr>
                <w:rFonts w:ascii="Cambria Math" w:hAnsi="Cambria Math"/>
                <w:i/>
              </w:rPr>
            </m:ctrlPr>
          </m:dPr>
          <m:e>
            <m:r>
              <w:rPr>
                <w:rFonts w:ascii="Cambria Math" w:hAnsi="Cambria Math"/>
              </w:rPr>
              <m:t>X</m:t>
            </m:r>
          </m:e>
        </m:d>
      </m:oMath>
      <w:r>
        <w:t xml:space="preserve"> </w:t>
      </w:r>
      <w:r w:rsidRPr="00431CE1">
        <w:t xml:space="preserve">is the </w:t>
      </w:r>
      <m:oMath>
        <m:r>
          <w:rPr>
            <w:rFonts w:ascii="Cambria Math" w:hAnsi="Cambria Math"/>
          </w:rPr>
          <m:t>1-α</m:t>
        </m:r>
      </m:oMath>
      <w:r w:rsidRPr="00431CE1">
        <w:t xml:space="preserve"> </w:t>
      </w:r>
      <w:r>
        <w:t xml:space="preserve"> </w:t>
      </w:r>
      <w:r w:rsidRPr="00431CE1">
        <w:t xml:space="preserve">quantile of </w:t>
      </w:r>
      <w:r>
        <w:t xml:space="preserve"> </w:t>
      </w:r>
      <m:oMath>
        <m:r>
          <w:rPr>
            <w:rFonts w:ascii="Cambria Math" w:hAnsi="Cambria Math"/>
          </w:rPr>
          <m:t xml:space="preserve">Y </m:t>
        </m:r>
      </m:oMath>
    </w:p>
    <w:p w14:paraId="55ADF8C1" w14:textId="77777777" w:rsidR="006347AD" w:rsidRPr="002B6B45" w:rsidRDefault="00100F17" w:rsidP="006347AD">
      <m:oMathPara>
        <m:oMath>
          <m:sSub>
            <m:sSubPr>
              <m:ctrlPr>
                <w:ins w:id="37" w:author="YIP, Shing (2020)" w:date="2022-11-22T13:10:00Z">
                  <w:rPr>
                    <w:rFonts w:ascii="Cambria Math" w:hAnsi="Cambria Math"/>
                    <w:i/>
                  </w:rPr>
                </w:ins>
              </m:ctrlPr>
            </m:sSubPr>
            <m:e>
              <m:r>
                <w:ins w:id="38" w:author="YIP, Shing (2020)" w:date="2022-11-22T13:11:00Z">
                  <w:rPr>
                    <w:rFonts w:ascii="Cambria Math" w:eastAsia="Cambria Math" w:hAnsi="Cambria Math" w:cs="Cambria Math"/>
                  </w:rPr>
                  <m:t>VaR</m:t>
                </w:ins>
              </m:r>
            </m:e>
            <m:sub>
              <m:r>
                <w:ins w:id="39" w:author="YIP, Shing (2020)" w:date="2022-11-22T13:10:00Z">
                  <w:rPr>
                    <w:rFonts w:ascii="Cambria Math" w:hAnsi="Cambria Math"/>
                  </w:rPr>
                  <m:t>α</m:t>
                </w:ins>
              </m:r>
            </m:sub>
          </m:sSub>
          <m:r>
            <w:ins w:id="40" w:author="YIP, Shing (2020)" w:date="2022-11-22T13:10:00Z">
              <w:rPr>
                <w:rFonts w:ascii="Cambria Math" w:hAnsi="Cambria Math"/>
              </w:rPr>
              <m:t xml:space="preserve"> (X)= -inf⁡ { x∈</m:t>
            </w:ins>
          </m:r>
          <m:r>
            <w:ins w:id="41" w:author="YIP, Shing (2020)" w:date="2022-11-22T13:11:00Z">
              <m:rPr>
                <m:scr m:val="double-struck"/>
              </m:rPr>
              <w:rPr>
                <w:rFonts w:ascii="Cambria Math" w:hAnsi="Cambria Math"/>
              </w:rPr>
              <m:t>R</m:t>
            </w:ins>
          </m:r>
          <m:r>
            <w:ins w:id="42" w:author="YIP, Shing (2020)" w:date="2022-11-22T13:10:00Z">
              <w:rPr>
                <w:rFonts w:ascii="Cambria Math" w:hAnsi="Cambria Math"/>
              </w:rPr>
              <m:t>∶</m:t>
            </w:ins>
          </m:r>
          <m:sSub>
            <m:sSubPr>
              <m:ctrlPr>
                <w:ins w:id="43" w:author="YIP, Shing (2020)" w:date="2022-11-22T13:10:00Z">
                  <w:rPr>
                    <w:rFonts w:ascii="Cambria Math" w:hAnsi="Cambria Math"/>
                    <w:i/>
                  </w:rPr>
                </w:ins>
              </m:ctrlPr>
            </m:sSubPr>
            <m:e>
              <m:r>
                <w:ins w:id="44" w:author="YIP, Shing (2020)" w:date="2022-11-22T13:10:00Z">
                  <w:rPr>
                    <w:rFonts w:ascii="Cambria Math" w:hAnsi="Cambria Math"/>
                  </w:rPr>
                  <m:t>F</m:t>
                </w:ins>
              </m:r>
            </m:e>
            <m:sub>
              <m:r>
                <w:ins w:id="45" w:author="YIP, Shing (2020)" w:date="2022-11-22T13:10:00Z">
                  <w:rPr>
                    <w:rFonts w:ascii="Cambria Math" w:hAnsi="Cambria Math"/>
                  </w:rPr>
                  <m:t>X</m:t>
                </w:ins>
              </m:r>
            </m:sub>
          </m:sSub>
          <m:r>
            <w:ins w:id="46" w:author="YIP, Shing (2020)" w:date="2022-11-22T13:10:00Z">
              <w:rPr>
                <w:rFonts w:ascii="Cambria Math" w:hAnsi="Cambria Math"/>
              </w:rPr>
              <m:t xml:space="preserve"> (x)&gt;α}=</m:t>
            </w:ins>
          </m:r>
          <m:sSubSup>
            <m:sSubSupPr>
              <m:ctrlPr>
                <w:ins w:id="47" w:author="YIP, Shing (2020)" w:date="2022-11-22T13:10:00Z">
                  <w:rPr>
                    <w:rFonts w:ascii="Cambria Math" w:hAnsi="Cambria Math"/>
                    <w:i/>
                  </w:rPr>
                </w:ins>
              </m:ctrlPr>
            </m:sSubSupPr>
            <m:e>
              <m:r>
                <w:ins w:id="48" w:author="YIP, Shing (2020)" w:date="2022-11-22T13:10:00Z">
                  <w:rPr>
                    <w:rFonts w:ascii="Cambria Math" w:hAnsi="Cambria Math"/>
                  </w:rPr>
                  <m:t>F</m:t>
                </w:ins>
              </m:r>
            </m:e>
            <m:sub>
              <m:r>
                <w:ins w:id="49" w:author="YIP, Shing (2020)" w:date="2022-11-22T13:10:00Z">
                  <w:rPr>
                    <w:rFonts w:ascii="Cambria Math" w:hAnsi="Cambria Math"/>
                  </w:rPr>
                  <m:t>Y</m:t>
                </w:ins>
              </m:r>
            </m:sub>
            <m:sup>
              <m:r>
                <w:ins w:id="50" w:author="YIP, Shing (2020)" w:date="2022-11-22T13:10:00Z">
                  <w:rPr>
                    <w:rFonts w:ascii="Cambria Math" w:hAnsi="Cambria Math"/>
                  </w:rPr>
                  <m:t>-1</m:t>
                </w:ins>
              </m:r>
            </m:sup>
          </m:sSubSup>
          <m:r>
            <w:ins w:id="51" w:author="YIP, Shing (2020)" w:date="2022-11-22T13:10:00Z">
              <w:rPr>
                <w:rFonts w:ascii="Cambria Math" w:hAnsi="Cambria Math"/>
              </w:rPr>
              <m:t xml:space="preserve"> (1-α)</m:t>
            </w:ins>
          </m:r>
        </m:oMath>
      </m:oMathPara>
    </w:p>
    <w:p w14:paraId="0E2CD5B7" w14:textId="77777777" w:rsidR="006347AD" w:rsidRDefault="006347AD" w:rsidP="006347AD"/>
    <w:p w14:paraId="0D3F41DD" w14:textId="240176C0" w:rsidR="00306B5F" w:rsidRPr="00B41CB5" w:rsidRDefault="006347AD" w:rsidP="00B41CB5">
      <w:r w:rsidRPr="00C04CF3">
        <w:t xml:space="preserve">This is the most general definition of VaR, and the two identities are equivalent (in fact, for any real random variable X, its cumulative distribution function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C04CF3">
        <w:t xml:space="preserve"> is well-defined). However, this formula cannot be used directly for calculations unless we assume that X has some parametric distribution.</w:t>
      </w:r>
    </w:p>
    <w:p w14:paraId="7A5D73D1" w14:textId="573B63A3" w:rsidR="00FB2B4C" w:rsidRDefault="006E2B99" w:rsidP="006E2B99">
      <w:pPr>
        <w:pStyle w:val="Heading2"/>
      </w:pPr>
      <w:bookmarkStart w:id="52" w:name="_Toc121238878"/>
      <w:r>
        <w:t>C</w:t>
      </w:r>
      <w:r w:rsidR="002023EE">
        <w:t xml:space="preserve">onditional Value at Risk </w:t>
      </w:r>
      <w:r w:rsidR="006347AD">
        <w:t>(</w:t>
      </w:r>
      <w:r w:rsidR="002023EE">
        <w:t>CVaR</w:t>
      </w:r>
      <w:r w:rsidR="006347AD">
        <w:t>)</w:t>
      </w:r>
      <w:bookmarkEnd w:id="52"/>
      <w:r w:rsidR="00445FD0">
        <w:t xml:space="preserve"> </w:t>
      </w:r>
    </w:p>
    <w:p w14:paraId="460687E4" w14:textId="4F8E4AB7" w:rsidR="00A80589" w:rsidRDefault="009D3E2C" w:rsidP="00A80589">
      <w:r w:rsidRPr="009D3E2C">
        <w:t xml:space="preserve">Conditional Value at Risk (CVaR), </w:t>
      </w:r>
      <w:r w:rsidR="00A8623B" w:rsidRPr="00A80589">
        <w:t>commonly referred to</w:t>
      </w:r>
      <w:r w:rsidR="00A8623B" w:rsidRPr="009D3E2C">
        <w:t xml:space="preserve"> </w:t>
      </w:r>
      <w:r w:rsidRPr="009D3E2C">
        <w:t>as the expected shortfall</w:t>
      </w:r>
      <w:r w:rsidR="00612424">
        <w:t xml:space="preserve"> o</w:t>
      </w:r>
      <w:r w:rsidR="004D1E86">
        <w:t xml:space="preserve">r </w:t>
      </w:r>
      <w:r w:rsidR="004D1E86" w:rsidRPr="004D1E86">
        <w:t>Mean Excess Loss</w:t>
      </w:r>
      <w:r w:rsidR="00A80589" w:rsidRPr="00A80589">
        <w:t xml:space="preserve">, </w:t>
      </w:r>
      <w:r w:rsidR="00A8623B">
        <w:t xml:space="preserve">it </w:t>
      </w:r>
      <w:r w:rsidR="00A80589" w:rsidRPr="00A80589">
        <w:t xml:space="preserve">estimates the amount of tail risk present in an investment portfolio. A weighted average of the "extreme" losses in the tail of the distribution of potential returns, above the value at risk (VaR) </w:t>
      </w:r>
      <w:r w:rsidR="00BB274D" w:rsidRPr="00A80589">
        <w:t>cut-off</w:t>
      </w:r>
      <w:r w:rsidR="00A80589" w:rsidRPr="00A80589">
        <w:t xml:space="preserve"> point, is used to calculate CVaR. </w:t>
      </w:r>
      <w:r w:rsidR="00F67FF5" w:rsidRPr="00F67FF5">
        <w:t>Conditional value at risk is used in portfolio optimization for effective risk management.</w:t>
      </w:r>
      <w:r w:rsidR="00D452D1">
        <w:t xml:space="preserve"> </w:t>
      </w:r>
    </w:p>
    <w:p w14:paraId="20D5331D" w14:textId="77777777" w:rsidR="00382106" w:rsidRDefault="00382106" w:rsidP="00A80589"/>
    <w:p w14:paraId="242DB762" w14:textId="2E1690D7" w:rsidR="003D0602" w:rsidRDefault="005E2951" w:rsidP="00A80589">
      <w:r w:rsidRPr="005E2951">
        <w:t xml:space="preserve">Generally </w:t>
      </w:r>
      <w:r w:rsidR="008E3802" w:rsidRPr="005E2951">
        <w:t>speaking</w:t>
      </w:r>
      <w:r w:rsidR="008E3802">
        <w:t>, the</w:t>
      </w:r>
      <w:r w:rsidRPr="005E2951">
        <w:t xml:space="preserve"> VaR may be enough for risk management in a portfolio that contains an investment if it shows stability over time. However, because VaR is unconcerned with anything that goes above its own threshold, it is more likely that VaR will not accurately reflect risk for investments that are more volatile.</w:t>
      </w:r>
    </w:p>
    <w:p w14:paraId="32BF4F83" w14:textId="77777777" w:rsidR="00382106" w:rsidRDefault="00382106" w:rsidP="00A80589"/>
    <w:p w14:paraId="6BE85E6F" w14:textId="70E7246D" w:rsidR="005E2951" w:rsidRDefault="008E352A" w:rsidP="00A80589">
      <w:r w:rsidRPr="008E352A">
        <w:t>The Conditional Value at Risk (CVaR) model seeks to address the shortcomings of the VaR model, a statistical technique used to assess the level of financial risk in a company or portfolio over a specified time horizon. CVaR is the expected loss when the worst-case threshold is exceeded, whereas VaR represents the worst-case loss in terms of probability and time horizon. CVaR, in other words, quantifies the expected loss above the VaR breakpoint.</w:t>
      </w:r>
    </w:p>
    <w:p w14:paraId="6E6D67C6" w14:textId="02AE6613" w:rsidR="003B3DB7" w:rsidRDefault="00C60D27" w:rsidP="00A80589">
      <w:r>
        <w:rPr>
          <w:noProof/>
        </w:rPr>
        <w:drawing>
          <wp:inline distT="0" distB="0" distL="0" distR="0" wp14:anchorId="4D4233C1" wp14:editId="563D2482">
            <wp:extent cx="5580380" cy="1776730"/>
            <wp:effectExtent l="0" t="0" r="0" b="1270"/>
            <wp:docPr id="14" name="Picture 1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lam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0380" cy="1776730"/>
                    </a:xfrm>
                    <a:prstGeom prst="rect">
                      <a:avLst/>
                    </a:prstGeom>
                  </pic:spPr>
                </pic:pic>
              </a:graphicData>
            </a:graphic>
          </wp:inline>
        </w:drawing>
      </w:r>
    </w:p>
    <w:p w14:paraId="778E8805" w14:textId="61AFE02C" w:rsidR="00C60D27" w:rsidRDefault="00C60D27" w:rsidP="00A80589">
      <w:r w:rsidRPr="00C60D27">
        <w:t xml:space="preserve">Figure </w:t>
      </w:r>
      <w:r>
        <w:t>2</w:t>
      </w:r>
      <w:r w:rsidRPr="00C60D27">
        <w:t xml:space="preserve"> </w:t>
      </w:r>
      <w:r w:rsidR="00F605AE" w:rsidRPr="00F605AE">
        <w:t xml:space="preserve">Alternative situation to Figure </w:t>
      </w:r>
      <w:r w:rsidR="00F605AE">
        <w:t>1</w:t>
      </w:r>
      <w:r w:rsidR="00F605AE" w:rsidRPr="00F605AE">
        <w:t>. VaR is the same, but the potential loss is larger.</w:t>
      </w:r>
    </w:p>
    <w:p w14:paraId="4B52AEB4" w14:textId="2355A98E" w:rsidR="008E352A" w:rsidRDefault="00260269" w:rsidP="00260269">
      <w:pPr>
        <w:pStyle w:val="Heading3"/>
      </w:pPr>
      <w:bookmarkStart w:id="53" w:name="_Toc121238879"/>
      <w:r w:rsidRPr="00A70B64">
        <w:lastRenderedPageBreak/>
        <w:t>Mathematical definition</w:t>
      </w:r>
      <w:r w:rsidR="00304FBC">
        <w:rPr>
          <w:rStyle w:val="FootnoteReference"/>
        </w:rPr>
        <w:footnoteReference w:id="4"/>
      </w:r>
      <w:bookmarkEnd w:id="53"/>
    </w:p>
    <w:p w14:paraId="39B7125A" w14:textId="7F444425" w:rsidR="00952501" w:rsidRDefault="00AA43B0" w:rsidP="00952501">
      <w:r w:rsidRPr="00AA43B0">
        <w:t xml:space="preserve">Since the CVaR value is derived from the calculation of the VaR itself, the assumptions on which the VaR is based, such as the shape of the return distribution, the </w:t>
      </w:r>
      <w:r w:rsidR="009F2F07" w:rsidRPr="00AA43B0">
        <w:t>cut-off</w:t>
      </w:r>
      <w:r w:rsidRPr="00AA43B0">
        <w:t xml:space="preserve"> levels used, the periodicity of the data, and assumptions about stochastic volatility, can affect the value of the CVaR. Once VaR is calculated, calculating CVaR is straightforward. It is the average of values beyond VaR:</w:t>
      </w:r>
    </w:p>
    <w:p w14:paraId="563016C8" w14:textId="4D185636" w:rsidR="00AA43B0" w:rsidRPr="00952501" w:rsidRDefault="00AA43B0" w:rsidP="006F4727">
      <w:pPr>
        <w:jc w:val="center"/>
      </w:pPr>
      <m:oMathPara>
        <m:oMath>
          <m:r>
            <w:rPr>
              <w:rFonts w:ascii="Cambria Math" w:hAnsi="Cambria Math"/>
            </w:rPr>
            <m:t>CVaR=</m:t>
          </m:r>
          <m:f>
            <m:fPr>
              <m:ctrlPr>
                <w:rPr>
                  <w:rFonts w:ascii="Cambria Math" w:hAnsi="Cambria Math"/>
                  <w:i/>
                </w:rPr>
              </m:ctrlPr>
            </m:fPr>
            <m:num>
              <m:r>
                <w:rPr>
                  <w:rFonts w:ascii="Cambria Math" w:hAnsi="Cambria Math"/>
                </w:rPr>
                <m:t>1</m:t>
              </m:r>
            </m:num>
            <m:den>
              <m:r>
                <w:rPr>
                  <w:rFonts w:ascii="Cambria Math" w:hAnsi="Cambria Math"/>
                </w:rPr>
                <m:t>1-c</m:t>
              </m:r>
            </m:den>
          </m:f>
          <m:nary>
            <m:naryPr>
              <m:limLoc m:val="subSup"/>
              <m:ctrlPr>
                <w:rPr>
                  <w:rFonts w:ascii="Cambria Math" w:hAnsi="Cambria Math"/>
                  <w:i/>
                </w:rPr>
              </m:ctrlPr>
            </m:naryPr>
            <m:sub>
              <m:r>
                <w:rPr>
                  <w:rFonts w:ascii="Cambria Math" w:hAnsi="Cambria Math"/>
                </w:rPr>
                <m:t>-1</m:t>
              </m:r>
            </m:sub>
            <m:sup>
              <m:r>
                <w:rPr>
                  <w:rFonts w:ascii="Cambria Math" w:hAnsi="Cambria Math"/>
                </w:rPr>
                <m:t>VaR</m:t>
              </m:r>
            </m:sup>
            <m:e>
              <m:r>
                <w:rPr>
                  <w:rFonts w:ascii="Cambria Math" w:hAnsi="Cambria Math"/>
                </w:rPr>
                <m:t xml:space="preserve">xp </m:t>
              </m:r>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p w14:paraId="42CE9FF7" w14:textId="6F8CF7EA" w:rsidR="005E2951" w:rsidRDefault="008021BA" w:rsidP="00A80589">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w:r>
        <w:t xml:space="preserve"> = </w:t>
      </w:r>
      <w:r w:rsidR="006D0383" w:rsidRPr="006D0383">
        <w:t>the probability density of getting a return with</w:t>
      </w:r>
      <w:r w:rsidR="006D0383">
        <w:t xml:space="preserve"> value “</w:t>
      </w:r>
      <m:oMath>
        <m:r>
          <w:rPr>
            <w:rFonts w:ascii="Cambria Math" w:hAnsi="Cambria Math"/>
          </w:rPr>
          <m:t>x</m:t>
        </m:r>
      </m:oMath>
      <w:r w:rsidR="006D0383">
        <w:t xml:space="preserve">” </w:t>
      </w:r>
    </w:p>
    <w:p w14:paraId="0E0FC013" w14:textId="1FA39550" w:rsidR="006D0383" w:rsidRDefault="006D0383" w:rsidP="00A80589">
      <m:oMath>
        <m:r>
          <w:rPr>
            <w:rFonts w:ascii="Cambria Math" w:hAnsi="Cambria Math"/>
          </w:rPr>
          <m:t>c</m:t>
        </m:r>
      </m:oMath>
      <w:r>
        <w:t xml:space="preserve"> = the c</w:t>
      </w:r>
      <w:r w:rsidR="00FA46AA">
        <w:t>ut-off point on the distribution where the analyst sets the VaR breakpoint</w:t>
      </w:r>
    </w:p>
    <w:p w14:paraId="61A3EF35" w14:textId="44E16A52" w:rsidR="00FA46AA" w:rsidRDefault="003B0E7C" w:rsidP="00A80589">
      <m:oMath>
        <m:r>
          <w:rPr>
            <w:rFonts w:ascii="Cambria Math" w:hAnsi="Cambria Math"/>
          </w:rPr>
          <m:t>VaR</m:t>
        </m:r>
      </m:oMath>
      <w:r>
        <w:t xml:space="preserve"> = the agreed-upon VaR level </w:t>
      </w:r>
    </w:p>
    <w:p w14:paraId="16B8A601" w14:textId="707497FE" w:rsidR="00050EF0" w:rsidRDefault="00050EF0" w:rsidP="00050EF0">
      <w:pPr>
        <w:pStyle w:val="Heading2"/>
      </w:pPr>
      <w:bookmarkStart w:id="54" w:name="_Toc121238880"/>
      <w:r>
        <w:t>Time Horizon</w:t>
      </w:r>
      <w:r w:rsidR="00483EB8">
        <w:rPr>
          <w:rStyle w:val="FootnoteReference"/>
        </w:rPr>
        <w:footnoteReference w:id="5"/>
      </w:r>
      <w:bookmarkEnd w:id="54"/>
    </w:p>
    <w:p w14:paraId="4B7D5C88" w14:textId="4FC22CB9" w:rsidR="00050EF0" w:rsidRDefault="00AA24EB" w:rsidP="00050EF0">
      <w:r>
        <w:t xml:space="preserve">For </w:t>
      </w:r>
      <w:r w:rsidR="00CD2F1D">
        <w:t xml:space="preserve">calculating </w:t>
      </w:r>
      <w:r w:rsidR="00B47C0F">
        <w:t xml:space="preserve">the VaR we need two </w:t>
      </w:r>
      <w:r w:rsidR="00382106">
        <w:t>parameters:</w:t>
      </w:r>
      <w:r w:rsidR="003447D7">
        <w:t xml:space="preserve"> Time horizon N (days) and the confidence level X . </w:t>
      </w:r>
      <w:r w:rsidR="00436A22" w:rsidRPr="00436A22">
        <w:t xml:space="preserve">In practise, when estimating the VaR for market risk, analysts almost always start with N = 1. This is due to the fact that there is frequently insufficient data to directly estimate the </w:t>
      </w:r>
      <w:r w:rsidR="00916DAF" w:rsidRPr="00BB10DC">
        <w:t>behaviour</w:t>
      </w:r>
      <w:r w:rsidR="00BB10DC" w:rsidRPr="00BB10DC">
        <w:t xml:space="preserve"> </w:t>
      </w:r>
      <w:r w:rsidR="00436A22" w:rsidRPr="00436A22">
        <w:t>of market variables over time periods longer than one day.</w:t>
      </w:r>
      <w:r w:rsidR="00436A22">
        <w:t xml:space="preserve"> The assumption is :</w:t>
      </w:r>
    </w:p>
    <w:p w14:paraId="7FF31DD7" w14:textId="65033DCF" w:rsidR="00736DC5" w:rsidRDefault="00736DC5" w:rsidP="006339B7">
      <w:pPr>
        <w:jc w:val="center"/>
      </w:pPr>
      <w:r>
        <w:t xml:space="preserve">N-day VaR = 1 -day VaR </w:t>
      </w:r>
      <m:oMath>
        <m:r>
          <w:rPr>
            <w:rFonts w:ascii="Cambria Math" w:hAnsi="Cambria Math"/>
          </w:rPr>
          <m:t>×</m:t>
        </m:r>
        <m:rad>
          <m:radPr>
            <m:degHide m:val="1"/>
            <m:ctrlPr>
              <w:rPr>
                <w:rFonts w:ascii="Cambria Math" w:hAnsi="Cambria Math"/>
                <w:i/>
              </w:rPr>
            </m:ctrlPr>
          </m:radPr>
          <m:deg/>
          <m:e>
            <m:r>
              <w:rPr>
                <w:rFonts w:ascii="Cambria Math" w:hAnsi="Cambria Math"/>
              </w:rPr>
              <m:t>N</m:t>
            </m:r>
          </m:e>
        </m:rad>
      </m:oMath>
    </w:p>
    <w:p w14:paraId="4867118E" w14:textId="18D8D912" w:rsidR="006339B7" w:rsidRDefault="006339B7" w:rsidP="006339B7">
      <w:r w:rsidRPr="006339B7">
        <w:t>When the changes in portfolio value over consecutive days have independent identical normal distributions with a mean of 0, the formula is completely correct. In other cases, it is a rough estimate.</w:t>
      </w:r>
    </w:p>
    <w:p w14:paraId="520C34B8" w14:textId="24C373F8" w:rsidR="00945F43" w:rsidRDefault="00945F43" w:rsidP="00945F43">
      <w:pPr>
        <w:pStyle w:val="Heading2"/>
      </w:pPr>
      <w:bookmarkStart w:id="55" w:name="_Toc121238881"/>
      <w:r>
        <w:t>Historical Returns</w:t>
      </w:r>
      <w:bookmarkEnd w:id="55"/>
      <w:r>
        <w:t xml:space="preserve"> </w:t>
      </w:r>
    </w:p>
    <w:p w14:paraId="5EC848E4" w14:textId="7F08BE8C" w:rsidR="00945F43" w:rsidRDefault="00437CD5" w:rsidP="00945F43">
      <w:r w:rsidRPr="00437CD5">
        <w:t xml:space="preserve">To explain it mathematically, suppose today is Day n, the closing price is C,and the returns of a stock variable on Day i will be defined as r . In the historical simulation approach, the i th scenario of the market returns will be </w:t>
      </w:r>
      <w:r w:rsidR="00945F43">
        <w:t xml:space="preserve"> </w:t>
      </w:r>
    </w:p>
    <w:p w14:paraId="7944C862" w14:textId="26F07586" w:rsidR="00945F43" w:rsidRPr="00945F43" w:rsidRDefault="00945F43" w:rsidP="00945F43">
      <w:pPr>
        <w:jc w:val="center"/>
      </w:pPr>
      <w:r>
        <w:t xml:space="preserve">Returns under </w:t>
      </w:r>
      <m:oMath>
        <m:r>
          <w:rPr>
            <w:rFonts w:ascii="Cambria Math" w:hAnsi="Cambria Math"/>
          </w:rPr>
          <m:t>i</m:t>
        </m:r>
      </m:oMath>
      <w:r>
        <w:t xml:space="preserve"> th scenario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num>
          <m:den>
            <m:sSub>
              <m:sSubPr>
                <m:ctrlPr>
                  <w:rPr>
                    <w:rFonts w:ascii="Cambria Math" w:hAnsi="Cambria Math"/>
                    <w:i/>
                  </w:rPr>
                </m:ctrlPr>
              </m:sSubPr>
              <m:e>
                <m:r>
                  <w:rPr>
                    <w:rFonts w:ascii="Cambria Math" w:hAnsi="Cambria Math"/>
                  </w:rPr>
                  <m:t>C</m:t>
                </m:r>
              </m:e>
              <m:sub>
                <m:r>
                  <w:rPr>
                    <w:rFonts w:ascii="Cambria Math" w:hAnsi="Cambria Math"/>
                  </w:rPr>
                  <m:t>i</m:t>
                </m:r>
              </m:sub>
            </m:sSub>
          </m:den>
        </m:f>
      </m:oMath>
      <w:r>
        <w:t xml:space="preserve"> </w:t>
      </w:r>
    </w:p>
    <w:p w14:paraId="1D1EAF0E" w14:textId="57C43C83" w:rsidR="0044558D" w:rsidRDefault="00911B95" w:rsidP="009F7B50">
      <w:pPr>
        <w:pStyle w:val="Heading2"/>
      </w:pPr>
      <w:bookmarkStart w:id="56" w:name="_Toc121238882"/>
      <w:r>
        <w:t>Historical Simulation</w:t>
      </w:r>
      <w:bookmarkEnd w:id="56"/>
      <w:r>
        <w:t xml:space="preserve"> </w:t>
      </w:r>
    </w:p>
    <w:p w14:paraId="1A0869FF" w14:textId="77777777" w:rsidR="007E086F" w:rsidRDefault="007E086F" w:rsidP="00911B95">
      <w:r w:rsidRPr="007E086F">
        <w:t xml:space="preserve">Historical simulation is one of the easy and popular way of calculating VaR It entails using past data to predict what will happen in the future. Let said we want to calculate the VaR for a portfolio using a one-day time horizon with 99% confidence level and 501 days of data. (We normally will put 99, 95 ,90 to the confidence level and 501 is a popular choice for the number of days of data used because this provides 500 alternative scenarios for what can happen between today and tomorrow.) </w:t>
      </w:r>
    </w:p>
    <w:p w14:paraId="7B994600" w14:textId="66099E3D" w:rsidR="00B217C7" w:rsidRDefault="006E3C1B" w:rsidP="00911B95">
      <w:r>
        <w:t xml:space="preserve"> </w:t>
      </w:r>
    </w:p>
    <w:p w14:paraId="5BE39002" w14:textId="7DC02B3D" w:rsidR="00E260F7" w:rsidRDefault="00D7577E" w:rsidP="00647B8C">
      <w:r>
        <w:t xml:space="preserve">Data will be collected by the movements in </w:t>
      </w:r>
      <w:r w:rsidR="009D6201">
        <w:t xml:space="preserve">the market </w:t>
      </w:r>
      <w:r w:rsidR="004E7CD6">
        <w:t xml:space="preserve">variables over the most recent </w:t>
      </w:r>
      <w:r w:rsidR="00CE7A3D">
        <w:t xml:space="preserve">501 </w:t>
      </w:r>
      <w:r w:rsidR="00C166ED">
        <w:t>days.</w:t>
      </w:r>
      <w:r w:rsidR="00FD6580" w:rsidRPr="00FD6580">
        <w:t xml:space="preserve"> Day 0 represents the first day for which we have data, Day 1 represents the second day, and so on. Scenario 1 is the same as Day 0 and Day 1, Scenario 2 is the same as Day 1 </w:t>
      </w:r>
      <w:r w:rsidR="00FD6580" w:rsidRPr="00FD6580">
        <w:lastRenderedPageBreak/>
        <w:t xml:space="preserve">and Day 2, and so on. The dollar </w:t>
      </w:r>
      <w:r w:rsidR="00C166ED" w:rsidRPr="00FD6580">
        <w:t>changes</w:t>
      </w:r>
      <w:r w:rsidR="00FD6580" w:rsidRPr="00FD6580">
        <w:t xml:space="preserve"> in the portfolio's value between today and tomorrow is calculated for each scenario. This defines a probability distribution for the value of our portfolio's daily loss (gains are negative losses).</w:t>
      </w:r>
      <w:r w:rsidR="00E260F7">
        <w:t xml:space="preserve"> </w:t>
      </w:r>
      <w:r w:rsidR="00586A09" w:rsidRPr="00586A09">
        <w:t>The distribution's 99th percentile can be estimated as the fifth-highest loss. The loss when we reach the 99th percentile is the estimate of VaR If the changes in market variables over the last 501 days are representative of what will happen between today and tomorrow, we are 99% certain that we will not take a loss greater than the VaR estimate.</w:t>
      </w:r>
    </w:p>
    <w:p w14:paraId="32AEC29E" w14:textId="673A5BC8" w:rsidR="003F5196" w:rsidRDefault="003F5196" w:rsidP="003F5196"/>
    <w:p w14:paraId="6DBD0229" w14:textId="28ADD809" w:rsidR="00A67A83" w:rsidRDefault="007A5939" w:rsidP="007A5939">
      <w:pPr>
        <w:pStyle w:val="Heading3"/>
      </w:pPr>
      <w:bookmarkStart w:id="57" w:name="_Toc121238883"/>
      <w:r>
        <w:t>Historical Simulation – Single Asset</w:t>
      </w:r>
      <w:bookmarkEnd w:id="57"/>
    </w:p>
    <w:p w14:paraId="49FCBE05" w14:textId="04C6073A" w:rsidR="00625B63" w:rsidRDefault="00910F01" w:rsidP="00783F31">
      <w:r w:rsidRPr="00910F01">
        <w:t xml:space="preserve">Let said we have 10K investing in Apple. We are interested in the loss level over 5 days that we are 99% certain will not be exceeded in a 1-day time horizon. So N = 5 and X = 99. First, we need to have a table listing all the historical data </w:t>
      </w:r>
      <w:r w:rsidR="00004C8B">
        <w:t xml:space="preserve"> </w:t>
      </w:r>
    </w:p>
    <w:p w14:paraId="56F660BB" w14:textId="54AED351" w:rsidR="00004C8B" w:rsidRDefault="000C4937" w:rsidP="00BD344B">
      <w:pPr>
        <w:jc w:val="center"/>
      </w:pPr>
      <w:r>
        <w:rPr>
          <w:noProof/>
        </w:rPr>
        <w:drawing>
          <wp:inline distT="0" distB="0" distL="0" distR="0" wp14:anchorId="38D35E92" wp14:editId="0F67620E">
            <wp:extent cx="3431097" cy="2280500"/>
            <wp:effectExtent l="0" t="0" r="0" b="571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53733" cy="2295545"/>
                    </a:xfrm>
                    <a:prstGeom prst="rect">
                      <a:avLst/>
                    </a:prstGeom>
                  </pic:spPr>
                </pic:pic>
              </a:graphicData>
            </a:graphic>
          </wp:inline>
        </w:drawing>
      </w:r>
    </w:p>
    <w:p w14:paraId="51EDA65D" w14:textId="5AD6241A" w:rsidR="00FE21B5" w:rsidRPr="00783F31" w:rsidRDefault="00FE21B5" w:rsidP="00BD344B">
      <w:pPr>
        <w:jc w:val="center"/>
      </w:pPr>
      <w:r>
        <w:t xml:space="preserve">Table 1 : </w:t>
      </w:r>
      <w:r w:rsidR="00DF7590">
        <w:t xml:space="preserve">501 days </w:t>
      </w:r>
      <w:r>
        <w:t xml:space="preserve">closing price for </w:t>
      </w:r>
      <w:r w:rsidR="00DF7590">
        <w:t>A</w:t>
      </w:r>
      <w:r>
        <w:t xml:space="preserve">pple </w:t>
      </w:r>
    </w:p>
    <w:p w14:paraId="79F08A92" w14:textId="1183CA93" w:rsidR="007A5939" w:rsidRDefault="00BD344B" w:rsidP="007A5939">
      <w:r>
        <w:t xml:space="preserve">Then we calculated their return </w:t>
      </w:r>
      <w:r w:rsidR="00D15E96">
        <w:t xml:space="preserve">, </w:t>
      </w:r>
      <w:r w:rsidR="00D83073">
        <w:t xml:space="preserve">and </w:t>
      </w:r>
      <w:r w:rsidR="00D15E96">
        <w:t>use t</w:t>
      </w:r>
      <w:r w:rsidR="00FE21B5">
        <w:t xml:space="preserve">he above table </w:t>
      </w:r>
      <w:r w:rsidR="00DF7590">
        <w:t xml:space="preserve">to create </w:t>
      </w:r>
      <w:r w:rsidR="00D83073">
        <w:t xml:space="preserve">a </w:t>
      </w:r>
      <w:r w:rsidR="00B75965">
        <w:t xml:space="preserve">scenario table </w:t>
      </w:r>
    </w:p>
    <w:p w14:paraId="0DB4F47B" w14:textId="5142D1CC" w:rsidR="00B75965" w:rsidRDefault="008830DC" w:rsidP="008830DC">
      <w:pPr>
        <w:jc w:val="center"/>
      </w:pPr>
      <w:r>
        <w:rPr>
          <w:noProof/>
        </w:rPr>
        <w:drawing>
          <wp:inline distT="0" distB="0" distL="0" distR="0" wp14:anchorId="360843D5" wp14:editId="570761E1">
            <wp:extent cx="3961279" cy="1400962"/>
            <wp:effectExtent l="0" t="0" r="127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8887" cy="1414262"/>
                    </a:xfrm>
                    <a:prstGeom prst="rect">
                      <a:avLst/>
                    </a:prstGeom>
                  </pic:spPr>
                </pic:pic>
              </a:graphicData>
            </a:graphic>
          </wp:inline>
        </w:drawing>
      </w:r>
    </w:p>
    <w:p w14:paraId="0B776FE1" w14:textId="55D09D1D" w:rsidR="008830DC" w:rsidRDefault="008830DC" w:rsidP="008830DC">
      <w:pPr>
        <w:jc w:val="center"/>
      </w:pPr>
      <w:r>
        <w:t xml:space="preserve">Table 2 : </w:t>
      </w:r>
      <w:r w:rsidR="00D37CD6">
        <w:t xml:space="preserve">500 scenario </w:t>
      </w:r>
      <w:r w:rsidR="009159F7">
        <w:t xml:space="preserve">for Apple </w:t>
      </w:r>
    </w:p>
    <w:p w14:paraId="0BEF6176" w14:textId="742CEE5C" w:rsidR="005C5177" w:rsidRDefault="00F80A72" w:rsidP="00831042">
      <w:r>
        <w:t xml:space="preserve">Then we sorted the table 2 , from </w:t>
      </w:r>
      <w:r w:rsidR="008C259D">
        <w:t xml:space="preserve">largest </w:t>
      </w:r>
      <w:r w:rsidR="00C4107B">
        <w:t>loss</w:t>
      </w:r>
      <w:r>
        <w:t xml:space="preserve"> to profit </w:t>
      </w:r>
    </w:p>
    <w:p w14:paraId="26B99541" w14:textId="4B5BCC36" w:rsidR="00F80A72" w:rsidRDefault="005C5177" w:rsidP="005C5177">
      <w:pPr>
        <w:jc w:val="center"/>
      </w:pPr>
      <w:r>
        <w:rPr>
          <w:noProof/>
        </w:rPr>
        <w:drawing>
          <wp:inline distT="0" distB="0" distL="0" distR="0" wp14:anchorId="4094D31D" wp14:editId="2873C60B">
            <wp:extent cx="3892492" cy="1895752"/>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6617" cy="1902631"/>
                    </a:xfrm>
                    <a:prstGeom prst="rect">
                      <a:avLst/>
                    </a:prstGeom>
                  </pic:spPr>
                </pic:pic>
              </a:graphicData>
            </a:graphic>
          </wp:inline>
        </w:drawing>
      </w:r>
    </w:p>
    <w:p w14:paraId="1BB61B2C" w14:textId="28E69558" w:rsidR="0028511F" w:rsidRDefault="0028511F" w:rsidP="005C5177">
      <w:pPr>
        <w:jc w:val="center"/>
      </w:pPr>
      <w:r>
        <w:t>Table 3</w:t>
      </w:r>
    </w:p>
    <w:p w14:paraId="5DB42284" w14:textId="77777777" w:rsidR="00F80A72" w:rsidRDefault="00F80A72" w:rsidP="00831042"/>
    <w:p w14:paraId="464FFB20" w14:textId="77777777" w:rsidR="005506C0" w:rsidRDefault="00831042" w:rsidP="005506C0">
      <w:pPr>
        <w:jc w:val="center"/>
      </w:pPr>
      <w:r>
        <w:lastRenderedPageBreak/>
        <w:t xml:space="preserve">Since we are </w:t>
      </w:r>
      <w:r w:rsidR="001D59E3" w:rsidRPr="001D59E3">
        <w:t>interesting</w:t>
      </w:r>
      <w:r w:rsidR="001D59E3">
        <w:t xml:space="preserve"> in </w:t>
      </w:r>
      <w:r w:rsidR="00556151">
        <w:t>99%VaR</w:t>
      </w:r>
      <w:r w:rsidR="001D59E3">
        <w:t xml:space="preserve"> it mean we need to that the </w:t>
      </w:r>
      <w:r w:rsidR="00F06858">
        <w:t xml:space="preserve">take </w:t>
      </w:r>
      <w:r w:rsidR="00556151">
        <w:t xml:space="preserve">1% of the total day , it mean </w:t>
      </w:r>
      <m:oMath>
        <m:r>
          <w:rPr>
            <w:rFonts w:ascii="Cambria Math" w:hAnsi="Cambria Math"/>
          </w:rPr>
          <m:t xml:space="preserve">500 × 1%=5 </m:t>
        </m:r>
      </m:oMath>
      <w:r w:rsidR="00D37C2C">
        <w:t xml:space="preserve">days </w:t>
      </w:r>
      <w:r w:rsidR="00F80A72">
        <w:t>.</w:t>
      </w:r>
      <w:r w:rsidR="008A6B40">
        <w:t xml:space="preserve"> we will take the fifth </w:t>
      </w:r>
      <w:r w:rsidR="00F640AC">
        <w:t>scenario,</w:t>
      </w:r>
      <w:r w:rsidR="008A6B40">
        <w:t xml:space="preserve"> in this case will be </w:t>
      </w:r>
      <w:r w:rsidR="00943452">
        <w:t xml:space="preserve">460 </w:t>
      </w:r>
      <w:r w:rsidR="00D20D85">
        <w:t xml:space="preserve">, So the VaR will be </w:t>
      </w:r>
    </w:p>
    <w:p w14:paraId="7CE86F4D" w14:textId="4EBC44E8" w:rsidR="00D20D85" w:rsidRDefault="00C070C4" w:rsidP="005506C0">
      <w:pPr>
        <w:jc w:val="center"/>
      </w:pPr>
      <m:oMath>
        <m:r>
          <w:rPr>
            <w:rFonts w:ascii="Cambria Math" w:hAnsi="Cambria Math"/>
          </w:rPr>
          <m:t>10000 ×|-0.049119|=$491.19</m:t>
        </m:r>
      </m:oMath>
      <w:r w:rsidR="00337C69">
        <w:t xml:space="preserve"> </w:t>
      </w:r>
    </w:p>
    <w:p w14:paraId="1A07F33A" w14:textId="1B611EBC" w:rsidR="00337C69" w:rsidRDefault="00337C69" w:rsidP="00337C69">
      <w:r>
        <w:t xml:space="preserve">So for N day VaR it will </w:t>
      </w:r>
      <w:r w:rsidR="00D83073" w:rsidRPr="00D83073">
        <w:t>calculate</w:t>
      </w:r>
      <w:r w:rsidR="00D83073">
        <w:t xml:space="preserve"> </w:t>
      </w:r>
      <w:r>
        <w:t xml:space="preserve">by </w:t>
      </w:r>
      <m:oMath>
        <m:rad>
          <m:radPr>
            <m:degHide m:val="1"/>
            <m:ctrlPr>
              <w:rPr>
                <w:rFonts w:ascii="Cambria Math" w:hAnsi="Cambria Math"/>
                <w:i/>
              </w:rPr>
            </m:ctrlPr>
          </m:radPr>
          <m:deg/>
          <m:e>
            <m:r>
              <w:rPr>
                <w:rFonts w:ascii="Cambria Math" w:hAnsi="Cambria Math"/>
              </w:rPr>
              <m:t>N</m:t>
            </m:r>
          </m:e>
        </m:rad>
      </m:oMath>
      <w:r>
        <w:t xml:space="preserve"> times the 1-day VaR , so the </w:t>
      </w:r>
      <w:r w:rsidR="00F676F7">
        <w:t>5</w:t>
      </w:r>
      <w:r>
        <w:t>-days VaR for apple is :</w:t>
      </w:r>
    </w:p>
    <w:p w14:paraId="4CF6FBB2" w14:textId="5CD8DDB3" w:rsidR="00EC756C" w:rsidRPr="006C558A" w:rsidRDefault="00100F17" w:rsidP="00337C69">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491.19</m:t>
          </m:r>
          <m:r>
            <m:rPr>
              <m:sty m:val="p"/>
            </m:rPr>
            <w:rPr>
              <w:rFonts w:ascii="Cambria Math" w:hAnsi="Cambria Math"/>
            </w:rPr>
            <m:t xml:space="preserve"> </m:t>
          </m:r>
          <m:r>
            <w:rPr>
              <w:rFonts w:ascii="Cambria Math" w:hAnsi="Cambria Math"/>
            </w:rPr>
            <m:t>=$1098.33</m:t>
          </m:r>
        </m:oMath>
      </m:oMathPara>
    </w:p>
    <w:p w14:paraId="06BDFAD1" w14:textId="414BCEC9" w:rsidR="006C558A" w:rsidRDefault="006C558A" w:rsidP="00337C69">
      <w:pPr>
        <w:jc w:val="center"/>
      </w:pPr>
    </w:p>
    <w:p w14:paraId="1448CAF7" w14:textId="793F7D97" w:rsidR="006C558A" w:rsidRDefault="006C558A" w:rsidP="006C558A">
      <w:pPr>
        <w:pStyle w:val="Heading3"/>
      </w:pPr>
      <w:bookmarkStart w:id="58" w:name="_Toc121238884"/>
      <w:r>
        <w:t>Historical Simulation – Portfolio</w:t>
      </w:r>
      <w:bookmarkEnd w:id="58"/>
      <w:r>
        <w:t xml:space="preserve"> </w:t>
      </w:r>
    </w:p>
    <w:p w14:paraId="5834B06C" w14:textId="3F1F99A4" w:rsidR="009B1192" w:rsidRDefault="00C23A14" w:rsidP="006C558A">
      <w:r w:rsidRPr="00C23A14">
        <w:t>Let said we have 10K investing in the Portfolio</w:t>
      </w:r>
      <w:r>
        <w:t xml:space="preserve"> which contain</w:t>
      </w:r>
      <w:r w:rsidR="0014716A">
        <w:t>s</w:t>
      </w:r>
      <w:r>
        <w:t xml:space="preserve"> 5 stock</w:t>
      </w:r>
      <w:r w:rsidR="0014716A">
        <w:t>s</w:t>
      </w:r>
      <w:r>
        <w:t xml:space="preserve"> which is TSM ,TSLA  GOOGL,MSFT and AAPL with weight</w:t>
      </w:r>
      <w:r w:rsidR="00B407D4">
        <w:t>s</w:t>
      </w:r>
      <w:r>
        <w:t xml:space="preserve"> </w:t>
      </w:r>
      <w:r w:rsidR="00B407D4">
        <w:t xml:space="preserve">of </w:t>
      </w:r>
      <w:r>
        <w:t xml:space="preserve">20%,15%,15% 30% and 20 % </w:t>
      </w:r>
      <w:r w:rsidRPr="00C23A14">
        <w:t xml:space="preserve">. </w:t>
      </w:r>
      <w:r w:rsidR="009B1192">
        <w:t xml:space="preserve"> </w:t>
      </w:r>
      <w:r w:rsidRPr="00C23A14">
        <w:t xml:space="preserve">We are interested in the loss level over 5 days that we are 99% certain will not be exceeded in 1 day time horizon. So N = 5 and X = </w:t>
      </w:r>
      <w:r w:rsidR="002141D7" w:rsidRPr="00C23A14">
        <w:t>99</w:t>
      </w:r>
      <w:r w:rsidR="002141D7">
        <w:t>.</w:t>
      </w:r>
      <w:r w:rsidR="009B1192">
        <w:t xml:space="preserve"> </w:t>
      </w:r>
    </w:p>
    <w:p w14:paraId="397E2D1A" w14:textId="77777777" w:rsidR="0038007F" w:rsidRDefault="0038007F" w:rsidP="006C558A"/>
    <w:p w14:paraId="566D2FA4" w14:textId="423151D8" w:rsidR="001E7843" w:rsidRDefault="007C3DAA" w:rsidP="006C558A">
      <w:r>
        <w:t xml:space="preserve">For Portfolio we basically do the same </w:t>
      </w:r>
      <w:r w:rsidR="00AF51DF">
        <w:t>things,</w:t>
      </w:r>
      <w:r w:rsidR="00897D8A">
        <w:t xml:space="preserve"> but this time we need to have </w:t>
      </w:r>
      <w:r w:rsidR="00E77DD0">
        <w:t>the portfolio weight</w:t>
      </w:r>
      <w:r w:rsidR="003547C5">
        <w:t>(Portfolio) columns</w:t>
      </w:r>
      <w:r w:rsidR="000D1D64">
        <w:t xml:space="preserve"> </w:t>
      </w:r>
      <w:r w:rsidR="003547C5">
        <w:t xml:space="preserve"> </w:t>
      </w:r>
      <w:r w:rsidR="00E77DD0">
        <w:t xml:space="preserve"> </w:t>
      </w:r>
      <w:r w:rsidR="001E4C80">
        <w:t>,</w:t>
      </w:r>
      <w:r w:rsidR="003547C5">
        <w:t xml:space="preserve">so here </w:t>
      </w:r>
      <w:r w:rsidR="00642F67">
        <w:t xml:space="preserve">we need to do </w:t>
      </w:r>
      <w:r w:rsidR="000D1D64">
        <w:t xml:space="preserve">is </w:t>
      </w:r>
      <w:r w:rsidR="003547C5">
        <w:t>get</w:t>
      </w:r>
      <w:r w:rsidR="00642F67">
        <w:t xml:space="preserve"> the closing price </w:t>
      </w:r>
      <w:r w:rsidR="000D1D64">
        <w:t>.</w:t>
      </w:r>
    </w:p>
    <w:p w14:paraId="482A0081" w14:textId="30FC2B09" w:rsidR="00A9667E" w:rsidRDefault="00A9667E" w:rsidP="006C558A">
      <w:r>
        <w:rPr>
          <w:noProof/>
        </w:rPr>
        <w:drawing>
          <wp:inline distT="0" distB="0" distL="0" distR="0" wp14:anchorId="77D68D93" wp14:editId="201C60BA">
            <wp:extent cx="5580380" cy="1808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1808480"/>
                    </a:xfrm>
                    <a:prstGeom prst="rect">
                      <a:avLst/>
                    </a:prstGeom>
                  </pic:spPr>
                </pic:pic>
              </a:graphicData>
            </a:graphic>
          </wp:inline>
        </w:drawing>
      </w:r>
    </w:p>
    <w:p w14:paraId="550BB87B" w14:textId="23BF3A43" w:rsidR="0028511F" w:rsidRDefault="0028511F" w:rsidP="0028511F">
      <w:pPr>
        <w:jc w:val="center"/>
      </w:pPr>
      <w:r>
        <w:t>Table 4</w:t>
      </w:r>
    </w:p>
    <w:p w14:paraId="48706A0D" w14:textId="2353CDEE" w:rsidR="00A9667E" w:rsidRDefault="0004450C" w:rsidP="006C558A">
      <w:r>
        <w:t xml:space="preserve">Then </w:t>
      </w:r>
      <w:r w:rsidR="001B7EC0">
        <w:t xml:space="preserve">replace the closing price </w:t>
      </w:r>
      <w:r w:rsidR="00395752">
        <w:t>with</w:t>
      </w:r>
      <w:r w:rsidR="001B7EC0">
        <w:t xml:space="preserve"> returns </w:t>
      </w:r>
      <w:r w:rsidR="00A27E60">
        <w:t xml:space="preserve">and </w:t>
      </w:r>
      <w:r w:rsidR="00964AE7">
        <w:t xml:space="preserve">use dot product to create a </w:t>
      </w:r>
      <w:r w:rsidR="001C2E22">
        <w:t xml:space="preserve">new columns </w:t>
      </w:r>
      <w:r w:rsidR="00440651" w:rsidRPr="00440651">
        <w:t>Portfolio</w:t>
      </w:r>
      <w:r w:rsidR="00627F21">
        <w:t xml:space="preserve"> with the given weight 20%,15%,15% 30% and 20% </w:t>
      </w:r>
      <w:r w:rsidR="000D1D64">
        <w:t>(which is the combined returns with all stock provide)</w:t>
      </w:r>
      <w:r w:rsidR="00627F21">
        <w:t>.</w:t>
      </w:r>
    </w:p>
    <w:p w14:paraId="03B06EAD" w14:textId="009B66D2" w:rsidR="00627F21" w:rsidRDefault="00627F21" w:rsidP="006C558A">
      <w:r>
        <w:rPr>
          <w:noProof/>
        </w:rPr>
        <w:drawing>
          <wp:inline distT="0" distB="0" distL="0" distR="0" wp14:anchorId="64C42FA6" wp14:editId="1358061D">
            <wp:extent cx="5580380" cy="117284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1172845"/>
                    </a:xfrm>
                    <a:prstGeom prst="rect">
                      <a:avLst/>
                    </a:prstGeom>
                  </pic:spPr>
                </pic:pic>
              </a:graphicData>
            </a:graphic>
          </wp:inline>
        </w:drawing>
      </w:r>
    </w:p>
    <w:p w14:paraId="00282FCF" w14:textId="7D6F76CC" w:rsidR="001B7EC0" w:rsidRPr="006C558A" w:rsidRDefault="0028511F" w:rsidP="0028511F">
      <w:pPr>
        <w:jc w:val="center"/>
      </w:pPr>
      <w:r>
        <w:t>Table 5</w:t>
      </w:r>
    </w:p>
    <w:p w14:paraId="09784B50" w14:textId="47AD7136" w:rsidR="006E279C" w:rsidRDefault="00C4107B" w:rsidP="0028511F">
      <w:r w:rsidRPr="00C4107B">
        <w:t xml:space="preserve">Then we sort Table 5 , from the largest loss to profit </w:t>
      </w:r>
      <w:r w:rsidR="00915037">
        <w:t xml:space="preserve"> </w:t>
      </w:r>
    </w:p>
    <w:p w14:paraId="01D665C7" w14:textId="75C2542E" w:rsidR="00915037" w:rsidRDefault="00915037" w:rsidP="0028511F">
      <w:r>
        <w:rPr>
          <w:noProof/>
        </w:rPr>
        <w:drawing>
          <wp:inline distT="0" distB="0" distL="0" distR="0" wp14:anchorId="262A75D2" wp14:editId="3CBB95AC">
            <wp:extent cx="5580380" cy="16008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1600835"/>
                    </a:xfrm>
                    <a:prstGeom prst="rect">
                      <a:avLst/>
                    </a:prstGeom>
                  </pic:spPr>
                </pic:pic>
              </a:graphicData>
            </a:graphic>
          </wp:inline>
        </w:drawing>
      </w:r>
    </w:p>
    <w:p w14:paraId="3B24538F" w14:textId="2F503ADE" w:rsidR="006D5CCD" w:rsidRDefault="006D5CCD" w:rsidP="006D5CCD">
      <w:pPr>
        <w:jc w:val="center"/>
      </w:pPr>
      <w:r>
        <w:t>Table 6</w:t>
      </w:r>
    </w:p>
    <w:p w14:paraId="25ED309B" w14:textId="334487AD" w:rsidR="006A23B9" w:rsidRDefault="006A23B9" w:rsidP="006D33AC">
      <w:r>
        <w:lastRenderedPageBreak/>
        <w:t xml:space="preserve">Since we are </w:t>
      </w:r>
      <w:r w:rsidR="006D33AC" w:rsidRPr="006D33AC">
        <w:t xml:space="preserve">interested </w:t>
      </w:r>
      <w:r>
        <w:t xml:space="preserve">in 99%VaR it </w:t>
      </w:r>
      <w:r w:rsidR="006D33AC" w:rsidRPr="006D33AC">
        <w:t xml:space="preserve">means </w:t>
      </w:r>
      <w:r>
        <w:t>we need to that 1% of the total day , it mean</w:t>
      </w:r>
      <w:r w:rsidR="006D33AC">
        <w:t>s</w:t>
      </w:r>
      <w:r>
        <w:t xml:space="preserve"> </w:t>
      </w:r>
      <m:oMath>
        <m:r>
          <w:rPr>
            <w:rFonts w:ascii="Cambria Math" w:hAnsi="Cambria Math"/>
          </w:rPr>
          <m:t xml:space="preserve">500 × 1%=5 </m:t>
        </m:r>
      </m:oMath>
      <w:r>
        <w:t xml:space="preserve">days . we will take the fifth scenario, in this case </w:t>
      </w:r>
      <w:r w:rsidR="006D33AC">
        <w:t xml:space="preserve">, it </w:t>
      </w:r>
      <w:r>
        <w:t xml:space="preserve">will be </w:t>
      </w:r>
      <w:r w:rsidR="006D33AC">
        <w:t>367,</w:t>
      </w:r>
      <w:r>
        <w:t xml:space="preserve"> So the VaR will be </w:t>
      </w:r>
      <w:r w:rsidR="006D33AC">
        <w:t xml:space="preserve">: </w:t>
      </w:r>
    </w:p>
    <w:p w14:paraId="176E6548" w14:textId="56AE60A8" w:rsidR="006A23B9" w:rsidRDefault="006A23B9" w:rsidP="006A23B9">
      <w:pPr>
        <w:jc w:val="center"/>
      </w:pPr>
      <m:oMath>
        <m:r>
          <w:rPr>
            <w:rFonts w:ascii="Cambria Math" w:hAnsi="Cambria Math"/>
          </w:rPr>
          <m:t>10000 ×|-0.0470143|=$470.14</m:t>
        </m:r>
      </m:oMath>
      <w:r>
        <w:t xml:space="preserve"> </w:t>
      </w:r>
    </w:p>
    <w:p w14:paraId="01302CC3" w14:textId="3C1434FF" w:rsidR="006A23B9" w:rsidRDefault="006A23B9" w:rsidP="006A23B9">
      <w:r>
        <w:t xml:space="preserve">So for N day VaR it will </w:t>
      </w:r>
      <w:r w:rsidR="006D33AC" w:rsidRPr="006D33AC">
        <w:t>calculate</w:t>
      </w:r>
      <w:r w:rsidR="006D33AC">
        <w:t xml:space="preserve"> </w:t>
      </w:r>
      <w:r>
        <w:t xml:space="preserve">by </w:t>
      </w:r>
      <m:oMath>
        <m:rad>
          <m:radPr>
            <m:degHide m:val="1"/>
            <m:ctrlPr>
              <w:rPr>
                <w:rFonts w:ascii="Cambria Math" w:hAnsi="Cambria Math"/>
                <w:i/>
              </w:rPr>
            </m:ctrlPr>
          </m:radPr>
          <m:deg/>
          <m:e>
            <m:r>
              <w:rPr>
                <w:rFonts w:ascii="Cambria Math" w:hAnsi="Cambria Math"/>
              </w:rPr>
              <m:t>N</m:t>
            </m:r>
          </m:e>
        </m:rad>
      </m:oMath>
      <w:r>
        <w:t xml:space="preserve"> times the 1-day VaR , so the 5-days VaR for apple is :</w:t>
      </w:r>
    </w:p>
    <w:p w14:paraId="3031F1C2" w14:textId="7EDAAAEF" w:rsidR="006A23B9" w:rsidRPr="006C558A" w:rsidRDefault="00100F17" w:rsidP="006A23B9">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470.14</m:t>
          </m:r>
          <m:r>
            <m:rPr>
              <m:sty m:val="p"/>
            </m:rPr>
            <w:rPr>
              <w:rFonts w:ascii="Cambria Math" w:hAnsi="Cambria Math"/>
            </w:rPr>
            <m:t xml:space="preserve"> </m:t>
          </m:r>
          <m:r>
            <w:rPr>
              <w:rFonts w:ascii="Cambria Math" w:hAnsi="Cambria Math"/>
            </w:rPr>
            <m:t>=$1051.27</m:t>
          </m:r>
        </m:oMath>
      </m:oMathPara>
    </w:p>
    <w:p w14:paraId="33EF2759" w14:textId="37ACBF9B" w:rsidR="006D5CCD" w:rsidRDefault="006D5CCD" w:rsidP="006D5CCD"/>
    <w:p w14:paraId="25D9D0C6" w14:textId="3E46A661" w:rsidR="00626AE3" w:rsidRDefault="00626AE3" w:rsidP="00626AE3">
      <w:pPr>
        <w:pStyle w:val="Heading2"/>
      </w:pPr>
      <w:bookmarkStart w:id="59" w:name="_Toc121238885"/>
      <w:r>
        <w:t>Model Building method</w:t>
      </w:r>
      <w:bookmarkEnd w:id="59"/>
      <w:r>
        <w:t xml:space="preserve"> </w:t>
      </w:r>
    </w:p>
    <w:p w14:paraId="42F150E8" w14:textId="24605663" w:rsidR="00CB0FBB" w:rsidRDefault="00873976" w:rsidP="00D16C5F">
      <w:r w:rsidRPr="00873976">
        <w:t>The model-building method is the primary alternative to historical simulation. Before delving into the method, we need to define clearly the volatility unit first.</w:t>
      </w:r>
    </w:p>
    <w:p w14:paraId="1EDEDA53" w14:textId="77777777" w:rsidR="00873976" w:rsidRDefault="00873976" w:rsidP="00D16C5F"/>
    <w:p w14:paraId="4ABC350C" w14:textId="775726AB" w:rsidR="00CB0FBB" w:rsidRPr="00841D5E" w:rsidRDefault="00CB0FBB" w:rsidP="00AC7832">
      <w:pPr>
        <w:pStyle w:val="Heading3"/>
      </w:pPr>
      <w:bookmarkStart w:id="60" w:name="_Toc121238886"/>
      <w:r w:rsidRPr="00841D5E">
        <w:t>Daily Volati</w:t>
      </w:r>
      <w:r w:rsidR="00841D5E" w:rsidRPr="00841D5E">
        <w:t>lities</w:t>
      </w:r>
      <w:bookmarkEnd w:id="60"/>
    </w:p>
    <w:p w14:paraId="76E587B2" w14:textId="1B9CCE0C" w:rsidR="003B6380" w:rsidRDefault="00E87FAD" w:rsidP="00D16C5F">
      <w:r w:rsidRPr="00E87FAD">
        <w:t>In option pricing, time is normally defined in years, and an asset's volatility is usually expressed as a "volatility per year." When utilising the model-building approach to calculate VaR for market risk, time is typically measured in days, and an asset's volatility is typically expressed as a "volatility per day."</w:t>
      </w:r>
      <w:r w:rsidR="00B557B2">
        <w:t xml:space="preserve"> </w:t>
      </w:r>
    </w:p>
    <w:p w14:paraId="69995BE7" w14:textId="77777777" w:rsidR="00873976" w:rsidRDefault="00873976" w:rsidP="00D16C5F"/>
    <w:p w14:paraId="6AB56056" w14:textId="5CF7D98D" w:rsidR="006A5E05" w:rsidRDefault="00873976" w:rsidP="00D16C5F">
      <w:r w:rsidRPr="00873976">
        <w:t>Let's define the volatility per year of a certain asset</w:t>
      </w:r>
      <w:r>
        <w:t xml:space="preserve"> </w:t>
      </w:r>
      <w:r w:rsidR="005B7724">
        <w:t xml:space="preserve">be </w:t>
      </w:r>
      <m:oMath>
        <m:sSub>
          <m:sSubPr>
            <m:ctrlPr>
              <w:rPr>
                <w:rFonts w:ascii="Cambria Math" w:hAnsi="Cambria Math"/>
                <w:i/>
              </w:rPr>
            </m:ctrlPr>
          </m:sSubPr>
          <m:e>
            <m:r>
              <w:rPr>
                <w:rFonts w:ascii="Cambria Math" w:hAnsi="Cambria Math"/>
              </w:rPr>
              <m:t>σ</m:t>
            </m:r>
          </m:e>
          <m:sub>
            <m:r>
              <w:rPr>
                <w:rFonts w:ascii="Cambria Math" w:hAnsi="Cambria Math"/>
              </w:rPr>
              <m:t>year</m:t>
            </m:r>
          </m:sub>
        </m:sSub>
        <m:r>
          <w:rPr>
            <w:rFonts w:ascii="Cambria Math" w:hAnsi="Cambria Math"/>
          </w:rPr>
          <m:t xml:space="preserve"> </m:t>
        </m:r>
      </m:oMath>
      <w:r w:rsidR="005B7724">
        <w:t xml:space="preserve"> and the equivalent </w:t>
      </w:r>
      <w:r w:rsidR="00F603F3">
        <w:t xml:space="preserve">volatility per day of the asset as </w:t>
      </w:r>
      <m:oMath>
        <m:sSub>
          <m:sSubPr>
            <m:ctrlPr>
              <w:rPr>
                <w:rFonts w:ascii="Cambria Math" w:hAnsi="Cambria Math"/>
                <w:i/>
              </w:rPr>
            </m:ctrlPr>
          </m:sSubPr>
          <m:e>
            <m:r>
              <w:rPr>
                <w:rFonts w:ascii="Cambria Math" w:hAnsi="Cambria Math"/>
              </w:rPr>
              <m:t>σ</m:t>
            </m:r>
          </m:e>
          <m:sub>
            <m:r>
              <w:rPr>
                <w:rFonts w:ascii="Cambria Math" w:hAnsi="Cambria Math"/>
              </w:rPr>
              <m:t>day</m:t>
            </m:r>
          </m:sub>
        </m:sSub>
      </m:oMath>
      <w:r w:rsidR="001210C6">
        <w:t xml:space="preserve">. Assume a year </w:t>
      </w:r>
      <w:r w:rsidR="004B658F">
        <w:t>has</w:t>
      </w:r>
      <w:r w:rsidR="001210C6">
        <w:t xml:space="preserve"> 252 trading days </w:t>
      </w:r>
      <w:r w:rsidR="00612573">
        <w:t>, the daily volatility will be :</w:t>
      </w:r>
    </w:p>
    <w:p w14:paraId="042146CD" w14:textId="762F42E8" w:rsidR="007B1010" w:rsidRPr="007B1010" w:rsidRDefault="00100F17" w:rsidP="00647B8C">
      <m:oMathPara>
        <m:oMath>
          <m:sSub>
            <m:sSubPr>
              <m:ctrlPr>
                <w:rPr>
                  <w:rFonts w:ascii="Cambria Math" w:hAnsi="Cambria Math"/>
                  <w:i/>
                </w:rPr>
              </m:ctrlPr>
            </m:sSubPr>
            <m:e>
              <m:r>
                <w:rPr>
                  <w:rFonts w:ascii="Cambria Math" w:hAnsi="Cambria Math"/>
                </w:rPr>
                <m:t>σ</m:t>
              </m:r>
            </m:e>
            <m:sub>
              <m:r>
                <w:rPr>
                  <w:rFonts w:ascii="Cambria Math" w:hAnsi="Cambria Math"/>
                </w:rPr>
                <m:t>day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year</m:t>
                  </m:r>
                </m:sub>
              </m:sSub>
            </m:num>
            <m:den>
              <m:r>
                <w:rPr>
                  <w:rFonts w:ascii="Cambria Math" w:hAnsi="Cambria Math"/>
                </w:rPr>
                <m:t>√252</m:t>
              </m:r>
            </m:den>
          </m:f>
          <m:r>
            <w:rPr>
              <w:rFonts w:ascii="Cambria Math" w:hAnsi="Cambria Math"/>
            </w:rPr>
            <m:t xml:space="preserve"> </m:t>
          </m:r>
        </m:oMath>
      </m:oMathPara>
    </w:p>
    <w:p w14:paraId="61EDCDB1" w14:textId="77777777" w:rsidR="004B658F" w:rsidRDefault="004B658F" w:rsidP="00647B8C"/>
    <w:p w14:paraId="18857022" w14:textId="31BD3A0D" w:rsidR="004E24D0" w:rsidRDefault="00AD3383" w:rsidP="00647B8C">
      <w:r>
        <w:t xml:space="preserve">So the daily volatility will be around 6% of annual </w:t>
      </w:r>
      <w:r w:rsidR="00291949">
        <w:t>volatility</w:t>
      </w:r>
      <w:r w:rsidR="00BD0A58">
        <w:t xml:space="preserve">. </w:t>
      </w:r>
      <w:r w:rsidR="00FB5470" w:rsidRPr="00FB5470">
        <w:t>In calculating VaR, we assume that the daily volatility of a stock is equal to the standard deviation of the percentage change within a day</w:t>
      </w:r>
      <w:r w:rsidR="00FB5470">
        <w:t>.</w:t>
      </w:r>
    </w:p>
    <w:p w14:paraId="190C991B" w14:textId="59471F49" w:rsidR="00FB5470" w:rsidRDefault="00FB5470" w:rsidP="00647B8C"/>
    <w:p w14:paraId="18881827" w14:textId="356D774B" w:rsidR="00AC7832" w:rsidRDefault="00FF6C79" w:rsidP="00AC7832">
      <w:pPr>
        <w:pStyle w:val="Heading3"/>
      </w:pPr>
      <w:bookmarkStart w:id="61" w:name="_Toc121238887"/>
      <w:r>
        <w:t xml:space="preserve">Model Building method – Single Asset </w:t>
      </w:r>
      <w:r w:rsidR="005B42CF">
        <w:rPr>
          <w:rStyle w:val="FootnoteReference"/>
        </w:rPr>
        <w:footnoteReference w:id="6"/>
      </w:r>
      <w:bookmarkEnd w:id="61"/>
    </w:p>
    <w:p w14:paraId="4BCF338C" w14:textId="667B10DB" w:rsidR="00475BA3" w:rsidRDefault="00C23F0A" w:rsidP="00FF6C79">
      <w:r>
        <w:t xml:space="preserve">Let said we have 10K in a shares of Apple </w:t>
      </w:r>
      <w:r w:rsidR="00886761">
        <w:t xml:space="preserve">. We are interested in the loss level over </w:t>
      </w:r>
      <w:r w:rsidR="00705BA2">
        <w:t>5</w:t>
      </w:r>
      <w:r w:rsidR="00886761">
        <w:t xml:space="preserve"> days that we are </w:t>
      </w:r>
      <w:r w:rsidR="00B123A2">
        <w:t>9</w:t>
      </w:r>
      <w:r w:rsidR="002329D1">
        <w:t>9</w:t>
      </w:r>
      <w:r w:rsidR="00B123A2">
        <w:t xml:space="preserve">% </w:t>
      </w:r>
      <w:r w:rsidR="009F020F">
        <w:t xml:space="preserve">certain will not be </w:t>
      </w:r>
      <w:r w:rsidR="00DF4558">
        <w:t xml:space="preserve">exceeded </w:t>
      </w:r>
      <w:r w:rsidR="00585BD9">
        <w:t xml:space="preserve">in 1 day time horizon. So N = </w:t>
      </w:r>
      <w:r w:rsidR="00CA493B">
        <w:t>5</w:t>
      </w:r>
      <w:r w:rsidR="00916DEE">
        <w:t xml:space="preserve"> and X = </w:t>
      </w:r>
      <w:r w:rsidR="002329D1">
        <w:t>99</w:t>
      </w:r>
      <w:r w:rsidR="002A58AC">
        <w:t xml:space="preserve"> , </w:t>
      </w:r>
      <w:r w:rsidR="004B658F" w:rsidRPr="004B658F">
        <w:t>Assuming</w:t>
      </w:r>
      <w:r w:rsidR="004B658F">
        <w:t xml:space="preserve"> </w:t>
      </w:r>
      <w:r w:rsidR="00DA6564">
        <w:t xml:space="preserve">the daily volatility of Apple is </w:t>
      </w:r>
      <w:r w:rsidR="00980EA9">
        <w:t>2</w:t>
      </w:r>
      <w:r w:rsidR="003C232E">
        <w:t xml:space="preserve">% (32 % in a year) </w:t>
      </w:r>
      <w:r w:rsidR="004F54A2">
        <w:t xml:space="preserve">the standard deviation of daily change </w:t>
      </w:r>
      <w:r w:rsidR="00CB0186">
        <w:t xml:space="preserve">will be 2 % of 10K which is </w:t>
      </w:r>
      <w:r w:rsidR="00E67DC6">
        <w:t xml:space="preserve">$ </w:t>
      </w:r>
      <w:r w:rsidR="00CB0186">
        <w:t>200</w:t>
      </w:r>
      <w:r w:rsidR="00E67DC6">
        <w:t>.</w:t>
      </w:r>
      <w:r w:rsidR="00CB0186">
        <w:t xml:space="preserve"> </w:t>
      </w:r>
    </w:p>
    <w:p w14:paraId="1D3AC269" w14:textId="77777777" w:rsidR="004B658F" w:rsidRDefault="004B658F" w:rsidP="00FF6C79"/>
    <w:p w14:paraId="0A814E33" w14:textId="72410830" w:rsidR="00475BA3" w:rsidRDefault="00475BA3" w:rsidP="00FF6C79">
      <w:r w:rsidRPr="00475BA3">
        <w:t>In the model-building methods, it is common to assume that the predicted change in a market variable over the time period under consideration is zero. Although this is not precisely correct, it is a valid assumption. When compared to the standard deviation of the change, the expected change in the price of a market variable over a short time period is often tiny.</w:t>
      </w:r>
      <w:r>
        <w:t xml:space="preserve"> </w:t>
      </w:r>
      <w:r w:rsidR="00E87077" w:rsidRPr="00E87077">
        <w:t xml:space="preserve">For example, Apple is predicted to yield </w:t>
      </w:r>
      <w:r w:rsidR="00497A82">
        <w:t>2</w:t>
      </w:r>
      <w:r w:rsidR="00E87077" w:rsidRPr="00E87077">
        <w:t>0% every year. The expected return during a one-day period is 0.</w:t>
      </w:r>
      <w:r w:rsidR="001C393A">
        <w:t>2</w:t>
      </w:r>
      <w:r w:rsidR="00E87077" w:rsidRPr="00E87077">
        <w:t xml:space="preserve">0/252, or around </w:t>
      </w:r>
      <w:r w:rsidR="00EB7299" w:rsidRPr="00EB7299">
        <w:t>0.</w:t>
      </w:r>
      <w:r w:rsidR="001C393A">
        <w:t>08</w:t>
      </w:r>
      <w:r w:rsidR="00E87077" w:rsidRPr="00E87077">
        <w:t>%, with a standard deviation of 2%. The predicted return over a 10-day period is 0.</w:t>
      </w:r>
      <w:r w:rsidR="00A913C3">
        <w:t>08</w:t>
      </w:r>
      <w:r w:rsidR="00E87077" w:rsidRPr="00E87077">
        <w:t xml:space="preserve"> x 10, or about 0.</w:t>
      </w:r>
      <w:r w:rsidR="00A913C3">
        <w:t>8</w:t>
      </w:r>
      <w:r w:rsidR="00E87077" w:rsidRPr="00E87077">
        <w:t>%, while the standard deviation of the return is 2</w:t>
      </w:r>
      <m:oMath>
        <m:rad>
          <m:radPr>
            <m:degHide m:val="1"/>
            <m:ctrlPr>
              <w:rPr>
                <w:rFonts w:ascii="Cambria Math" w:hAnsi="Cambria Math"/>
                <w:i/>
              </w:rPr>
            </m:ctrlPr>
          </m:radPr>
          <m:deg/>
          <m:e>
            <m:r>
              <w:rPr>
                <w:rFonts w:ascii="Cambria Math" w:hAnsi="Cambria Math"/>
              </w:rPr>
              <m:t>5</m:t>
            </m:r>
          </m:e>
        </m:rad>
      </m:oMath>
      <w:r w:rsidR="009E7787">
        <w:t xml:space="preserve"> </w:t>
      </w:r>
      <w:r w:rsidR="00E87077" w:rsidRPr="00E87077">
        <w:t xml:space="preserve">, or about </w:t>
      </w:r>
      <w:r w:rsidR="00B57784">
        <w:t>4.5</w:t>
      </w:r>
      <w:r w:rsidR="00E87077" w:rsidRPr="00E87077">
        <w:t>%.</w:t>
      </w:r>
      <w:r w:rsidR="007B00FD">
        <w:t xml:space="preserve"> </w:t>
      </w:r>
    </w:p>
    <w:p w14:paraId="43E415AB" w14:textId="77777777" w:rsidR="004B658F" w:rsidRDefault="004B658F" w:rsidP="00FF6C79"/>
    <w:p w14:paraId="011623F5" w14:textId="03D7352D" w:rsidR="00DF22D2" w:rsidRDefault="00AD33CE" w:rsidP="00FF6C79">
      <w:r>
        <w:lastRenderedPageBreak/>
        <w:t xml:space="preserve">From the </w:t>
      </w:r>
      <w:r w:rsidRPr="00AD33CE">
        <w:t>standard normal cumulative distribution function</w:t>
      </w:r>
      <w:r>
        <w:t xml:space="preserve"> we know that </w:t>
      </w:r>
      <m:oMath>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0.01</m:t>
            </m:r>
          </m:e>
        </m:d>
        <m:r>
          <w:rPr>
            <w:rFonts w:ascii="Cambria Math" w:hAnsi="Cambria Math"/>
          </w:rPr>
          <m:t xml:space="preserve">=2.326 </m:t>
        </m:r>
      </m:oMath>
      <w:r w:rsidR="00B64995">
        <w:t xml:space="preserve">. </w:t>
      </w:r>
      <w:r w:rsidR="00F3154A" w:rsidRPr="00F3154A">
        <w:t xml:space="preserve">This </w:t>
      </w:r>
      <w:r w:rsidR="00F3154A">
        <w:t>mean</w:t>
      </w:r>
      <w:r w:rsidR="003949C0">
        <w:t>s</w:t>
      </w:r>
      <w:r w:rsidR="00F3154A" w:rsidRPr="00F3154A">
        <w:t xml:space="preserve"> that there is a </w:t>
      </w:r>
      <w:r w:rsidR="00F3154A">
        <w:t xml:space="preserve">only </w:t>
      </w:r>
      <w:r w:rsidR="00F3154A" w:rsidRPr="00F3154A">
        <w:t xml:space="preserve">1% chance that the value of a normally distributed variable will change by more than 2.326 standard deviations. It </w:t>
      </w:r>
      <w:r w:rsidR="00F3154A">
        <w:t>also mean</w:t>
      </w:r>
      <w:r w:rsidR="003949C0">
        <w:t>s</w:t>
      </w:r>
      <w:r w:rsidR="00F3154A" w:rsidRPr="00F3154A">
        <w:t xml:space="preserve"> that we are 99% certain that the value of a normally distributed variable will not decrease by more than 2.326 standard deviations.</w:t>
      </w:r>
      <w:r w:rsidR="00DF22D2">
        <w:t xml:space="preserve"> So let</w:t>
      </w:r>
      <w:r w:rsidR="00BC50A7">
        <w:t>’s</w:t>
      </w:r>
      <w:r w:rsidR="00DF22D2">
        <w:t xml:space="preserve"> put the number together </w:t>
      </w:r>
    </w:p>
    <w:p w14:paraId="0BA8962E" w14:textId="77777777" w:rsidR="004B658F" w:rsidRDefault="004B658F" w:rsidP="00FF6C79"/>
    <w:p w14:paraId="1485A09A" w14:textId="5D9614D6" w:rsidR="00DF22D2" w:rsidRPr="004B658F" w:rsidRDefault="00DF22D2" w:rsidP="00FF6C79">
      <m:oMathPara>
        <m:oMath>
          <m:r>
            <w:rPr>
              <w:rFonts w:ascii="Cambria Math" w:hAnsi="Cambria Math"/>
            </w:rPr>
            <m:t>2.326 × 200=$465.2</m:t>
          </m:r>
        </m:oMath>
      </m:oMathPara>
    </w:p>
    <w:p w14:paraId="61AA436F" w14:textId="77777777" w:rsidR="004B658F" w:rsidRPr="0060321E" w:rsidRDefault="004B658F" w:rsidP="00FF6C79"/>
    <w:p w14:paraId="5C961621" w14:textId="20BEF83A" w:rsidR="00EB0DA1" w:rsidRDefault="000E3195" w:rsidP="00FF6C79">
      <w:r>
        <w:t xml:space="preserve">So for N day VaR </w:t>
      </w:r>
      <w:r w:rsidR="002C770E">
        <w:t xml:space="preserve">it will </w:t>
      </w:r>
      <w:r w:rsidR="00BC50A7" w:rsidRPr="00BC50A7">
        <w:t>calculate</w:t>
      </w:r>
      <w:r w:rsidR="00BC50A7">
        <w:t xml:space="preserve"> </w:t>
      </w:r>
      <w:r w:rsidR="002C770E">
        <w:t>by</w:t>
      </w:r>
      <w:r w:rsidR="00EB0DA1">
        <w:t xml:space="preserve"> </w:t>
      </w:r>
      <m:oMath>
        <m:rad>
          <m:radPr>
            <m:degHide m:val="1"/>
            <m:ctrlPr>
              <w:rPr>
                <w:rFonts w:ascii="Cambria Math" w:hAnsi="Cambria Math"/>
                <w:i/>
              </w:rPr>
            </m:ctrlPr>
          </m:radPr>
          <m:deg/>
          <m:e>
            <m:r>
              <w:rPr>
                <w:rFonts w:ascii="Cambria Math" w:hAnsi="Cambria Math"/>
              </w:rPr>
              <m:t>N</m:t>
            </m:r>
          </m:e>
        </m:rad>
      </m:oMath>
      <w:r w:rsidR="00C6442B">
        <w:t xml:space="preserve"> times the 1-day VaR , so the </w:t>
      </w:r>
      <w:r w:rsidR="00B57784">
        <w:t>5</w:t>
      </w:r>
      <w:r w:rsidR="00C6442B">
        <w:t xml:space="preserve">-days VaR for apple </w:t>
      </w:r>
      <w:r w:rsidR="00683034">
        <w:t>is :</w:t>
      </w:r>
    </w:p>
    <w:p w14:paraId="17BB0300" w14:textId="1F51736D" w:rsidR="00683034" w:rsidRPr="00683034" w:rsidRDefault="00100F17" w:rsidP="00683034">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465.2=$1040.2</m:t>
          </m:r>
        </m:oMath>
      </m:oMathPara>
    </w:p>
    <w:p w14:paraId="6FC7F8BC" w14:textId="2C538FD9" w:rsidR="00683034" w:rsidRDefault="00D11555" w:rsidP="00D11555">
      <w:pPr>
        <w:pStyle w:val="Heading3"/>
      </w:pPr>
      <w:bookmarkStart w:id="62" w:name="_Toc121238888"/>
      <w:r>
        <w:t>Model Building method – Portfolio</w:t>
      </w:r>
      <w:bookmarkEnd w:id="62"/>
    </w:p>
    <w:p w14:paraId="3AF62679" w14:textId="5B1CFF04" w:rsidR="002141D7" w:rsidRDefault="002141D7" w:rsidP="002141D7">
      <w:r w:rsidRPr="00C23A14">
        <w:t>Let said we have 10K investing in the Portfolio</w:t>
      </w:r>
      <w:r>
        <w:t xml:space="preserve"> which contain</w:t>
      </w:r>
      <w:r w:rsidR="00BC50A7">
        <w:t>s</w:t>
      </w:r>
      <w:r>
        <w:t xml:space="preserve"> 5 stock</w:t>
      </w:r>
      <w:r w:rsidR="00BC50A7">
        <w:t>s</w:t>
      </w:r>
      <w:r>
        <w:t xml:space="preserve"> which is TSM ,TSLA  GOOGL,MSFT and AAPL with weight</w:t>
      </w:r>
      <w:r w:rsidR="00BC50A7">
        <w:t xml:space="preserve">s </w:t>
      </w:r>
      <w:r>
        <w:t xml:space="preserve">20%,15%,15% 30% and 20 % </w:t>
      </w:r>
      <w:r w:rsidRPr="00C23A14">
        <w:t>. We are interested in the loss level over 5 days that we are 99% certain will not be exceeded in 1 day time horizon. So N = 5 and X = 99</w:t>
      </w:r>
      <w:r>
        <w:t xml:space="preserve">. </w:t>
      </w:r>
    </w:p>
    <w:p w14:paraId="7E7E6EC0" w14:textId="536BC17F" w:rsidR="00B658DD" w:rsidRDefault="00B658DD" w:rsidP="002141D7"/>
    <w:p w14:paraId="1372F84A" w14:textId="561C07C7" w:rsidR="00D11555" w:rsidRDefault="0097714E" w:rsidP="00D11555">
      <w:r>
        <w:t xml:space="preserve">By the model-building </w:t>
      </w:r>
      <w:r w:rsidR="003547C5">
        <w:t>methods,</w:t>
      </w:r>
      <w:r w:rsidR="00EA193F">
        <w:t xml:space="preserve"> </w:t>
      </w:r>
      <w:r w:rsidR="004C7667">
        <w:t xml:space="preserve">we also need to gather all the data </w:t>
      </w:r>
      <w:r w:rsidR="00B366BA">
        <w:t xml:space="preserve">(see Table 4) , then we calculate their returns </w:t>
      </w:r>
    </w:p>
    <w:p w14:paraId="0C634F56" w14:textId="2C3CFD0E" w:rsidR="003360CA" w:rsidRDefault="0017321E" w:rsidP="00D11555">
      <w:r>
        <w:rPr>
          <w:noProof/>
        </w:rPr>
        <w:drawing>
          <wp:inline distT="0" distB="0" distL="0" distR="0" wp14:anchorId="3AC4C66C" wp14:editId="0D56C34A">
            <wp:extent cx="5580380" cy="1243330"/>
            <wp:effectExtent l="0" t="0" r="0" b="127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1243330"/>
                    </a:xfrm>
                    <a:prstGeom prst="rect">
                      <a:avLst/>
                    </a:prstGeom>
                  </pic:spPr>
                </pic:pic>
              </a:graphicData>
            </a:graphic>
          </wp:inline>
        </w:drawing>
      </w:r>
    </w:p>
    <w:p w14:paraId="09264761" w14:textId="32153007" w:rsidR="0091006B" w:rsidRDefault="0017321E" w:rsidP="0017321E">
      <w:pPr>
        <w:jc w:val="center"/>
      </w:pPr>
      <w:r>
        <w:t>Table 6</w:t>
      </w:r>
    </w:p>
    <w:p w14:paraId="5A9912BD" w14:textId="38DE21C3" w:rsidR="004A0501" w:rsidRDefault="00501E5A" w:rsidP="00D11555">
      <w:r>
        <w:t xml:space="preserve">Then we need </w:t>
      </w:r>
      <w:r w:rsidR="00BC50A7" w:rsidRPr="00BC50A7">
        <w:t>to calculate</w:t>
      </w:r>
      <w:r w:rsidR="00BC50A7">
        <w:t xml:space="preserve"> </w:t>
      </w:r>
      <w:r w:rsidR="000E2925">
        <w:t>the c</w:t>
      </w:r>
      <w:r w:rsidR="000E2925" w:rsidRPr="000E2925">
        <w:t>ovariance</w:t>
      </w:r>
      <w:r w:rsidR="000E2925">
        <w:t xml:space="preserve"> for each </w:t>
      </w:r>
      <w:r w:rsidR="009B3859">
        <w:t>stock,</w:t>
      </w:r>
      <w:r w:rsidR="004A0501">
        <w:t xml:space="preserve"> by using the </w:t>
      </w:r>
      <w:r w:rsidR="004A0501" w:rsidRPr="004A0501">
        <w:t>formula</w:t>
      </w:r>
      <w:r w:rsidR="004A0501">
        <w:t xml:space="preserve"> </w:t>
      </w:r>
      <w:r w:rsidR="00BC50A7" w:rsidRPr="00BC50A7">
        <w:t>below</w:t>
      </w:r>
      <w:r w:rsidR="0005209C">
        <w:t>:</w:t>
      </w:r>
    </w:p>
    <w:p w14:paraId="436A1570" w14:textId="1A13FE77" w:rsidR="004A0501" w:rsidRPr="004E4F71" w:rsidRDefault="0037254A" w:rsidP="00D11555">
      <m:oMathPara>
        <m:oMath>
          <m:r>
            <w:rPr>
              <w:rFonts w:ascii="Cambria Math" w:hAnsi="Cambria Math"/>
            </w:rPr>
            <m:t>cov</m:t>
          </m:r>
          <m:d>
            <m:dPr>
              <m:ctrlPr>
                <w:rPr>
                  <w:rFonts w:ascii="Cambria Math" w:hAnsi="Cambria Math"/>
                  <w:i/>
                </w:rPr>
              </m:ctrlPr>
            </m:dPr>
            <m:e>
              <m:r>
                <w:rPr>
                  <w:rFonts w:ascii="Cambria Math" w:hAnsi="Cambria Math"/>
                </w:rPr>
                <m:t>R1,R2</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r</m:t>
              </m:r>
            </m:e>
          </m:nary>
          <m:sSub>
            <m:sSubPr>
              <m:ctrlPr>
                <w:rPr>
                  <w:rFonts w:ascii="Cambria Math" w:hAnsi="Cambria Math"/>
                  <w:i/>
                </w:rPr>
              </m:ctrlPr>
            </m:sSubPr>
            <m:e>
              <m:r>
                <w:rPr>
                  <w:rFonts w:ascii="Cambria Math" w:hAnsi="Cambria Math"/>
                </w:rPr>
                <m:t>1</m:t>
              </m:r>
            </m:e>
            <m:sub>
              <m:r>
                <w:rPr>
                  <w:rFonts w:ascii="Cambria Math" w:hAnsi="Cambria Math"/>
                </w:rPr>
                <m:t>i</m:t>
              </m:r>
            </m:sub>
          </m:sSub>
          <m:r>
            <w:rPr>
              <w:rFonts w:ascii="Cambria Math" w:hAnsi="Cambria Math"/>
            </w:rPr>
            <m:t xml:space="preserve"> × r</m:t>
          </m:r>
          <m:sSub>
            <m:sSubPr>
              <m:ctrlPr>
                <w:rPr>
                  <w:rFonts w:ascii="Cambria Math" w:hAnsi="Cambria Math"/>
                  <w:i/>
                </w:rPr>
              </m:ctrlPr>
            </m:sSubPr>
            <m:e>
              <m:r>
                <w:rPr>
                  <w:rFonts w:ascii="Cambria Math" w:hAnsi="Cambria Math"/>
                </w:rPr>
                <m:t>2</m:t>
              </m:r>
            </m:e>
            <m:sub>
              <m:r>
                <w:rPr>
                  <w:rFonts w:ascii="Cambria Math" w:hAnsi="Cambria Math"/>
                </w:rPr>
                <m:t>i</m:t>
              </m:r>
            </m:sub>
          </m:sSub>
        </m:oMath>
      </m:oMathPara>
    </w:p>
    <w:p w14:paraId="430F451F" w14:textId="1D6C7F39" w:rsidR="00706237" w:rsidRDefault="0005209C" w:rsidP="00445FD0">
      <w:r>
        <w:t xml:space="preserve">In the </w:t>
      </w:r>
      <w:r w:rsidRPr="004A0501">
        <w:t>formula</w:t>
      </w:r>
      <w:r>
        <w:t xml:space="preserve"> R1 and R2 is representing all the returns </w:t>
      </w:r>
      <w:r w:rsidR="00BE4748">
        <w:t xml:space="preserve">for Stock 1 and Stock 2 , n is how many </w:t>
      </w:r>
      <w:r w:rsidR="0055785B" w:rsidRPr="0055785B">
        <w:t>days</w:t>
      </w:r>
      <w:r w:rsidR="0055785B">
        <w:t xml:space="preserve"> </w:t>
      </w:r>
      <w:r w:rsidR="00BE4748">
        <w:t xml:space="preserve">we have in the data , </w:t>
      </w:r>
      <m:oMath>
        <m:r>
          <w:rPr>
            <w:rFonts w:ascii="Cambria Math" w:hAnsi="Cambria Math"/>
          </w:rPr>
          <m:t>r1</m:t>
        </m:r>
      </m:oMath>
      <w:r w:rsidR="00834911">
        <w:t xml:space="preserve"> </w:t>
      </w:r>
      <w:r w:rsidR="002653C1">
        <w:t xml:space="preserve">and </w:t>
      </w:r>
      <m:oMath>
        <m:r>
          <w:rPr>
            <w:rFonts w:ascii="Cambria Math" w:hAnsi="Cambria Math"/>
          </w:rPr>
          <m:t>r2</m:t>
        </m:r>
      </m:oMath>
      <w:r w:rsidR="002653C1">
        <w:t xml:space="preserve"> </w:t>
      </w:r>
      <w:r w:rsidR="00834911">
        <w:t>will be t</w:t>
      </w:r>
      <w:r w:rsidR="00094E39">
        <w:t xml:space="preserve">he daily return </w:t>
      </w:r>
      <w:r w:rsidR="00867847">
        <w:t>.</w:t>
      </w:r>
      <w:r w:rsidR="00D00030">
        <w:t xml:space="preserve"> </w:t>
      </w:r>
      <w:r w:rsidR="00832CAE">
        <w:t xml:space="preserve">In this </w:t>
      </w:r>
      <w:r w:rsidR="00F95446">
        <w:t>example,</w:t>
      </w:r>
      <w:r w:rsidR="00832CAE">
        <w:t xml:space="preserve"> we </w:t>
      </w:r>
      <w:r w:rsidR="00DC5087">
        <w:t xml:space="preserve">have 5 </w:t>
      </w:r>
      <w:r w:rsidR="0055785B">
        <w:t>stocks,</w:t>
      </w:r>
      <w:r w:rsidR="00D06F9E">
        <w:t xml:space="preserve"> so we </w:t>
      </w:r>
      <w:r w:rsidR="00811C5B">
        <w:t xml:space="preserve">will have </w:t>
      </w:r>
      <w:r w:rsidR="00A96523">
        <w:t>25 c</w:t>
      </w:r>
      <w:r w:rsidR="00A96523" w:rsidRPr="000E2925">
        <w:t>ovariance</w:t>
      </w:r>
      <w:r w:rsidR="000D237E">
        <w:t xml:space="preserve">s </w:t>
      </w:r>
    </w:p>
    <w:p w14:paraId="71410BC4" w14:textId="73D27E6C" w:rsidR="00512B84" w:rsidRDefault="000D237E" w:rsidP="008E7922">
      <w:r>
        <w:rPr>
          <w:noProof/>
        </w:rPr>
        <w:drawing>
          <wp:inline distT="0" distB="0" distL="0" distR="0" wp14:anchorId="6D48FCC7" wp14:editId="3529846C">
            <wp:extent cx="5580380" cy="1740535"/>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740535"/>
                    </a:xfrm>
                    <a:prstGeom prst="rect">
                      <a:avLst/>
                    </a:prstGeom>
                  </pic:spPr>
                </pic:pic>
              </a:graphicData>
            </a:graphic>
          </wp:inline>
        </w:drawing>
      </w:r>
    </w:p>
    <w:p w14:paraId="54E5D11E" w14:textId="0B56E00C" w:rsidR="00446793" w:rsidRDefault="00553090" w:rsidP="00445FD0">
      <w:r>
        <w:t>Then we nee</w:t>
      </w:r>
      <w:r w:rsidR="00EC1331">
        <w:t xml:space="preserve">d </w:t>
      </w:r>
      <w:r w:rsidR="008B1757">
        <w:t xml:space="preserve">to </w:t>
      </w:r>
      <w:r w:rsidR="00EC1331">
        <w:t xml:space="preserve">calculate the standard deviation </w:t>
      </w:r>
      <m:oMath>
        <m:r>
          <w:rPr>
            <w:rFonts w:ascii="Cambria Math" w:hAnsi="Cambria Math"/>
          </w:rPr>
          <m:t xml:space="preserve">σ </m:t>
        </m:r>
      </m:oMath>
      <w:r w:rsidR="00EC1331">
        <w:t>for the portfolio</w:t>
      </w:r>
      <w:r w:rsidR="00123A0A">
        <w:t xml:space="preserve">. With n stock </w:t>
      </w:r>
      <w:r w:rsidR="00157F22">
        <w:t>the formula will be :</w:t>
      </w:r>
    </w:p>
    <w:p w14:paraId="29F98267" w14:textId="044D1E3C" w:rsidR="00157F22" w:rsidRDefault="00035DB8" w:rsidP="00445FD0">
      <m:oMathPara>
        <m:oMath>
          <m:r>
            <w:rPr>
              <w:rFonts w:ascii="Cambria Math" w:hAnsi="Cambria Math"/>
            </w:rPr>
            <m:t>σ=</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i,k</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cov(Ri,Rk)</m:t>
                  </m:r>
                </m:e>
              </m:nary>
            </m:e>
          </m:rad>
        </m:oMath>
      </m:oMathPara>
    </w:p>
    <w:p w14:paraId="79A936A6" w14:textId="44135F6E" w:rsidR="00267C84" w:rsidRDefault="001611B2" w:rsidP="00445FD0">
      <w:r>
        <w:lastRenderedPageBreak/>
        <w:t xml:space="preserve">In this </w:t>
      </w:r>
      <w:r w:rsidR="002350DB">
        <w:t xml:space="preserve">formula </w:t>
      </w:r>
      <m:oMath>
        <m:r>
          <w:rPr>
            <w:rFonts w:ascii="Cambria Math" w:hAnsi="Cambria Math"/>
          </w:rPr>
          <m:t>a</m:t>
        </m:r>
      </m:oMath>
      <w:r w:rsidR="002350DB">
        <w:t xml:space="preserve"> </w:t>
      </w:r>
      <w:r w:rsidR="006C45DF">
        <w:t xml:space="preserve">is the amount </w:t>
      </w:r>
      <w:r w:rsidR="0055785B" w:rsidRPr="0055785B">
        <w:t>of money</w:t>
      </w:r>
      <w:r w:rsidR="0055785B">
        <w:t xml:space="preserve"> </w:t>
      </w:r>
      <w:r w:rsidR="00455BDF">
        <w:t xml:space="preserve">to put </w:t>
      </w:r>
      <w:r w:rsidR="0055785B" w:rsidRPr="0055785B">
        <w:t>into</w:t>
      </w:r>
      <w:r w:rsidR="0055785B">
        <w:t xml:space="preserve"> </w:t>
      </w:r>
      <w:r w:rsidR="00455BDF">
        <w:t xml:space="preserve">this stock </w:t>
      </w:r>
    </w:p>
    <w:p w14:paraId="3640E58A" w14:textId="77777777" w:rsidR="0055785B" w:rsidRDefault="0055785B" w:rsidP="00445FD0"/>
    <w:p w14:paraId="000560DF" w14:textId="128E4EC8" w:rsidR="00455BDF" w:rsidRDefault="00874622" w:rsidP="00445FD0">
      <w:r>
        <w:t xml:space="preserve">In our </w:t>
      </w:r>
      <w:r w:rsidR="00E274BB">
        <w:t>example,</w:t>
      </w:r>
      <w:r>
        <w:t xml:space="preserve"> we have </w:t>
      </w:r>
      <w:r w:rsidR="00123767">
        <w:t>i</w:t>
      </w:r>
      <w:r w:rsidR="00123767" w:rsidRPr="00123767">
        <w:t>nitial</w:t>
      </w:r>
      <w:r w:rsidR="00123767">
        <w:t xml:space="preserve"> i</w:t>
      </w:r>
      <w:r w:rsidR="00123767" w:rsidRPr="00123767">
        <w:t>nvestment</w:t>
      </w:r>
      <w:r w:rsidR="00123767">
        <w:t xml:space="preserve"> 10K </w:t>
      </w:r>
      <w:r w:rsidR="00E274BB">
        <w:t xml:space="preserve">, we need to </w:t>
      </w:r>
      <w:r w:rsidR="00E274BB" w:rsidRPr="00E274BB">
        <w:t>extract</w:t>
      </w:r>
      <w:r w:rsidR="00E274BB">
        <w:t xml:space="preserve"> the amount with the weight </w:t>
      </w:r>
      <w:r w:rsidR="0055785B">
        <w:t xml:space="preserve"> </w:t>
      </w:r>
      <w:r w:rsidR="00455BDF">
        <w:t xml:space="preserve">So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=10000 × 20%=2000</m:t>
        </m:r>
      </m:oMath>
      <w:r w:rsidR="00D13D2D">
        <w:t xml:space="preserve"> , </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=10000 × 15%=1500 </m:t>
        </m:r>
      </m:oMath>
      <w:r w:rsidR="00EB1D52">
        <w:t xml:space="preserve">… </w:t>
      </w:r>
    </w:p>
    <w:p w14:paraId="23883739" w14:textId="77777777" w:rsidR="0055785B" w:rsidRDefault="0055785B" w:rsidP="00445FD0"/>
    <w:p w14:paraId="50A7F18B" w14:textId="7871098C" w:rsidR="00EB1D52" w:rsidRDefault="00EB1D52" w:rsidP="00445FD0">
      <w:r>
        <w:t xml:space="preserve">Then </w:t>
      </w:r>
      <w:r w:rsidR="005C0ECF">
        <w:t xml:space="preserve">to calculate the </w:t>
      </w:r>
      <m:oMath>
        <m:r>
          <w:rPr>
            <w:rFonts w:ascii="Cambria Math" w:hAnsi="Cambria Math"/>
          </w:rPr>
          <m:t>σ</m:t>
        </m:r>
      </m:oMath>
      <w:r w:rsidR="005C0ECF">
        <w:t xml:space="preserve"> we need to </w:t>
      </w:r>
    </w:p>
    <w:p w14:paraId="001929E7" w14:textId="77777777" w:rsidR="00233DE4" w:rsidRPr="00233DE4" w:rsidRDefault="00AD1B91" w:rsidP="00445FD0">
      <m:oMathPara>
        <m:oMath>
          <m:r>
            <w:rPr>
              <w:rFonts w:ascii="Cambria Math" w:hAnsi="Cambria Math"/>
            </w:rPr>
            <m:t>σ=</m:t>
          </m:r>
          <m:rad>
            <m:radPr>
              <m:degHide m:val="1"/>
              <m:ctrlPr>
                <w:rPr>
                  <w:rFonts w:ascii="Cambria Math" w:hAnsi="Cambria Math"/>
                  <w:i/>
                </w:rPr>
              </m:ctrlPr>
            </m:radPr>
            <m:deg/>
            <m:e>
              <m:r>
                <w:rPr>
                  <w:rFonts w:ascii="Cambria Math" w:hAnsi="Cambria Math"/>
                </w:rPr>
                <m:t xml:space="preserve">2000 ×2000×0.000530+2000×1500 ×0.000254 … 2000 ×2000 ×0.000373 </m:t>
              </m:r>
            </m:e>
          </m:rad>
        </m:oMath>
      </m:oMathPara>
    </w:p>
    <w:p w14:paraId="75B108B2" w14:textId="1C471FB0" w:rsidR="00AD1B91" w:rsidRDefault="00461616" w:rsidP="00445FD0">
      <m:oMath>
        <m:r>
          <w:rPr>
            <w:rFonts w:ascii="Cambria Math" w:hAnsi="Cambria Math"/>
          </w:rPr>
          <m:t xml:space="preserve">  σ= 183.42 </m:t>
        </m:r>
      </m:oMath>
      <w:r w:rsidR="00233DE4">
        <w:t xml:space="preserve"> </w:t>
      </w:r>
    </w:p>
    <w:p w14:paraId="6F976087" w14:textId="77777777" w:rsidR="004969E1" w:rsidRDefault="004969E1" w:rsidP="00445FD0"/>
    <w:p w14:paraId="2265C502" w14:textId="4C6CBEC7" w:rsidR="0072699A" w:rsidRDefault="00F76163" w:rsidP="00445FD0">
      <w:r>
        <w:t xml:space="preserve">Then </w:t>
      </w:r>
      <w:r w:rsidR="005C2E28">
        <w:t xml:space="preserve">VaR </w:t>
      </w:r>
      <w:r w:rsidR="00BE746F">
        <w:t xml:space="preserve">can be calculated by </w:t>
      </w:r>
      <w:r w:rsidR="00BE746F" w:rsidRPr="00BE746F">
        <w:t xml:space="preserve">Percentile point </w:t>
      </w:r>
      <w:r w:rsidR="00942991" w:rsidRPr="00BE746F">
        <w:t>function</w:t>
      </w:r>
      <w:r w:rsidR="00942991">
        <w:t>,</w:t>
      </w:r>
      <w:r w:rsidR="00BE746F">
        <w:t xml:space="preserve"> so we give the function </w:t>
      </w:r>
      <w:r w:rsidR="007F4583">
        <w:t xml:space="preserve">our </w:t>
      </w:r>
      <w:r w:rsidR="00BE746F">
        <w:t xml:space="preserve">confidence level which is </w:t>
      </w:r>
      <m:oMath>
        <m:f>
          <m:fPr>
            <m:ctrlPr>
              <w:rPr>
                <w:rFonts w:ascii="Cambria Math" w:hAnsi="Cambria Math"/>
                <w:i/>
              </w:rPr>
            </m:ctrlPr>
          </m:fPr>
          <m:num>
            <m:r>
              <w:rPr>
                <w:rFonts w:ascii="Cambria Math" w:hAnsi="Cambria Math"/>
              </w:rPr>
              <m:t>95</m:t>
            </m:r>
          </m:num>
          <m:den>
            <m:r>
              <w:rPr>
                <w:rFonts w:ascii="Cambria Math" w:hAnsi="Cambria Math"/>
              </w:rPr>
              <m:t>100</m:t>
            </m:r>
          </m:den>
        </m:f>
      </m:oMath>
      <w:r w:rsidR="00B91B8D">
        <w:t xml:space="preserve"> and </w:t>
      </w:r>
      <w:r w:rsidR="0072699A" w:rsidRPr="0072699A">
        <w:t>standard</w:t>
      </w:r>
      <w:r w:rsidR="0072699A">
        <w:t xml:space="preserve"> </w:t>
      </w:r>
      <w:r w:rsidR="0072699A" w:rsidRPr="0072699A">
        <w:t>deviation</w:t>
      </w:r>
      <w:r w:rsidR="0072699A">
        <w:t xml:space="preserve"> 183.</w:t>
      </w:r>
      <w:r w:rsidR="007F4583">
        <w:t xml:space="preserve">43. As a result the </w:t>
      </w:r>
      <w:r w:rsidR="0072699A">
        <w:t xml:space="preserve">VaR </w:t>
      </w:r>
      <w:r w:rsidR="00842418">
        <w:t xml:space="preserve">will be $ </w:t>
      </w:r>
      <w:r w:rsidR="00842418" w:rsidRPr="00842418">
        <w:t>301.79</w:t>
      </w:r>
    </w:p>
    <w:p w14:paraId="02DFC132" w14:textId="5D035A07" w:rsidR="00D62522" w:rsidRDefault="00D62522" w:rsidP="00445FD0"/>
    <w:p w14:paraId="64A1A798" w14:textId="77777777" w:rsidR="00D62522" w:rsidRDefault="00D62522" w:rsidP="00445FD0"/>
    <w:p w14:paraId="20FFBA07" w14:textId="0D9061D5" w:rsidR="00461616" w:rsidRDefault="00461616" w:rsidP="00445FD0"/>
    <w:p w14:paraId="7705E033" w14:textId="77777777" w:rsidR="00461616" w:rsidRPr="00EB1D52" w:rsidRDefault="00461616" w:rsidP="00445FD0"/>
    <w:p w14:paraId="0C85CF59" w14:textId="77777777" w:rsidR="00EB1D52" w:rsidRPr="00EB1D52" w:rsidRDefault="00EB1D52" w:rsidP="00445FD0"/>
    <w:p w14:paraId="623865EC" w14:textId="470DDB77" w:rsidR="00834911" w:rsidRPr="00834911" w:rsidRDefault="00267C84" w:rsidP="00445FD0">
      <w:r>
        <w:t xml:space="preserve"> </w:t>
      </w:r>
    </w:p>
    <w:p w14:paraId="51C23C33" w14:textId="78FA7AE1" w:rsidR="003A7952" w:rsidRDefault="00656BC7">
      <w:pPr>
        <w:pStyle w:val="Heading1"/>
      </w:pPr>
      <w:bookmarkStart w:id="63" w:name="_Toc121238889"/>
      <w:r>
        <w:lastRenderedPageBreak/>
        <w:t>S</w:t>
      </w:r>
      <w:r w:rsidRPr="00656BC7">
        <w:t>oftware engineering</w:t>
      </w:r>
      <w:bookmarkEnd w:id="63"/>
      <w:r w:rsidR="00433391">
        <w:t xml:space="preserve"> </w:t>
      </w:r>
    </w:p>
    <w:p w14:paraId="6515EFF3" w14:textId="0CEAEAB2" w:rsidR="007740F4" w:rsidRDefault="00656BC7" w:rsidP="007740F4">
      <w:pPr>
        <w:pStyle w:val="Heading2"/>
      </w:pPr>
      <w:bookmarkStart w:id="64" w:name="_Toc121238890"/>
      <w:r>
        <w:t>Me</w:t>
      </w:r>
      <w:r w:rsidR="00FB326A">
        <w:t>thodology</w:t>
      </w:r>
      <w:bookmarkEnd w:id="64"/>
    </w:p>
    <w:p w14:paraId="2B3A5C39" w14:textId="4BAF12FF" w:rsidR="00D64A95" w:rsidRDefault="004969E1" w:rsidP="00D64A95">
      <w:r w:rsidRPr="004969E1">
        <w:t>There are several ways to develop a software. In this report, I will mainly use Test-driven development (TDD) as the main method for developing the software.</w:t>
      </w:r>
    </w:p>
    <w:p w14:paraId="27F76806" w14:textId="763BDEFD" w:rsidR="006C4AEA" w:rsidRDefault="00C6491D" w:rsidP="00C6491D">
      <w:pPr>
        <w:pStyle w:val="Heading3"/>
      </w:pPr>
      <w:bookmarkStart w:id="65" w:name="_Toc121238891"/>
      <w:r w:rsidRPr="00C6491D">
        <w:t>Test-driven development</w:t>
      </w:r>
      <w:r>
        <w:t xml:space="preserve"> (TDD)</w:t>
      </w:r>
      <w:bookmarkEnd w:id="65"/>
    </w:p>
    <w:p w14:paraId="71E68B04" w14:textId="4590DB66" w:rsidR="006A2970" w:rsidRDefault="004969E1" w:rsidP="006A2970">
      <w:r w:rsidRPr="004969E1">
        <w:t>Test-driven development (TDD) by definition is a software development process relying on software requirements being converted to test cases before the software is fully developed, and tracking all software development by repeatedly testing the software against all test cases. This is as opposed to software being developed first and test cases being created later.   What this means is that before we write code, we consider what the code will do, and then we write a test that uses methods you haven't even written yet. Using this methoåd, the tests indicate intent and drive the code development.</w:t>
      </w:r>
      <w:r w:rsidR="00D838BE">
        <w:t xml:space="preserve"> </w:t>
      </w:r>
    </w:p>
    <w:p w14:paraId="2B9B11E7" w14:textId="67A31F04" w:rsidR="00D0372D" w:rsidRDefault="00BA5AC2" w:rsidP="00D0372D">
      <w:pPr>
        <w:pStyle w:val="Heading3"/>
      </w:pPr>
      <w:bookmarkStart w:id="66" w:name="_Toc121238892"/>
      <w:r>
        <w:rPr>
          <w:noProof/>
        </w:rPr>
        <w:drawing>
          <wp:anchor distT="0" distB="0" distL="114300" distR="114300" simplePos="0" relativeHeight="251658240" behindDoc="0" locked="0" layoutInCell="1" allowOverlap="1" wp14:anchorId="3BE694E7" wp14:editId="7D79DF69">
            <wp:simplePos x="0" y="0"/>
            <wp:positionH relativeFrom="column">
              <wp:posOffset>2421890</wp:posOffset>
            </wp:positionH>
            <wp:positionV relativeFrom="paragraph">
              <wp:posOffset>205286</wp:posOffset>
            </wp:positionV>
            <wp:extent cx="3514725" cy="2526030"/>
            <wp:effectExtent l="0" t="0" r="3175" b="127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4725" cy="2526030"/>
                    </a:xfrm>
                    <a:prstGeom prst="rect">
                      <a:avLst/>
                    </a:prstGeom>
                  </pic:spPr>
                </pic:pic>
              </a:graphicData>
            </a:graphic>
            <wp14:sizeRelH relativeFrom="page">
              <wp14:pctWidth>0</wp14:pctWidth>
            </wp14:sizeRelH>
            <wp14:sizeRelV relativeFrom="page">
              <wp14:pctHeight>0</wp14:pctHeight>
            </wp14:sizeRelV>
          </wp:anchor>
        </w:drawing>
      </w:r>
      <w:r w:rsidR="00D0372D">
        <w:t>TDD sta</w:t>
      </w:r>
      <w:r w:rsidR="00687248">
        <w:t>ges and cycle</w:t>
      </w:r>
      <w:r w:rsidR="00E10F49">
        <w:t xml:space="preserve"> </w:t>
      </w:r>
      <w:r w:rsidR="00E10F49">
        <w:rPr>
          <w:rStyle w:val="FootnoteReference"/>
        </w:rPr>
        <w:footnoteReference w:id="7"/>
      </w:r>
      <w:bookmarkEnd w:id="66"/>
    </w:p>
    <w:p w14:paraId="7BBF1E72" w14:textId="77777777" w:rsidR="00A430C5" w:rsidRPr="00A430C5" w:rsidRDefault="00A430C5" w:rsidP="00A430C5">
      <w:r w:rsidRPr="00A430C5">
        <w:t>1. Write a test.</w:t>
      </w:r>
      <w:r w:rsidR="00E10F49">
        <w:t xml:space="preserve"> </w:t>
      </w:r>
    </w:p>
    <w:p w14:paraId="6DFFFC37" w14:textId="76482691" w:rsidR="00A430C5" w:rsidRPr="00A430C5" w:rsidRDefault="00A430C5" w:rsidP="00A430C5">
      <w:r w:rsidRPr="00A430C5">
        <w:t xml:space="preserve">2. Compile the test. It may not compile. The code’s not written. </w:t>
      </w:r>
    </w:p>
    <w:p w14:paraId="107BAD1D" w14:textId="1A6F6D1C" w:rsidR="00A430C5" w:rsidRPr="00A430C5" w:rsidRDefault="00A430C5" w:rsidP="00A430C5">
      <w:r w:rsidRPr="00A430C5">
        <w:t>3. Write just enough code to get the test to compile.</w:t>
      </w:r>
    </w:p>
    <w:p w14:paraId="73ACF0FF" w14:textId="2A7C58E1" w:rsidR="00A430C5" w:rsidRDefault="00A430C5" w:rsidP="00A430C5">
      <w:r w:rsidRPr="00A430C5">
        <w:t>4. Run the test and see it fail.</w:t>
      </w:r>
    </w:p>
    <w:p w14:paraId="7F6A71AC" w14:textId="27130D36" w:rsidR="00442FF5" w:rsidRPr="00A430C5" w:rsidRDefault="00442FF5" w:rsidP="00A430C5">
      <w:r>
        <w:t>5. W</w:t>
      </w:r>
      <w:r w:rsidR="00125B23">
        <w:t>rite just enough code to pass the test</w:t>
      </w:r>
    </w:p>
    <w:p w14:paraId="6E43C1AE" w14:textId="1291ACB6" w:rsidR="00E10F49" w:rsidRDefault="00A430C5" w:rsidP="00A430C5">
      <w:r w:rsidRPr="00A430C5">
        <w:t xml:space="preserve">6. Run all the tests a few times to enjoy seeing your code pass. </w:t>
      </w:r>
    </w:p>
    <w:p w14:paraId="25E6C1E3" w14:textId="24228CF4" w:rsidR="00A430C5" w:rsidRPr="00A430C5" w:rsidRDefault="00A430C5" w:rsidP="00A430C5">
      <w:r w:rsidRPr="00A430C5">
        <w:t>7. Refactor.</w:t>
      </w:r>
    </w:p>
    <w:p w14:paraId="15055497" w14:textId="01E68954" w:rsidR="004013C7" w:rsidRDefault="00A430C5" w:rsidP="006A2970">
      <w:r w:rsidRPr="00A430C5">
        <w:t>8. Repeat from step 1</w:t>
      </w:r>
    </w:p>
    <w:p w14:paraId="16331D30" w14:textId="77777777" w:rsidR="00BA5AC2" w:rsidRDefault="00E2785A" w:rsidP="006A2970">
      <w:r>
        <w:tab/>
      </w:r>
      <w:r>
        <w:tab/>
      </w:r>
      <w:r>
        <w:tab/>
      </w:r>
      <w:r>
        <w:tab/>
      </w:r>
      <w:r>
        <w:tab/>
      </w:r>
      <w:r>
        <w:tab/>
      </w:r>
    </w:p>
    <w:p w14:paraId="34000DD8" w14:textId="77777777" w:rsidR="00BA5AC2" w:rsidRDefault="00BA5AC2" w:rsidP="006A2970"/>
    <w:p w14:paraId="3E90B6DE" w14:textId="77777777" w:rsidR="00BA5AC2" w:rsidRDefault="00BA5AC2" w:rsidP="006A2970"/>
    <w:p w14:paraId="042EFFEF" w14:textId="011FDDE8" w:rsidR="00E2785A" w:rsidRPr="006A2970" w:rsidRDefault="00E2785A" w:rsidP="006A2970">
      <w:r>
        <w:t xml:space="preserve">Figure 3 TDD cycle </w:t>
      </w:r>
    </w:p>
    <w:p w14:paraId="49C6E92D" w14:textId="78A61B02" w:rsidR="00FB326A" w:rsidRDefault="00FB326A" w:rsidP="00FB326A">
      <w:pPr>
        <w:pStyle w:val="Heading2"/>
      </w:pPr>
      <w:bookmarkStart w:id="67" w:name="_Toc121238893"/>
      <w:r>
        <w:t>Testing</w:t>
      </w:r>
      <w:bookmarkEnd w:id="67"/>
      <w:r>
        <w:t xml:space="preserve"> </w:t>
      </w:r>
    </w:p>
    <w:p w14:paraId="5238ABF5" w14:textId="0C703110" w:rsidR="00152F80" w:rsidRDefault="006F3887" w:rsidP="00D64A95">
      <w:r w:rsidRPr="006F3887">
        <w:t xml:space="preserve">In this project I many use </w:t>
      </w:r>
      <w:r w:rsidR="00AF611A">
        <w:t>4</w:t>
      </w:r>
      <w:r w:rsidRPr="006F3887">
        <w:t xml:space="preserve"> type of testing , unit test while doing</w:t>
      </w:r>
      <w:r>
        <w:t xml:space="preserve"> TDD , back test to test my model ,and high level testing to check the output </w:t>
      </w:r>
    </w:p>
    <w:p w14:paraId="43748359" w14:textId="19DF48C4" w:rsidR="000B55A9" w:rsidRDefault="00B12304" w:rsidP="00B12304">
      <w:pPr>
        <w:pStyle w:val="Heading3"/>
      </w:pPr>
      <w:bookmarkStart w:id="68" w:name="_Toc121238894"/>
      <w:r>
        <w:t>Unit test</w:t>
      </w:r>
      <w:bookmarkEnd w:id="68"/>
    </w:p>
    <w:p w14:paraId="3066C4A3" w14:textId="41F1F024" w:rsidR="00F203E0" w:rsidRPr="00F203E0" w:rsidRDefault="00A3476E" w:rsidP="00F203E0">
      <w:r w:rsidRPr="00A3476E">
        <w:t xml:space="preserve">unit testing </w:t>
      </w:r>
      <w:r>
        <w:t xml:space="preserve">by definition , </w:t>
      </w:r>
      <w:r w:rsidRPr="00A3476E">
        <w:t>is a software testing method by which individual units of source code—sets of one or more computer program modules together with associated control data, usage procedures, and operating procedures—are tested to determine whether they are fit for us</w:t>
      </w:r>
      <w:r w:rsidR="001C646F">
        <w:t xml:space="preserve">. </w:t>
      </w:r>
      <w:r w:rsidR="00695706">
        <w:rPr>
          <w:rStyle w:val="FootnoteReference"/>
        </w:rPr>
        <w:footnoteReference w:id="8"/>
      </w:r>
    </w:p>
    <w:p w14:paraId="25F7435F" w14:textId="6D0C732C" w:rsidR="00B12304" w:rsidRDefault="000F08E3" w:rsidP="00B12304">
      <w:r>
        <w:lastRenderedPageBreak/>
        <w:t xml:space="preserve">Since we are using </w:t>
      </w:r>
      <w:r w:rsidR="00AA67D7">
        <w:t xml:space="preserve">TDD method to develop the software </w:t>
      </w:r>
      <w:r w:rsidR="00752F49">
        <w:t xml:space="preserve">every function will at least have one test case with it </w:t>
      </w:r>
      <w:r w:rsidR="00780F67">
        <w:t>.</w:t>
      </w:r>
    </w:p>
    <w:p w14:paraId="11AB5560" w14:textId="74F6F70C" w:rsidR="00780F67" w:rsidRDefault="00780F67" w:rsidP="00B12304"/>
    <w:p w14:paraId="417089E2" w14:textId="77777777" w:rsidR="00780F67" w:rsidRPr="00B12304" w:rsidRDefault="00780F67" w:rsidP="00B12304"/>
    <w:p w14:paraId="30FA0923" w14:textId="05756342" w:rsidR="006F3887" w:rsidRPr="00B23273" w:rsidRDefault="00B12304" w:rsidP="00B23273">
      <w:pPr>
        <w:pStyle w:val="Heading3"/>
      </w:pPr>
      <w:bookmarkStart w:id="69" w:name="_Toc121238895"/>
      <w:r>
        <w:t>High level test</w:t>
      </w:r>
      <w:bookmarkEnd w:id="69"/>
    </w:p>
    <w:p w14:paraId="4D46F17C" w14:textId="353BE977" w:rsidR="00367712" w:rsidRDefault="00B23273" w:rsidP="00D64A95">
      <w:r>
        <w:t xml:space="preserve">For the high level testing I have </w:t>
      </w:r>
      <w:r w:rsidR="00F9119B">
        <w:t xml:space="preserve">compared the </w:t>
      </w:r>
      <w:r w:rsidR="00545122">
        <w:t xml:space="preserve">model building method and historical simulation method </w:t>
      </w:r>
      <w:r w:rsidR="007E43A2">
        <w:t xml:space="preserve">with </w:t>
      </w:r>
      <w:r w:rsidR="007E43A2" w:rsidRPr="007E43A2">
        <w:t>Initial</w:t>
      </w:r>
      <w:r w:rsidR="007E43A2">
        <w:t xml:space="preserve"> </w:t>
      </w:r>
      <w:r w:rsidR="007E43A2" w:rsidRPr="007E43A2">
        <w:t>Investment</w:t>
      </w:r>
      <w:r w:rsidR="007E43A2">
        <w:t xml:space="preserve"> = 10000 , 95% VaR and 1 Time</w:t>
      </w:r>
      <w:r w:rsidR="00426891">
        <w:t xml:space="preserve"> Horizon</w:t>
      </w:r>
      <w:r w:rsidR="00087FD2">
        <w:t xml:space="preserve"> , with 501 day date</w:t>
      </w:r>
      <w:r w:rsidR="00545122">
        <w:t xml:space="preserve">. </w:t>
      </w:r>
    </w:p>
    <w:p w14:paraId="6218F2C1" w14:textId="69D6C75D" w:rsidR="00E10C17" w:rsidRDefault="00E10C17" w:rsidP="00D64A95">
      <w:r>
        <w:t>The result sh</w:t>
      </w:r>
      <w:r w:rsidR="0026487E">
        <w:t xml:space="preserve">ow as follows </w:t>
      </w:r>
    </w:p>
    <w:tbl>
      <w:tblPr>
        <w:tblStyle w:val="TableGrid"/>
        <w:tblW w:w="0" w:type="auto"/>
        <w:tblLook w:val="04A0" w:firstRow="1" w:lastRow="0" w:firstColumn="1" w:lastColumn="0" w:noHBand="0" w:noVBand="1"/>
      </w:tblPr>
      <w:tblGrid>
        <w:gridCol w:w="2122"/>
        <w:gridCol w:w="2126"/>
        <w:gridCol w:w="4530"/>
      </w:tblGrid>
      <w:tr w:rsidR="009B692D" w14:paraId="30213E5A" w14:textId="77777777" w:rsidTr="00CE1FE7">
        <w:tc>
          <w:tcPr>
            <w:tcW w:w="2122" w:type="dxa"/>
          </w:tcPr>
          <w:p w14:paraId="759F60BA" w14:textId="77777777" w:rsidR="009B692D" w:rsidRDefault="009B692D" w:rsidP="00F8590A"/>
        </w:tc>
        <w:tc>
          <w:tcPr>
            <w:tcW w:w="2126" w:type="dxa"/>
          </w:tcPr>
          <w:p w14:paraId="7E4EAA90" w14:textId="0CC0C4B6" w:rsidR="009B692D" w:rsidRDefault="009B692D" w:rsidP="00F8590A">
            <w:r>
              <w:t>Single stock</w:t>
            </w:r>
            <w:r w:rsidR="00CE1FE7">
              <w:t xml:space="preserve"> (TSLA)</w:t>
            </w:r>
          </w:p>
        </w:tc>
        <w:tc>
          <w:tcPr>
            <w:tcW w:w="4530" w:type="dxa"/>
          </w:tcPr>
          <w:p w14:paraId="2AF26534" w14:textId="7B64CFD1" w:rsidR="009B692D" w:rsidRDefault="009B692D" w:rsidP="00F8590A">
            <w:r>
              <w:t>Portfolio</w:t>
            </w:r>
            <w:r w:rsidR="00CE1FE7">
              <w:t xml:space="preserve"> (</w:t>
            </w:r>
            <w:r w:rsidR="00CE1FE7" w:rsidRPr="00CE1FE7">
              <w:t>TSM</w:t>
            </w:r>
            <w:r w:rsidR="00CE1FE7">
              <w:t>,</w:t>
            </w:r>
            <w:r w:rsidR="00CE1FE7" w:rsidRPr="00CE1FE7">
              <w:t>GOOGL</w:t>
            </w:r>
            <w:r w:rsidR="00CE1FE7">
              <w:t xml:space="preserve">, </w:t>
            </w:r>
            <w:r w:rsidR="00CE1FE7" w:rsidRPr="00CE1FE7">
              <w:t xml:space="preserve">TSLA </w:t>
            </w:r>
            <w:r w:rsidR="00CE1FE7">
              <w:t>,</w:t>
            </w:r>
            <w:r w:rsidR="00CE1FE7" w:rsidRPr="00CE1FE7">
              <w:t xml:space="preserve">MSFT </w:t>
            </w:r>
            <w:r w:rsidR="00CE1FE7">
              <w:t>,</w:t>
            </w:r>
            <w:r w:rsidR="00CE1FE7" w:rsidRPr="00CE1FE7">
              <w:t>AAPL</w:t>
            </w:r>
            <w:r w:rsidR="00CE1FE7">
              <w:t>)</w:t>
            </w:r>
          </w:p>
        </w:tc>
      </w:tr>
      <w:tr w:rsidR="009B692D" w14:paraId="5DE30E3D" w14:textId="77777777" w:rsidTr="00CE1FE7">
        <w:tc>
          <w:tcPr>
            <w:tcW w:w="2122" w:type="dxa"/>
          </w:tcPr>
          <w:p w14:paraId="0661E0F5" w14:textId="0E35A82F" w:rsidR="009B692D" w:rsidRDefault="00CE1FE7" w:rsidP="00F8590A">
            <w:r>
              <w:t>Historical Simulation</w:t>
            </w:r>
          </w:p>
        </w:tc>
        <w:tc>
          <w:tcPr>
            <w:tcW w:w="2126" w:type="dxa"/>
          </w:tcPr>
          <w:p w14:paraId="73FFDDCF" w14:textId="6249E336" w:rsidR="009B692D" w:rsidRDefault="00CE1FE7" w:rsidP="00F8590A">
            <w:r>
              <w:t>$ 6</w:t>
            </w:r>
            <w:r w:rsidR="0038700A">
              <w:t>55.21</w:t>
            </w:r>
          </w:p>
        </w:tc>
        <w:tc>
          <w:tcPr>
            <w:tcW w:w="4530" w:type="dxa"/>
          </w:tcPr>
          <w:p w14:paraId="39ED40FD" w14:textId="45FE9C61" w:rsidR="009B692D" w:rsidRDefault="0038700A" w:rsidP="00F8590A">
            <w:r>
              <w:t xml:space="preserve">$ </w:t>
            </w:r>
            <w:r w:rsidR="007E43A2">
              <w:t>326.71</w:t>
            </w:r>
          </w:p>
        </w:tc>
      </w:tr>
      <w:tr w:rsidR="009B692D" w14:paraId="1522661D" w14:textId="77777777" w:rsidTr="00CE1FE7">
        <w:tc>
          <w:tcPr>
            <w:tcW w:w="2122" w:type="dxa"/>
          </w:tcPr>
          <w:p w14:paraId="6AA61C50" w14:textId="22054188" w:rsidR="009B692D" w:rsidRDefault="00CE1FE7" w:rsidP="00F8590A">
            <w:r>
              <w:t>Model Build 1</w:t>
            </w:r>
          </w:p>
        </w:tc>
        <w:tc>
          <w:tcPr>
            <w:tcW w:w="2126" w:type="dxa"/>
          </w:tcPr>
          <w:p w14:paraId="01992752" w14:textId="60CB4C43" w:rsidR="009B692D" w:rsidRDefault="0038700A" w:rsidP="00F8590A">
            <w:r>
              <w:t>$ 617.61</w:t>
            </w:r>
          </w:p>
        </w:tc>
        <w:tc>
          <w:tcPr>
            <w:tcW w:w="4530" w:type="dxa"/>
          </w:tcPr>
          <w:p w14:paraId="6B862ABC" w14:textId="668EC689" w:rsidR="009B692D" w:rsidRDefault="0038700A" w:rsidP="00F8590A">
            <w:r>
              <w:t>$ 299.85</w:t>
            </w:r>
          </w:p>
        </w:tc>
      </w:tr>
      <w:tr w:rsidR="009B692D" w14:paraId="64BC5B4C" w14:textId="77777777" w:rsidTr="00CE1FE7">
        <w:tc>
          <w:tcPr>
            <w:tcW w:w="2122" w:type="dxa"/>
          </w:tcPr>
          <w:p w14:paraId="63B41045" w14:textId="5172321C" w:rsidR="009B692D" w:rsidRDefault="00CE1FE7" w:rsidP="00F8590A">
            <w:r>
              <w:t xml:space="preserve">Model Build 2 </w:t>
            </w:r>
          </w:p>
        </w:tc>
        <w:tc>
          <w:tcPr>
            <w:tcW w:w="2126" w:type="dxa"/>
          </w:tcPr>
          <w:p w14:paraId="0DE10794" w14:textId="59EE570F" w:rsidR="009B692D" w:rsidRDefault="0038700A" w:rsidP="00F8590A">
            <w:r>
              <w:t>$ 623.26</w:t>
            </w:r>
          </w:p>
        </w:tc>
        <w:tc>
          <w:tcPr>
            <w:tcW w:w="4530" w:type="dxa"/>
          </w:tcPr>
          <w:p w14:paraId="0CEC6A72" w14:textId="537E4C3F" w:rsidR="009B692D" w:rsidRDefault="0038700A" w:rsidP="00F8590A">
            <w:r>
              <w:t>$ 30</w:t>
            </w:r>
            <w:r w:rsidR="007E43A2">
              <w:t>3.93</w:t>
            </w:r>
          </w:p>
        </w:tc>
      </w:tr>
    </w:tbl>
    <w:p w14:paraId="6FE071C6" w14:textId="77777777" w:rsidR="009B692D" w:rsidRDefault="009B692D" w:rsidP="00F8590A"/>
    <w:p w14:paraId="209996DB" w14:textId="1B46678B" w:rsidR="00730645" w:rsidRDefault="00780F67" w:rsidP="00F8590A">
      <w:r w:rsidRPr="00780F67">
        <w:t>So here we can see for the single stock there is only 5.4% and for the portfolio is only 7.8% difference between the 2 methods, which is very close, In this case, I believe the prediction is accurate.</w:t>
      </w:r>
    </w:p>
    <w:p w14:paraId="76FF0D0B" w14:textId="77777777" w:rsidR="00780F67" w:rsidRDefault="00780F67" w:rsidP="00F8590A"/>
    <w:p w14:paraId="17853692" w14:textId="12ABAD7B" w:rsidR="00730645" w:rsidRDefault="00730645" w:rsidP="00730645">
      <w:pPr>
        <w:pStyle w:val="Heading3"/>
      </w:pPr>
      <w:bookmarkStart w:id="70" w:name="_Toc121238896"/>
      <w:r>
        <w:t>Back test</w:t>
      </w:r>
      <w:bookmarkEnd w:id="70"/>
    </w:p>
    <w:p w14:paraId="5F2B1276" w14:textId="19A0DE80" w:rsidR="005E1CA2" w:rsidRPr="005E1CA2" w:rsidRDefault="005E1CA2" w:rsidP="005E1CA2">
      <w:r>
        <w:t>Ple</w:t>
      </w:r>
      <w:r w:rsidR="00E764FD">
        <w:t>ase see chapter 5</w:t>
      </w:r>
    </w:p>
    <w:p w14:paraId="77BED86F" w14:textId="0ACA1C38" w:rsidR="005E1CA2" w:rsidRDefault="005E1CA2" w:rsidP="005E1CA2"/>
    <w:p w14:paraId="240651BF" w14:textId="65C2D43F" w:rsidR="005E1CA2" w:rsidRDefault="005E1CA2" w:rsidP="005E1CA2">
      <w:pPr>
        <w:pStyle w:val="Heading3"/>
      </w:pPr>
      <w:bookmarkStart w:id="71" w:name="_Toc121238897"/>
      <w:r>
        <w:t xml:space="preserve">Simple </w:t>
      </w:r>
      <w:r w:rsidRPr="00730645">
        <w:t>statistics</w:t>
      </w:r>
      <w:r>
        <w:t xml:space="preserve"> test </w:t>
      </w:r>
      <w:r w:rsidR="00353D69">
        <w:rPr>
          <w:rStyle w:val="FootnoteReference"/>
        </w:rPr>
        <w:footnoteReference w:id="9"/>
      </w:r>
      <w:r w:rsidR="00353D69">
        <w:rPr>
          <w:rStyle w:val="FootnoteReference"/>
        </w:rPr>
        <w:footnoteReference w:id="10"/>
      </w:r>
      <w:bookmarkEnd w:id="71"/>
    </w:p>
    <w:p w14:paraId="75B06602" w14:textId="77777777" w:rsidR="00780F67" w:rsidRDefault="00780F67" w:rsidP="00F30B32">
      <w:r w:rsidRPr="00780F67">
        <w:t xml:space="preserve">To see why 5% is an acceptable number, we can use the binomial test to check why it is acceptable </w:t>
      </w:r>
    </w:p>
    <w:p w14:paraId="23BC7DFD" w14:textId="77777777" w:rsidR="00780F67" w:rsidRDefault="00780F67" w:rsidP="00F30B32"/>
    <w:p w14:paraId="69260B62" w14:textId="0B4651CB" w:rsidR="00F0281D" w:rsidRDefault="00243655" w:rsidP="00F30B32">
      <w:r>
        <w:t xml:space="preserve">The formula : </w:t>
      </w:r>
    </w:p>
    <w:p w14:paraId="2963B158" w14:textId="2711A05A" w:rsidR="00243655" w:rsidRPr="00350A35" w:rsidRDefault="00100F17" w:rsidP="00F30B32">
      <m:oMathPara>
        <m:oMath>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k;n,p</m:t>
                  </m:r>
                </m:e>
              </m:d>
            </m:e>
          </m:func>
          <m:r>
            <w:rPr>
              <w:rFonts w:ascii="Cambria Math" w:hAnsi="Cambria Math"/>
            </w:rPr>
            <m:t>=</m:t>
          </m:r>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X=k</m:t>
                  </m:r>
                </m:e>
              </m:d>
            </m:e>
          </m:func>
          <m:r>
            <w:rPr>
              <w:rFonts w:ascii="Cambria Math" w:hAnsi="Cambria Math"/>
            </w:rPr>
            <m:t>=</m:t>
          </m:r>
          <m:f>
            <m:fPr>
              <m:ctrlPr>
                <w:rPr>
                  <w:rFonts w:ascii="Cambria Math" w:hAnsi="Cambria Math"/>
                  <w:i/>
                </w:rPr>
              </m:ctrlPr>
            </m:fPr>
            <m:num>
              <m:r>
                <w:rPr>
                  <w:rFonts w:ascii="Cambria Math" w:hAnsi="Cambria Math"/>
                </w:rPr>
                <m:t xml:space="preserve">n! </m:t>
              </m:r>
            </m:num>
            <m:den>
              <m:d>
                <m:dPr>
                  <m:ctrlPr>
                    <w:rPr>
                      <w:rFonts w:ascii="Cambria Math" w:hAnsi="Cambria Math"/>
                      <w:i/>
                    </w:rPr>
                  </m:ctrlPr>
                </m:dPr>
                <m:e>
                  <m:r>
                    <w:rPr>
                      <w:rFonts w:ascii="Cambria Math" w:hAnsi="Cambria Math"/>
                    </w:rPr>
                    <m:t>n-k</m:t>
                  </m:r>
                </m:e>
              </m:d>
              <m:r>
                <w:rPr>
                  <w:rFonts w:ascii="Cambria Math" w:hAnsi="Cambria Math"/>
                </w:rPr>
                <m:t xml:space="preserve">! × k! </m:t>
              </m:r>
            </m:den>
          </m:f>
          <m:sSup>
            <m:sSupPr>
              <m:ctrlPr>
                <w:rPr>
                  <w:rFonts w:ascii="Cambria Math" w:hAnsi="Cambria Math"/>
                  <w:i/>
                </w:rPr>
              </m:ctrlPr>
            </m:sSupPr>
            <m:e>
              <m:r>
                <w:rPr>
                  <w:rFonts w:ascii="Cambria Math" w:hAnsi="Cambria Math"/>
                </w:rPr>
                <m:t>p</m:t>
              </m:r>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n-k</m:t>
              </m:r>
            </m:sup>
          </m:sSup>
          <m:r>
            <w:rPr>
              <w:rFonts w:ascii="Cambria Math" w:hAnsi="Cambria Math"/>
            </w:rPr>
            <m:t xml:space="preserve"> </m:t>
          </m:r>
        </m:oMath>
      </m:oMathPara>
    </w:p>
    <w:p w14:paraId="25EBE7F0" w14:textId="49AEA431" w:rsidR="008712C7" w:rsidRDefault="00350A35" w:rsidP="00F30B32">
      <w:r>
        <w:t>So using the result in the back test</w:t>
      </w:r>
      <w:r w:rsidR="004D3809">
        <w:t xml:space="preserve">ing , we have 4% error rate in </w:t>
      </w:r>
      <w:r w:rsidR="0084758E">
        <w:t>1</w:t>
      </w:r>
      <w:r w:rsidR="004D3809">
        <w:t>00 data</w:t>
      </w:r>
      <w:r w:rsidR="00D65D02">
        <w:t xml:space="preserve"> mean k = </w:t>
      </w:r>
      <w:r w:rsidR="0084758E">
        <w:t>4</w:t>
      </w:r>
      <w:r w:rsidR="00D65D02">
        <w:t xml:space="preserve"> , n = </w:t>
      </w:r>
      <w:r w:rsidR="0084758E">
        <w:t>1</w:t>
      </w:r>
      <w:r w:rsidR="00D65D02">
        <w:t xml:space="preserve">00 and </w:t>
      </w:r>
      <w:r w:rsidR="00F33B1B">
        <w:t xml:space="preserve">p = 0.05 . </w:t>
      </w:r>
    </w:p>
    <w:p w14:paraId="477FA0AC" w14:textId="28DDE40F" w:rsidR="00350A35" w:rsidRPr="00C43A24" w:rsidRDefault="00100F17" w:rsidP="00C43A24">
      <w:pPr>
        <w:jc w:val="center"/>
      </w:pPr>
      <m:oMathPara>
        <m:oMath>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8;200,0.05</m:t>
                  </m:r>
                </m:e>
              </m:d>
            </m:e>
          </m:func>
          <m:r>
            <w:rPr>
              <w:rFonts w:ascii="Cambria Math" w:hAnsi="Cambria Math"/>
            </w:rPr>
            <m:t>=</m:t>
          </m:r>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X=8</m:t>
                  </m:r>
                </m:e>
              </m:d>
            </m:e>
          </m:func>
          <m:r>
            <w:rPr>
              <w:rFonts w:ascii="Cambria Math" w:hAnsi="Cambria Math"/>
            </w:rPr>
            <m:t>=</m:t>
          </m:r>
          <m:f>
            <m:fPr>
              <m:ctrlPr>
                <w:rPr>
                  <w:rFonts w:ascii="Cambria Math" w:hAnsi="Cambria Math"/>
                  <w:i/>
                </w:rPr>
              </m:ctrlPr>
            </m:fPr>
            <m:num>
              <m:r>
                <w:rPr>
                  <w:rFonts w:ascii="Cambria Math" w:hAnsi="Cambria Math"/>
                </w:rPr>
                <m:t xml:space="preserve">200! </m:t>
              </m:r>
            </m:num>
            <m:den>
              <m:d>
                <m:dPr>
                  <m:ctrlPr>
                    <w:rPr>
                      <w:rFonts w:ascii="Cambria Math" w:hAnsi="Cambria Math"/>
                      <w:i/>
                    </w:rPr>
                  </m:ctrlPr>
                </m:dPr>
                <m:e>
                  <m:r>
                    <w:rPr>
                      <w:rFonts w:ascii="Cambria Math" w:hAnsi="Cambria Math"/>
                    </w:rPr>
                    <m:t>200-8</m:t>
                  </m:r>
                </m:e>
              </m:d>
              <m:r>
                <w:rPr>
                  <w:rFonts w:ascii="Cambria Math" w:hAnsi="Cambria Math"/>
                </w:rPr>
                <m:t xml:space="preserve">! × 8! </m:t>
              </m:r>
            </m:den>
          </m:f>
          <m:sSup>
            <m:sSupPr>
              <m:ctrlPr>
                <w:rPr>
                  <w:rFonts w:ascii="Cambria Math" w:hAnsi="Cambria Math"/>
                  <w:i/>
                </w:rPr>
              </m:ctrlPr>
            </m:sSupPr>
            <m:e>
              <m:r>
                <w:rPr>
                  <w:rFonts w:ascii="Cambria Math" w:hAnsi="Cambria Math"/>
                </w:rPr>
                <m:t>0.05</m:t>
              </m:r>
            </m:e>
            <m:sup>
              <m:r>
                <w:rPr>
                  <w:rFonts w:ascii="Cambria Math" w:hAnsi="Cambria Math"/>
                </w:rPr>
                <m:t>8</m:t>
              </m:r>
            </m:sup>
          </m:sSup>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200-8</m:t>
              </m:r>
            </m:sup>
          </m:sSup>
        </m:oMath>
      </m:oMathPara>
    </w:p>
    <w:p w14:paraId="28B72ADE" w14:textId="614C43F2" w:rsidR="00C43A24" w:rsidRDefault="00100F17" w:rsidP="00C43A24">
      <m:oMathPara>
        <m:oMath>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8;200,0.05</m:t>
                  </m:r>
                </m:e>
              </m:d>
            </m:e>
          </m:func>
          <m:r>
            <w:rPr>
              <w:rFonts w:ascii="Cambria Math" w:hAnsi="Cambria Math"/>
            </w:rPr>
            <m:t xml:space="preserve">= 0.3270245 </m:t>
          </m:r>
        </m:oMath>
      </m:oMathPara>
    </w:p>
    <w:p w14:paraId="75CEB60A" w14:textId="77777777" w:rsidR="00844C9B" w:rsidRDefault="00844C9B" w:rsidP="00F30B32"/>
    <w:p w14:paraId="06A944F2" w14:textId="39EDE046" w:rsidR="005E1CA2" w:rsidRDefault="002372D4" w:rsidP="005E1CA2">
      <w:r>
        <w:t>Since</w:t>
      </w:r>
      <w:r w:rsidR="005F3F7E">
        <w:t xml:space="preserve"> the p-value is 3 , </w:t>
      </w:r>
      <w:r w:rsidR="003A58B1">
        <w:t>which mean it is acceptable .</w:t>
      </w:r>
    </w:p>
    <w:p w14:paraId="75C1B94A" w14:textId="77777777" w:rsidR="00780F67" w:rsidRDefault="00780F67" w:rsidP="005E1CA2"/>
    <w:p w14:paraId="1C55CDE4" w14:textId="315CB11F" w:rsidR="00FB326A" w:rsidRDefault="001B1948" w:rsidP="00152F80">
      <w:pPr>
        <w:pStyle w:val="Heading2"/>
      </w:pPr>
      <w:bookmarkStart w:id="72" w:name="_Toc121238898"/>
      <w:r>
        <w:lastRenderedPageBreak/>
        <w:t>Documentation</w:t>
      </w:r>
      <w:bookmarkEnd w:id="72"/>
      <w:r w:rsidR="00433391">
        <w:t xml:space="preserve"> </w:t>
      </w:r>
    </w:p>
    <w:p w14:paraId="1F3869D1" w14:textId="41A0CD24" w:rsidR="00404D15" w:rsidRPr="00E74709" w:rsidRDefault="00E875D2" w:rsidP="00404D15">
      <w:pPr>
        <w:pStyle w:val="Heading3"/>
      </w:pPr>
      <w:bookmarkStart w:id="73" w:name="_Toc121238899"/>
      <w:r>
        <w:t xml:space="preserve">Stock_data </w:t>
      </w:r>
      <w:r w:rsidR="00C52AB8">
        <w:t>package</w:t>
      </w:r>
      <w:bookmarkEnd w:id="73"/>
      <w:r>
        <w:t xml:space="preserve"> </w:t>
      </w:r>
      <w:r w:rsidR="00404D15" w:rsidRPr="00E74709">
        <w:tab/>
      </w:r>
    </w:p>
    <w:p w14:paraId="524039E9" w14:textId="31E94A15" w:rsidR="00404D15" w:rsidRPr="002400A5" w:rsidRDefault="00404D15" w:rsidP="006E4A63">
      <w:pPr>
        <w:pStyle w:val="ListParagraph"/>
        <w:numPr>
          <w:ilvl w:val="0"/>
          <w:numId w:val="30"/>
        </w:numPr>
        <w:rPr>
          <w:lang w:val="en-GB"/>
        </w:rPr>
      </w:pPr>
      <w:r w:rsidRPr="002400A5">
        <w:rPr>
          <w:lang w:val="en-GB"/>
        </w:rPr>
        <w:t>Get_the_single_stock_historical_data_in_the_given_</w:t>
      </w:r>
      <w:r w:rsidR="0027101F" w:rsidRPr="002400A5">
        <w:rPr>
          <w:lang w:val="en-GB"/>
        </w:rPr>
        <w:t>time (</w:t>
      </w:r>
      <w:r w:rsidRPr="002400A5">
        <w:rPr>
          <w:lang w:val="en-GB"/>
        </w:rPr>
        <w:t>stock_ticket, period)</w:t>
      </w:r>
    </w:p>
    <w:p w14:paraId="1A4C821D" w14:textId="0A4DAB40" w:rsidR="00404D15" w:rsidRPr="00404D15" w:rsidRDefault="002400A5" w:rsidP="006E4A63">
      <w:pPr>
        <w:pStyle w:val="ListParagraph"/>
        <w:rPr>
          <w:lang w:val="en-GB"/>
        </w:rPr>
      </w:pPr>
      <w:r>
        <w:rPr>
          <w:lang w:val="en-GB"/>
        </w:rPr>
        <w:t xml:space="preserve">Return </w:t>
      </w:r>
      <w:r w:rsidRPr="00404D15">
        <w:rPr>
          <w:lang w:val="en-GB"/>
        </w:rPr>
        <w:t>the</w:t>
      </w:r>
      <w:r w:rsidR="00404D15" w:rsidRPr="00404D15">
        <w:rPr>
          <w:lang w:val="en-GB"/>
        </w:rPr>
        <w:t xml:space="preserve"> single stock historical data in the given time </w:t>
      </w:r>
    </w:p>
    <w:p w14:paraId="2598F3FF" w14:textId="42CA6A01" w:rsidR="00404D15" w:rsidRPr="007D2F6F" w:rsidRDefault="0027101F" w:rsidP="006E4A63">
      <w:pPr>
        <w:pStyle w:val="ListParagraph"/>
        <w:rPr>
          <w:lang w:val="en-GB"/>
        </w:rPr>
      </w:pPr>
      <w:r w:rsidRPr="00404D15">
        <w:rPr>
          <w:lang w:val="en-GB"/>
        </w:rPr>
        <w:t>Parameters</w:t>
      </w:r>
      <w:r>
        <w:rPr>
          <w:lang w:val="en-GB"/>
        </w:rPr>
        <w:t>:</w:t>
      </w:r>
      <w:r w:rsidR="006D0C6B">
        <w:rPr>
          <w:lang w:val="en-GB"/>
        </w:rPr>
        <w:t xml:space="preserve"> </w:t>
      </w:r>
      <w:r w:rsidR="006D0C6B">
        <w:rPr>
          <w:lang w:val="en-GB"/>
        </w:rPr>
        <w:tab/>
      </w:r>
      <w:r w:rsidR="00404D15" w:rsidRPr="007D2F6F">
        <w:rPr>
          <w:lang w:val="en-GB"/>
        </w:rPr>
        <w:t>stock_ticket : str</w:t>
      </w:r>
    </w:p>
    <w:p w14:paraId="77D53C46" w14:textId="0395F24D" w:rsidR="00404D15" w:rsidRDefault="00404D15" w:rsidP="006E4A63">
      <w:pPr>
        <w:pStyle w:val="ListParagraph"/>
        <w:rPr>
          <w:lang w:val="en-GB"/>
        </w:rPr>
      </w:pPr>
      <w:r w:rsidRPr="00404D15">
        <w:rPr>
          <w:lang w:val="en-GB"/>
        </w:rPr>
        <w:t xml:space="preserve">    </w:t>
      </w:r>
      <w:r w:rsidR="006D0C6B">
        <w:rPr>
          <w:lang w:val="en-GB"/>
        </w:rPr>
        <w:tab/>
      </w:r>
      <w:r w:rsidR="006D0C6B">
        <w:rPr>
          <w:lang w:val="en-GB"/>
        </w:rPr>
        <w:tab/>
      </w:r>
      <w:r w:rsidR="002E1B24">
        <w:rPr>
          <w:lang w:val="en-GB"/>
        </w:rPr>
        <w:t xml:space="preserve">The stock ticket </w:t>
      </w:r>
      <w:r w:rsidR="00827DE6">
        <w:rPr>
          <w:lang w:val="en-GB"/>
        </w:rPr>
        <w:t xml:space="preserve">that user want to get the historical data </w:t>
      </w:r>
    </w:p>
    <w:p w14:paraId="2A7D14DE" w14:textId="77777777" w:rsidR="006E4A63" w:rsidRPr="00404D15" w:rsidRDefault="006E4A63" w:rsidP="006E4A63">
      <w:pPr>
        <w:pStyle w:val="ListParagraph"/>
        <w:rPr>
          <w:lang w:val="en-GB"/>
        </w:rPr>
      </w:pPr>
    </w:p>
    <w:p w14:paraId="4A7643F0" w14:textId="53A69A71" w:rsidR="00404D15" w:rsidRPr="00404D15" w:rsidRDefault="0027101F" w:rsidP="006E4A63">
      <w:pPr>
        <w:pStyle w:val="ListParagraph"/>
        <w:ind w:left="1440" w:firstLine="720"/>
        <w:rPr>
          <w:lang w:val="en-GB"/>
        </w:rPr>
      </w:pPr>
      <w:r w:rsidRPr="00404D15">
        <w:rPr>
          <w:lang w:val="en-GB"/>
        </w:rPr>
        <w:t>period:</w:t>
      </w:r>
      <w:r w:rsidR="00404D15" w:rsidRPr="00404D15">
        <w:rPr>
          <w:lang w:val="en-GB"/>
        </w:rPr>
        <w:t xml:space="preserve"> int</w:t>
      </w:r>
    </w:p>
    <w:p w14:paraId="7E0A673F" w14:textId="1B965886" w:rsidR="00404D15" w:rsidRDefault="00404D15" w:rsidP="006E4A63">
      <w:pPr>
        <w:pStyle w:val="ListParagraph"/>
        <w:rPr>
          <w:lang w:val="en-GB"/>
        </w:rPr>
      </w:pPr>
      <w:r w:rsidRPr="00404D15">
        <w:rPr>
          <w:lang w:val="en-GB"/>
        </w:rPr>
        <w:t xml:space="preserve">    </w:t>
      </w:r>
      <w:r w:rsidR="006D0C6B">
        <w:rPr>
          <w:lang w:val="en-GB"/>
        </w:rPr>
        <w:tab/>
      </w:r>
      <w:r w:rsidR="006D0C6B">
        <w:rPr>
          <w:lang w:val="en-GB"/>
        </w:rPr>
        <w:tab/>
      </w:r>
      <w:r w:rsidRPr="00404D15">
        <w:rPr>
          <w:lang w:val="en-GB"/>
        </w:rPr>
        <w:t>how many da</w:t>
      </w:r>
      <w:r w:rsidR="003A728F">
        <w:rPr>
          <w:lang w:val="en-GB"/>
        </w:rPr>
        <w:t>y</w:t>
      </w:r>
      <w:r w:rsidRPr="00404D15">
        <w:rPr>
          <w:lang w:val="en-GB"/>
        </w:rPr>
        <w:t xml:space="preserve"> </w:t>
      </w:r>
      <w:r w:rsidR="009371D3">
        <w:rPr>
          <w:lang w:val="en-GB"/>
        </w:rPr>
        <w:t xml:space="preserve">data </w:t>
      </w:r>
      <w:r w:rsidRPr="00404D15">
        <w:rPr>
          <w:lang w:val="en-GB"/>
        </w:rPr>
        <w:t xml:space="preserve">the user want </w:t>
      </w:r>
    </w:p>
    <w:p w14:paraId="71CED848" w14:textId="77777777" w:rsidR="006E4A63" w:rsidRPr="00404D15" w:rsidRDefault="006E4A63" w:rsidP="006E4A63">
      <w:pPr>
        <w:pStyle w:val="ListParagraph"/>
        <w:rPr>
          <w:lang w:val="en-GB"/>
        </w:rPr>
      </w:pPr>
    </w:p>
    <w:p w14:paraId="4A238D3F" w14:textId="6C6AE3C5" w:rsidR="006E4A63" w:rsidRDefault="002400A5" w:rsidP="006E4A63">
      <w:pPr>
        <w:pStyle w:val="ListParagraph"/>
        <w:rPr>
          <w:lang w:val="en-GB"/>
        </w:rPr>
      </w:pPr>
      <w:r w:rsidRPr="00404D15">
        <w:rPr>
          <w:lang w:val="en-GB"/>
        </w:rPr>
        <w:t>Returns</w:t>
      </w:r>
      <w:r>
        <w:rPr>
          <w:lang w:val="en-GB"/>
        </w:rPr>
        <w:t>:</w:t>
      </w:r>
      <w:r w:rsidR="00003A9D">
        <w:rPr>
          <w:lang w:val="en-GB"/>
        </w:rPr>
        <w:t xml:space="preserve"> </w:t>
      </w:r>
      <w:r w:rsidR="00003A9D">
        <w:rPr>
          <w:lang w:val="en-GB"/>
        </w:rPr>
        <w:tab/>
      </w:r>
      <w:r w:rsidR="0027101F">
        <w:rPr>
          <w:lang w:val="en-GB"/>
        </w:rPr>
        <w:t>pandas</w:t>
      </w:r>
      <w:r w:rsidR="0027101F" w:rsidRPr="00404D15">
        <w:rPr>
          <w:lang w:val="en-GB"/>
        </w:rPr>
        <w:t xml:space="preserve">. </w:t>
      </w:r>
      <w:r w:rsidR="006E4A63" w:rsidRPr="00404D15">
        <w:rPr>
          <w:lang w:val="en-GB"/>
        </w:rPr>
        <w:t>D</w:t>
      </w:r>
      <w:r w:rsidR="0027101F" w:rsidRPr="00404D15">
        <w:rPr>
          <w:lang w:val="en-GB"/>
        </w:rPr>
        <w:t>ataframe</w:t>
      </w:r>
    </w:p>
    <w:p w14:paraId="12E459FF" w14:textId="2E1D777D" w:rsidR="00404D15" w:rsidRPr="006E4A63" w:rsidRDefault="00404D15" w:rsidP="006E4A63">
      <w:pPr>
        <w:pStyle w:val="ListParagraph"/>
        <w:rPr>
          <w:lang w:val="en-GB"/>
        </w:rPr>
      </w:pPr>
      <w:r w:rsidRPr="006E4A63">
        <w:rPr>
          <w:lang w:val="en-GB"/>
        </w:rPr>
        <w:t xml:space="preserve">    </w:t>
      </w:r>
      <w:r w:rsidR="002400A5" w:rsidRPr="006E4A63">
        <w:rPr>
          <w:lang w:val="en-GB"/>
        </w:rPr>
        <w:tab/>
      </w:r>
      <w:r w:rsidR="002400A5" w:rsidRPr="006E4A63">
        <w:rPr>
          <w:lang w:val="en-GB"/>
        </w:rPr>
        <w:tab/>
      </w:r>
      <w:r w:rsidRPr="006E4A63">
        <w:rPr>
          <w:lang w:val="en-GB"/>
        </w:rPr>
        <w:t>the historical data in the given time</w:t>
      </w:r>
    </w:p>
    <w:p w14:paraId="1EEFECEC" w14:textId="77777777" w:rsidR="002400A5" w:rsidRPr="00404D15" w:rsidRDefault="002400A5" w:rsidP="006E4A63">
      <w:pPr>
        <w:pStyle w:val="ListParagraph"/>
        <w:rPr>
          <w:lang w:val="en-GB"/>
        </w:rPr>
      </w:pPr>
    </w:p>
    <w:p w14:paraId="5D5D59C9" w14:textId="56845036" w:rsidR="00404D15" w:rsidRPr="007C2A49" w:rsidRDefault="00404D15" w:rsidP="006E4A63">
      <w:pPr>
        <w:pStyle w:val="ListParagraph"/>
        <w:numPr>
          <w:ilvl w:val="0"/>
          <w:numId w:val="30"/>
        </w:numPr>
        <w:rPr>
          <w:lang w:val="en-GB"/>
        </w:rPr>
      </w:pPr>
      <w:r w:rsidRPr="007C2A49">
        <w:rPr>
          <w:lang w:val="en-GB"/>
        </w:rPr>
        <w:t>Get_the_stock_portfolio_historical_data_in_the_given_</w:t>
      </w:r>
      <w:r w:rsidR="0027101F" w:rsidRPr="007C2A49">
        <w:rPr>
          <w:lang w:val="en-GB"/>
        </w:rPr>
        <w:t>time (</w:t>
      </w:r>
      <w:r w:rsidRPr="007C2A49">
        <w:rPr>
          <w:lang w:val="en-GB"/>
        </w:rPr>
        <w:t>stock_list, period)</w:t>
      </w:r>
    </w:p>
    <w:p w14:paraId="62B161FC" w14:textId="66500A11" w:rsidR="006E4A63" w:rsidRPr="006E4A63" w:rsidRDefault="00404D15" w:rsidP="006E4A63">
      <w:pPr>
        <w:pStyle w:val="ListParagraph"/>
        <w:rPr>
          <w:lang w:val="en-GB"/>
        </w:rPr>
      </w:pPr>
      <w:r w:rsidRPr="00404D15">
        <w:rPr>
          <w:lang w:val="en-GB"/>
        </w:rPr>
        <w:t xml:space="preserve">Get the portfolio closing historical data in the given time </w:t>
      </w:r>
    </w:p>
    <w:p w14:paraId="0C8CCA90" w14:textId="04404D4C" w:rsidR="00E330D9" w:rsidRDefault="0027101F" w:rsidP="006E4A63">
      <w:pPr>
        <w:pStyle w:val="ListParagraph"/>
        <w:rPr>
          <w:lang w:val="en-GB"/>
        </w:rPr>
      </w:pPr>
      <w:r w:rsidRPr="00404D15">
        <w:rPr>
          <w:lang w:val="en-GB"/>
        </w:rPr>
        <w:t>Parameters</w:t>
      </w:r>
      <w:r>
        <w:rPr>
          <w:lang w:val="en-GB"/>
        </w:rPr>
        <w:t>:</w:t>
      </w:r>
      <w:r w:rsidR="001155B9">
        <w:rPr>
          <w:lang w:val="en-GB"/>
        </w:rPr>
        <w:t xml:space="preserve"> </w:t>
      </w:r>
      <w:r w:rsidR="001155B9">
        <w:rPr>
          <w:lang w:val="en-GB"/>
        </w:rPr>
        <w:tab/>
      </w:r>
      <w:r w:rsidR="001155B9" w:rsidRPr="007D2F6F">
        <w:rPr>
          <w:lang w:val="en-GB"/>
        </w:rPr>
        <w:t>stock_ticket : str</w:t>
      </w:r>
    </w:p>
    <w:p w14:paraId="293DE189" w14:textId="2F702513" w:rsidR="00E330D9" w:rsidRDefault="001155B9" w:rsidP="006E4A63">
      <w:pPr>
        <w:pStyle w:val="ListParagraph"/>
        <w:rPr>
          <w:lang w:val="en-GB"/>
        </w:rPr>
      </w:pPr>
      <w:r>
        <w:rPr>
          <w:lang w:val="en-GB"/>
        </w:rPr>
        <w:tab/>
      </w:r>
      <w:r>
        <w:rPr>
          <w:lang w:val="en-GB"/>
        </w:rPr>
        <w:tab/>
        <w:t xml:space="preserve">The </w:t>
      </w:r>
      <w:r w:rsidR="002A312F">
        <w:rPr>
          <w:lang w:val="en-GB"/>
        </w:rPr>
        <w:t xml:space="preserve">list of </w:t>
      </w:r>
      <w:r>
        <w:rPr>
          <w:lang w:val="en-GB"/>
        </w:rPr>
        <w:t xml:space="preserve">stock ticket that user want to get the historical data </w:t>
      </w:r>
    </w:p>
    <w:p w14:paraId="7C4B1DAB" w14:textId="77777777" w:rsidR="006E4A63" w:rsidRDefault="006E4A63" w:rsidP="006E4A63">
      <w:pPr>
        <w:pStyle w:val="ListParagraph"/>
        <w:rPr>
          <w:lang w:val="en-GB"/>
        </w:rPr>
      </w:pPr>
    </w:p>
    <w:p w14:paraId="1DC71FA7" w14:textId="09B134B0" w:rsidR="00E330D9" w:rsidRDefault="0027101F" w:rsidP="006E4A63">
      <w:pPr>
        <w:pStyle w:val="ListParagraph"/>
        <w:ind w:left="1440" w:firstLine="720"/>
        <w:rPr>
          <w:lang w:val="en-GB"/>
        </w:rPr>
      </w:pPr>
      <w:r w:rsidRPr="00404D15">
        <w:rPr>
          <w:lang w:val="en-GB"/>
        </w:rPr>
        <w:t>period:</w:t>
      </w:r>
      <w:r w:rsidR="001155B9" w:rsidRPr="00404D15">
        <w:rPr>
          <w:lang w:val="en-GB"/>
        </w:rPr>
        <w:t xml:space="preserve"> int</w:t>
      </w:r>
    </w:p>
    <w:p w14:paraId="0C3744DD" w14:textId="1B3FB069" w:rsidR="001155B9" w:rsidRDefault="001155B9" w:rsidP="006E4A63">
      <w:pPr>
        <w:pStyle w:val="ListParagraph"/>
        <w:rPr>
          <w:lang w:val="en-GB"/>
        </w:rPr>
      </w:pPr>
      <w:r>
        <w:rPr>
          <w:lang w:val="en-GB"/>
        </w:rPr>
        <w:tab/>
      </w:r>
      <w:r>
        <w:rPr>
          <w:lang w:val="en-GB"/>
        </w:rPr>
        <w:tab/>
      </w:r>
      <w:r w:rsidRPr="00404D15">
        <w:rPr>
          <w:lang w:val="en-GB"/>
        </w:rPr>
        <w:t xml:space="preserve">how many date </w:t>
      </w:r>
      <w:r>
        <w:rPr>
          <w:lang w:val="en-GB"/>
        </w:rPr>
        <w:t xml:space="preserve">data </w:t>
      </w:r>
      <w:r w:rsidRPr="00404D15">
        <w:rPr>
          <w:lang w:val="en-GB"/>
        </w:rPr>
        <w:t xml:space="preserve">the user want </w:t>
      </w:r>
    </w:p>
    <w:p w14:paraId="755F7BB7" w14:textId="77777777" w:rsidR="006E4A63" w:rsidRPr="00404D15" w:rsidRDefault="006E4A63" w:rsidP="006E4A63">
      <w:pPr>
        <w:pStyle w:val="ListParagraph"/>
        <w:rPr>
          <w:lang w:val="en-GB"/>
        </w:rPr>
      </w:pPr>
    </w:p>
    <w:p w14:paraId="3F599BF1" w14:textId="32CCC67E" w:rsidR="001155B9" w:rsidRPr="00404D15" w:rsidRDefault="001155B9" w:rsidP="006E4A63">
      <w:pPr>
        <w:pStyle w:val="ListParagraph"/>
        <w:rPr>
          <w:lang w:val="en-GB"/>
        </w:rPr>
      </w:pPr>
      <w:r w:rsidRPr="00404D15">
        <w:rPr>
          <w:lang w:val="en-GB"/>
        </w:rPr>
        <w:t>Returns</w:t>
      </w:r>
      <w:r>
        <w:rPr>
          <w:lang w:val="en-GB"/>
        </w:rPr>
        <w:t xml:space="preserve">: </w:t>
      </w:r>
      <w:r>
        <w:rPr>
          <w:lang w:val="en-GB"/>
        </w:rPr>
        <w:tab/>
      </w:r>
      <w:r w:rsidR="0027101F">
        <w:rPr>
          <w:lang w:val="en-GB"/>
        </w:rPr>
        <w:t>pandas</w:t>
      </w:r>
      <w:r w:rsidR="0027101F" w:rsidRPr="00404D15">
        <w:rPr>
          <w:lang w:val="en-GB"/>
        </w:rPr>
        <w:t>. dataframe</w:t>
      </w:r>
    </w:p>
    <w:p w14:paraId="6BC0353B" w14:textId="6B1A17EF" w:rsidR="001155B9" w:rsidRDefault="001155B9" w:rsidP="006E4A63">
      <w:pPr>
        <w:pStyle w:val="ListParagraph"/>
        <w:rPr>
          <w:lang w:val="en-GB"/>
        </w:rPr>
      </w:pPr>
      <w:r w:rsidRPr="00404D15">
        <w:rPr>
          <w:lang w:val="en-GB"/>
        </w:rPr>
        <w:t xml:space="preserve">    </w:t>
      </w:r>
      <w:r>
        <w:rPr>
          <w:lang w:val="en-GB"/>
        </w:rPr>
        <w:tab/>
      </w:r>
      <w:r>
        <w:rPr>
          <w:lang w:val="en-GB"/>
        </w:rPr>
        <w:tab/>
      </w:r>
      <w:r w:rsidR="00F31F7C">
        <w:rPr>
          <w:lang w:val="en-GB"/>
        </w:rPr>
        <w:t>T</w:t>
      </w:r>
      <w:r w:rsidRPr="00404D15">
        <w:rPr>
          <w:lang w:val="en-GB"/>
        </w:rPr>
        <w:t>he historical data in the given time</w:t>
      </w:r>
    </w:p>
    <w:p w14:paraId="07678E74" w14:textId="77777777" w:rsidR="00404D15" w:rsidRPr="00404D15" w:rsidRDefault="00404D15" w:rsidP="006E4A63">
      <w:pPr>
        <w:pStyle w:val="ListParagraph"/>
        <w:rPr>
          <w:lang w:val="en-GB"/>
        </w:rPr>
      </w:pPr>
      <w:r w:rsidRPr="00404D15">
        <w:rPr>
          <w:lang w:val="en-GB"/>
        </w:rPr>
        <w:t xml:space="preserve"> </w:t>
      </w:r>
    </w:p>
    <w:p w14:paraId="67296B5B" w14:textId="51B4C823" w:rsidR="00404D15" w:rsidRPr="00781DAB" w:rsidRDefault="00404D15" w:rsidP="006E4A63">
      <w:pPr>
        <w:pStyle w:val="ListParagraph"/>
        <w:numPr>
          <w:ilvl w:val="0"/>
          <w:numId w:val="30"/>
        </w:numPr>
        <w:rPr>
          <w:lang w:val="en-GB"/>
        </w:rPr>
      </w:pPr>
      <w:r w:rsidRPr="00781DAB">
        <w:rPr>
          <w:lang w:val="en-GB"/>
        </w:rPr>
        <w:t>Get_the_time_frame(how_many_day)</w:t>
      </w:r>
    </w:p>
    <w:p w14:paraId="3B08608B" w14:textId="6CCEE0B0" w:rsidR="00404D15" w:rsidRPr="00404D15" w:rsidRDefault="00456A26" w:rsidP="006E4A63">
      <w:pPr>
        <w:pStyle w:val="ListParagraph"/>
        <w:rPr>
          <w:lang w:val="en-GB"/>
        </w:rPr>
      </w:pPr>
      <w:r>
        <w:rPr>
          <w:lang w:val="en-GB"/>
        </w:rPr>
        <w:t>Return</w:t>
      </w:r>
      <w:r w:rsidR="00404D15" w:rsidRPr="00404D15">
        <w:rPr>
          <w:lang w:val="en-GB"/>
        </w:rPr>
        <w:t xml:space="preserve"> the date from today to the day given </w:t>
      </w:r>
    </w:p>
    <w:p w14:paraId="4B6C9035" w14:textId="77777777" w:rsidR="00404D15" w:rsidRPr="00404D15" w:rsidRDefault="00404D15" w:rsidP="006E4A63">
      <w:pPr>
        <w:pStyle w:val="ListParagraph"/>
        <w:rPr>
          <w:lang w:val="en-GB"/>
        </w:rPr>
      </w:pPr>
      <w:r w:rsidRPr="00404D15">
        <w:rPr>
          <w:lang w:val="en-GB"/>
        </w:rPr>
        <w:t xml:space="preserve"> </w:t>
      </w:r>
    </w:p>
    <w:p w14:paraId="49D50859" w14:textId="7426C5B4" w:rsidR="00404D15" w:rsidRPr="00404D15" w:rsidRDefault="00404D15" w:rsidP="006E4A63">
      <w:pPr>
        <w:pStyle w:val="ListParagraph"/>
        <w:rPr>
          <w:lang w:val="en-GB"/>
        </w:rPr>
      </w:pPr>
      <w:r w:rsidRPr="00404D15">
        <w:rPr>
          <w:lang w:val="en-GB"/>
        </w:rPr>
        <w:t>Parameters</w:t>
      </w:r>
      <w:r w:rsidR="00507494">
        <w:rPr>
          <w:lang w:val="en-GB"/>
        </w:rPr>
        <w:t xml:space="preserve">:  </w:t>
      </w:r>
      <w:r w:rsidR="00507494">
        <w:rPr>
          <w:lang w:val="en-GB"/>
        </w:rPr>
        <w:tab/>
      </w:r>
      <w:r w:rsidRPr="00404D15">
        <w:rPr>
          <w:lang w:val="en-GB"/>
        </w:rPr>
        <w:t>how_many_</w:t>
      </w:r>
      <w:r w:rsidR="0027101F" w:rsidRPr="00404D15">
        <w:rPr>
          <w:lang w:val="en-GB"/>
        </w:rPr>
        <w:t>day:</w:t>
      </w:r>
      <w:r w:rsidRPr="00404D15">
        <w:rPr>
          <w:lang w:val="en-GB"/>
        </w:rPr>
        <w:t xml:space="preserve"> int</w:t>
      </w:r>
    </w:p>
    <w:p w14:paraId="0FD36B49" w14:textId="3C97ADB0" w:rsidR="00404D15" w:rsidRDefault="00404D15" w:rsidP="006E4A63">
      <w:pPr>
        <w:pStyle w:val="ListParagraph"/>
        <w:rPr>
          <w:lang w:val="en-GB"/>
        </w:rPr>
      </w:pPr>
      <w:r w:rsidRPr="00404D15">
        <w:rPr>
          <w:lang w:val="en-GB"/>
        </w:rPr>
        <w:t xml:space="preserve">    </w:t>
      </w:r>
      <w:r w:rsidR="00507494">
        <w:rPr>
          <w:lang w:val="en-GB"/>
        </w:rPr>
        <w:tab/>
      </w:r>
      <w:r w:rsidR="00507494">
        <w:rPr>
          <w:lang w:val="en-GB"/>
        </w:rPr>
        <w:tab/>
      </w:r>
      <w:r w:rsidRPr="00404D15">
        <w:rPr>
          <w:lang w:val="en-GB"/>
        </w:rPr>
        <w:t xml:space="preserve">how many day user want to get </w:t>
      </w:r>
    </w:p>
    <w:p w14:paraId="21EF1DA5" w14:textId="77777777" w:rsidR="006E4A63" w:rsidRPr="00404D15" w:rsidRDefault="006E4A63" w:rsidP="006E4A63">
      <w:pPr>
        <w:pStyle w:val="ListParagraph"/>
        <w:rPr>
          <w:lang w:val="en-GB"/>
        </w:rPr>
      </w:pPr>
    </w:p>
    <w:p w14:paraId="3C614975" w14:textId="7160E118" w:rsidR="00404D15" w:rsidRPr="00404D15" w:rsidRDefault="0027101F" w:rsidP="006E4A63">
      <w:pPr>
        <w:pStyle w:val="ListParagraph"/>
        <w:rPr>
          <w:lang w:val="en-GB"/>
        </w:rPr>
      </w:pPr>
      <w:r w:rsidRPr="00404D15">
        <w:rPr>
          <w:lang w:val="en-GB"/>
        </w:rPr>
        <w:t>Returns</w:t>
      </w:r>
      <w:r>
        <w:rPr>
          <w:lang w:val="en-GB"/>
        </w:rPr>
        <w:t>:</w:t>
      </w:r>
      <w:r w:rsidR="009909A2">
        <w:rPr>
          <w:lang w:val="en-GB"/>
        </w:rPr>
        <w:t xml:space="preserve"> </w:t>
      </w:r>
      <w:r w:rsidR="009909A2">
        <w:rPr>
          <w:lang w:val="en-GB"/>
        </w:rPr>
        <w:tab/>
      </w:r>
      <w:r w:rsidR="00404D15" w:rsidRPr="00404D15">
        <w:rPr>
          <w:lang w:val="en-GB"/>
        </w:rPr>
        <w:t>date</w:t>
      </w:r>
      <w:r w:rsidR="009909A2">
        <w:rPr>
          <w:lang w:val="en-GB"/>
        </w:rPr>
        <w:t xml:space="preserve"> </w:t>
      </w:r>
    </w:p>
    <w:p w14:paraId="7B4BDC8D" w14:textId="6D50FB36" w:rsidR="00404D15" w:rsidRDefault="00404D15" w:rsidP="006E4A63">
      <w:pPr>
        <w:pStyle w:val="ListParagraph"/>
        <w:rPr>
          <w:lang w:val="en-GB"/>
        </w:rPr>
      </w:pPr>
      <w:r w:rsidRPr="00404D15">
        <w:rPr>
          <w:lang w:val="en-GB"/>
        </w:rPr>
        <w:t xml:space="preserve">    </w:t>
      </w:r>
      <w:r w:rsidR="009909A2">
        <w:rPr>
          <w:lang w:val="en-GB"/>
        </w:rPr>
        <w:tab/>
      </w:r>
      <w:r w:rsidR="009909A2">
        <w:rPr>
          <w:lang w:val="en-GB"/>
        </w:rPr>
        <w:tab/>
      </w:r>
      <w:r w:rsidRPr="00404D15">
        <w:rPr>
          <w:lang w:val="en-GB"/>
        </w:rPr>
        <w:t xml:space="preserve">return the </w:t>
      </w:r>
      <w:r w:rsidR="00AB51D3">
        <w:rPr>
          <w:lang w:val="en-GB"/>
        </w:rPr>
        <w:t xml:space="preserve">date </w:t>
      </w:r>
      <w:r w:rsidR="005010CA">
        <w:rPr>
          <w:lang w:val="en-GB"/>
        </w:rPr>
        <w:t>f</w:t>
      </w:r>
      <w:r w:rsidR="00020096" w:rsidRPr="00020096">
        <w:rPr>
          <w:lang w:val="en-GB"/>
        </w:rPr>
        <w:t xml:space="preserve">rom today to the previous </w:t>
      </w:r>
      <w:r w:rsidR="00020096">
        <w:rPr>
          <w:lang w:val="en-GB"/>
        </w:rPr>
        <w:t>given</w:t>
      </w:r>
      <w:r w:rsidR="00020096" w:rsidRPr="00020096">
        <w:rPr>
          <w:lang w:val="en-GB"/>
        </w:rPr>
        <w:t xml:space="preserve"> days</w:t>
      </w:r>
    </w:p>
    <w:p w14:paraId="49CCC587" w14:textId="4FC2959F" w:rsidR="00682E27" w:rsidRDefault="00682E27" w:rsidP="006E4A63">
      <w:pPr>
        <w:pStyle w:val="ListParagraph"/>
        <w:rPr>
          <w:lang w:val="en-GB"/>
        </w:rPr>
      </w:pPr>
    </w:p>
    <w:p w14:paraId="76F2DCD6" w14:textId="77777777" w:rsidR="00682E27" w:rsidRPr="00404D15" w:rsidRDefault="00682E27" w:rsidP="006E4A63">
      <w:pPr>
        <w:pStyle w:val="ListParagraph"/>
        <w:rPr>
          <w:lang w:val="en-GB"/>
        </w:rPr>
      </w:pPr>
    </w:p>
    <w:p w14:paraId="2858FF44" w14:textId="555BC669" w:rsidR="00404D15" w:rsidRPr="00682E27" w:rsidRDefault="00404D15" w:rsidP="006E4A63">
      <w:pPr>
        <w:pStyle w:val="ListParagraph"/>
        <w:numPr>
          <w:ilvl w:val="0"/>
          <w:numId w:val="30"/>
        </w:numPr>
        <w:rPr>
          <w:lang w:val="en-GB"/>
        </w:rPr>
      </w:pPr>
      <w:r w:rsidRPr="00682E27">
        <w:rPr>
          <w:lang w:val="en-GB"/>
        </w:rPr>
        <w:t>create_stock_object(stock_list)</w:t>
      </w:r>
    </w:p>
    <w:p w14:paraId="7E0622DC" w14:textId="5EEC11BB" w:rsidR="00404D15" w:rsidRPr="00404D15" w:rsidRDefault="00404D15" w:rsidP="006E4A63">
      <w:pPr>
        <w:pStyle w:val="ListParagraph"/>
        <w:rPr>
          <w:lang w:val="en-GB"/>
        </w:rPr>
      </w:pPr>
      <w:r w:rsidRPr="00404D15">
        <w:rPr>
          <w:lang w:val="en-GB"/>
        </w:rPr>
        <w:t xml:space="preserve">Create a stock Object in the </w:t>
      </w:r>
      <w:r w:rsidR="005374F7">
        <w:rPr>
          <w:lang w:val="en-GB"/>
        </w:rPr>
        <w:t xml:space="preserve">yfinance </w:t>
      </w:r>
      <w:r w:rsidRPr="00404D15">
        <w:rPr>
          <w:lang w:val="en-GB"/>
        </w:rPr>
        <w:t xml:space="preserve">package </w:t>
      </w:r>
    </w:p>
    <w:p w14:paraId="61116BFC" w14:textId="6612BFE2" w:rsidR="00404D15" w:rsidRPr="00404D15" w:rsidRDefault="00404D15" w:rsidP="006E4A63">
      <w:pPr>
        <w:pStyle w:val="ListParagraph"/>
        <w:rPr>
          <w:lang w:val="en-GB"/>
        </w:rPr>
      </w:pPr>
      <w:r w:rsidRPr="00404D15">
        <w:rPr>
          <w:lang w:val="en-GB"/>
        </w:rPr>
        <w:t>Parameters</w:t>
      </w:r>
      <w:r w:rsidR="00682E27">
        <w:rPr>
          <w:lang w:val="en-GB"/>
        </w:rPr>
        <w:t>:</w:t>
      </w:r>
      <w:r w:rsidR="00682E27">
        <w:rPr>
          <w:lang w:val="en-GB"/>
        </w:rPr>
        <w:tab/>
      </w:r>
      <w:r w:rsidRPr="00404D15">
        <w:rPr>
          <w:lang w:val="en-GB"/>
        </w:rPr>
        <w:t>stock_</w:t>
      </w:r>
      <w:r w:rsidR="00B242D8" w:rsidRPr="00404D15">
        <w:rPr>
          <w:lang w:val="en-GB"/>
        </w:rPr>
        <w:t>list:</w:t>
      </w:r>
      <w:r w:rsidRPr="00404D15">
        <w:rPr>
          <w:lang w:val="en-GB"/>
        </w:rPr>
        <w:t xml:space="preserve"> list</w:t>
      </w:r>
    </w:p>
    <w:p w14:paraId="2A907069" w14:textId="77777777" w:rsidR="006E4A63" w:rsidRDefault="00404D15" w:rsidP="006E4A63">
      <w:pPr>
        <w:pStyle w:val="ListParagraph"/>
        <w:rPr>
          <w:lang w:val="en-GB"/>
        </w:rPr>
      </w:pPr>
      <w:r w:rsidRPr="00404D15">
        <w:rPr>
          <w:lang w:val="en-GB"/>
        </w:rPr>
        <w:t xml:space="preserve">    </w:t>
      </w:r>
      <w:r w:rsidR="00682E27">
        <w:rPr>
          <w:lang w:val="en-GB"/>
        </w:rPr>
        <w:tab/>
      </w:r>
      <w:r w:rsidR="00682E27">
        <w:rPr>
          <w:lang w:val="en-GB"/>
        </w:rPr>
        <w:tab/>
      </w:r>
      <w:r w:rsidR="00316DA5">
        <w:rPr>
          <w:lang w:val="en-GB"/>
        </w:rPr>
        <w:t xml:space="preserve">A list </w:t>
      </w:r>
      <w:r w:rsidR="00B242D8">
        <w:rPr>
          <w:lang w:val="en-GB"/>
        </w:rPr>
        <w:t>has</w:t>
      </w:r>
      <w:r w:rsidR="00316DA5">
        <w:rPr>
          <w:lang w:val="en-GB"/>
        </w:rPr>
        <w:t xml:space="preserve"> all the stock ticket user want </w:t>
      </w:r>
      <w:r w:rsidR="003638FD">
        <w:rPr>
          <w:lang w:val="en-GB"/>
        </w:rPr>
        <w:t xml:space="preserve">to get the </w:t>
      </w:r>
      <w:r w:rsidR="005374F7">
        <w:rPr>
          <w:lang w:val="en-GB"/>
        </w:rPr>
        <w:t>historical data</w:t>
      </w:r>
    </w:p>
    <w:p w14:paraId="6C07BF21" w14:textId="72C27F09" w:rsidR="00404D15" w:rsidRPr="00404D15" w:rsidRDefault="00404D15" w:rsidP="006E4A63">
      <w:pPr>
        <w:pStyle w:val="ListParagraph"/>
        <w:rPr>
          <w:lang w:val="en-GB"/>
        </w:rPr>
      </w:pPr>
      <w:r w:rsidRPr="00404D15">
        <w:rPr>
          <w:lang w:val="en-GB"/>
        </w:rPr>
        <w:t xml:space="preserve"> </w:t>
      </w:r>
    </w:p>
    <w:p w14:paraId="3CA62035" w14:textId="1F49F921" w:rsidR="00404D15" w:rsidRPr="00404D15" w:rsidRDefault="00404D15" w:rsidP="006E4A63">
      <w:pPr>
        <w:pStyle w:val="ListParagraph"/>
        <w:rPr>
          <w:lang w:val="en-GB"/>
        </w:rPr>
      </w:pPr>
      <w:r w:rsidRPr="00404D15">
        <w:rPr>
          <w:lang w:val="en-GB"/>
        </w:rPr>
        <w:t>Returns</w:t>
      </w:r>
      <w:r w:rsidR="005374F7">
        <w:rPr>
          <w:lang w:val="en-GB"/>
        </w:rPr>
        <w:t xml:space="preserve">: </w:t>
      </w:r>
      <w:r w:rsidR="005374F7">
        <w:rPr>
          <w:lang w:val="en-GB"/>
        </w:rPr>
        <w:tab/>
      </w:r>
      <w:r w:rsidRPr="00404D15">
        <w:rPr>
          <w:lang w:val="en-GB"/>
        </w:rPr>
        <w:t>Tickers</w:t>
      </w:r>
    </w:p>
    <w:p w14:paraId="1987951B" w14:textId="77777777" w:rsidR="006E4A63" w:rsidRDefault="00404D15" w:rsidP="006E4A63">
      <w:pPr>
        <w:pStyle w:val="ListParagraph"/>
        <w:rPr>
          <w:lang w:val="en-GB"/>
        </w:rPr>
      </w:pPr>
      <w:r w:rsidRPr="00404D15">
        <w:rPr>
          <w:lang w:val="en-GB"/>
        </w:rPr>
        <w:t xml:space="preserve">    </w:t>
      </w:r>
      <w:r w:rsidR="005374F7">
        <w:rPr>
          <w:lang w:val="en-GB"/>
        </w:rPr>
        <w:tab/>
      </w:r>
      <w:r w:rsidR="005374F7">
        <w:rPr>
          <w:lang w:val="en-GB"/>
        </w:rPr>
        <w:tab/>
      </w:r>
      <w:r w:rsidRPr="00404D15">
        <w:rPr>
          <w:lang w:val="en-GB"/>
        </w:rPr>
        <w:t>The tickers object</w:t>
      </w:r>
      <w:r w:rsidR="005374F7">
        <w:rPr>
          <w:lang w:val="en-GB"/>
        </w:rPr>
        <w:t xml:space="preserve"> from yfinance</w:t>
      </w:r>
    </w:p>
    <w:p w14:paraId="4C2E64F3" w14:textId="4E2FC439" w:rsidR="00404D15" w:rsidRPr="00404D15" w:rsidRDefault="005374F7" w:rsidP="006E4A63">
      <w:pPr>
        <w:pStyle w:val="ListParagraph"/>
        <w:rPr>
          <w:lang w:val="en-GB"/>
        </w:rPr>
      </w:pPr>
      <w:r>
        <w:rPr>
          <w:lang w:val="en-GB"/>
        </w:rPr>
        <w:t xml:space="preserve"> </w:t>
      </w:r>
    </w:p>
    <w:p w14:paraId="2AE393FF" w14:textId="63B363CD" w:rsidR="00404D15" w:rsidRPr="004B544C" w:rsidRDefault="00404D15" w:rsidP="006E4A63">
      <w:pPr>
        <w:pStyle w:val="ListParagraph"/>
        <w:numPr>
          <w:ilvl w:val="0"/>
          <w:numId w:val="30"/>
        </w:numPr>
        <w:rPr>
          <w:lang w:val="en-GB"/>
        </w:rPr>
      </w:pPr>
      <w:r w:rsidRPr="004B544C">
        <w:rPr>
          <w:lang w:val="en-GB"/>
        </w:rPr>
        <w:t>list_to_string_with_space(list)</w:t>
      </w:r>
    </w:p>
    <w:p w14:paraId="6D166271" w14:textId="2C356B86" w:rsidR="00404D15" w:rsidRPr="00404D15" w:rsidRDefault="00404D15" w:rsidP="006E4A63">
      <w:pPr>
        <w:pStyle w:val="ListParagraph"/>
        <w:rPr>
          <w:lang w:val="en-GB"/>
        </w:rPr>
      </w:pPr>
      <w:r w:rsidRPr="00404D15">
        <w:rPr>
          <w:lang w:val="en-GB"/>
        </w:rPr>
        <w:t>transfer a list to a string with space</w:t>
      </w:r>
    </w:p>
    <w:p w14:paraId="36F0CF8F" w14:textId="77777777" w:rsidR="006E4A63" w:rsidRDefault="00404D15" w:rsidP="006E4A63">
      <w:pPr>
        <w:pStyle w:val="ListParagraph"/>
        <w:rPr>
          <w:lang w:val="en-GB"/>
        </w:rPr>
      </w:pPr>
      <w:r w:rsidRPr="00404D15">
        <w:rPr>
          <w:lang w:val="en-GB"/>
        </w:rPr>
        <w:t>Parameters</w:t>
      </w:r>
      <w:r w:rsidR="004B544C">
        <w:rPr>
          <w:lang w:val="en-GB"/>
        </w:rPr>
        <w:t xml:space="preserve"> : </w:t>
      </w:r>
      <w:r w:rsidR="004B544C">
        <w:rPr>
          <w:lang w:val="en-GB"/>
        </w:rPr>
        <w:tab/>
      </w:r>
      <w:r w:rsidRPr="00404D15">
        <w:rPr>
          <w:lang w:val="en-GB"/>
        </w:rPr>
        <w:t>list</w:t>
      </w:r>
    </w:p>
    <w:p w14:paraId="65C15607" w14:textId="77777777" w:rsidR="006E4A63" w:rsidRDefault="006E4A63" w:rsidP="006E4A63">
      <w:pPr>
        <w:pStyle w:val="ListParagraph"/>
        <w:rPr>
          <w:lang w:val="en-GB"/>
        </w:rPr>
      </w:pPr>
    </w:p>
    <w:p w14:paraId="57947E07" w14:textId="64A9EBA0" w:rsidR="006E4A63" w:rsidRDefault="00404D15" w:rsidP="006E4A63">
      <w:pPr>
        <w:pStyle w:val="ListParagraph"/>
        <w:rPr>
          <w:lang w:val="en-GB"/>
        </w:rPr>
      </w:pPr>
      <w:r w:rsidRPr="006E4A63">
        <w:rPr>
          <w:lang w:val="en-GB"/>
        </w:rPr>
        <w:t>Returns</w:t>
      </w:r>
      <w:r w:rsidR="002844EB" w:rsidRPr="006E4A63">
        <w:rPr>
          <w:lang w:val="en-GB"/>
        </w:rPr>
        <w:t xml:space="preserve"> : </w:t>
      </w:r>
      <w:r w:rsidR="002844EB" w:rsidRPr="006E4A63">
        <w:rPr>
          <w:lang w:val="en-GB"/>
        </w:rPr>
        <w:tab/>
        <w:t>String</w:t>
      </w:r>
    </w:p>
    <w:p w14:paraId="5D3C7BC9" w14:textId="76B3A410" w:rsidR="00404D15" w:rsidRPr="006E4A63" w:rsidRDefault="002844EB" w:rsidP="006E4A63">
      <w:pPr>
        <w:pStyle w:val="ListParagraph"/>
        <w:rPr>
          <w:lang w:val="en-GB"/>
        </w:rPr>
      </w:pPr>
      <w:r w:rsidRPr="006E4A63">
        <w:rPr>
          <w:lang w:val="en-GB"/>
        </w:rPr>
        <w:tab/>
      </w:r>
      <w:r w:rsidRPr="006E4A63">
        <w:rPr>
          <w:lang w:val="en-GB"/>
        </w:rPr>
        <w:tab/>
      </w:r>
      <w:r w:rsidR="00404D15" w:rsidRPr="006E4A63">
        <w:rPr>
          <w:lang w:val="en-GB"/>
        </w:rPr>
        <w:t xml:space="preserve"> </w:t>
      </w:r>
      <w:r w:rsidRPr="006E4A63">
        <w:rPr>
          <w:lang w:val="en-GB"/>
        </w:rPr>
        <w:t>concatenate the element in the string</w:t>
      </w:r>
      <w:r w:rsidR="00404D15" w:rsidRPr="006E4A63">
        <w:rPr>
          <w:lang w:val="en-GB"/>
        </w:rPr>
        <w:t xml:space="preserve">    </w:t>
      </w:r>
    </w:p>
    <w:p w14:paraId="518B0EF9" w14:textId="414F5B92" w:rsidR="00B242D8" w:rsidRDefault="00B242D8" w:rsidP="00C52AB8">
      <w:pPr>
        <w:pStyle w:val="Heading3"/>
      </w:pPr>
      <w:bookmarkStart w:id="74" w:name="_Toc121238900"/>
      <w:r>
        <w:t xml:space="preserve">Calculating_VaR </w:t>
      </w:r>
      <w:r w:rsidR="00C52AB8">
        <w:t>package</w:t>
      </w:r>
      <w:bookmarkEnd w:id="74"/>
    </w:p>
    <w:p w14:paraId="1C78D379" w14:textId="20CC4DC5" w:rsidR="00A832AF" w:rsidRPr="00F97E0E" w:rsidRDefault="00A832AF" w:rsidP="00F97E0E">
      <w:pPr>
        <w:pStyle w:val="Heading3"/>
        <w:numPr>
          <w:ilvl w:val="0"/>
          <w:numId w:val="0"/>
        </w:numPr>
        <w:ind w:left="720" w:hanging="720"/>
      </w:pPr>
      <w:bookmarkStart w:id="75" w:name="_Toc121238901"/>
      <w:r w:rsidRPr="00F97E0E">
        <w:t>data_initialise class</w:t>
      </w:r>
      <w:bookmarkEnd w:id="75"/>
    </w:p>
    <w:p w14:paraId="58D04838" w14:textId="2EDC5538" w:rsidR="00A832AF" w:rsidRDefault="00567F63" w:rsidP="00C326F9">
      <w:pPr>
        <w:pStyle w:val="ListParagraph"/>
        <w:numPr>
          <w:ilvl w:val="0"/>
          <w:numId w:val="28"/>
        </w:numPr>
        <w:rPr>
          <w:lang w:val="en-GB"/>
        </w:rPr>
      </w:pPr>
      <w:r w:rsidRPr="00567F63">
        <w:rPr>
          <w:lang w:val="en-GB"/>
        </w:rPr>
        <w:t>Calculating_daily_portfolio_Returns</w:t>
      </w:r>
      <w:r w:rsidR="00BA28C1">
        <w:rPr>
          <w:lang w:val="en-GB"/>
        </w:rPr>
        <w:t>()</w:t>
      </w:r>
    </w:p>
    <w:p w14:paraId="1CE6C9CA" w14:textId="1710FC38" w:rsidR="001A33EB" w:rsidRDefault="00FF4A18" w:rsidP="001A33EB">
      <w:pPr>
        <w:pStyle w:val="ListParagraph"/>
        <w:rPr>
          <w:lang w:val="en-GB"/>
        </w:rPr>
      </w:pPr>
      <w:r w:rsidRPr="00FF4A18">
        <w:rPr>
          <w:lang w:val="en-GB"/>
        </w:rPr>
        <w:lastRenderedPageBreak/>
        <w:t>Calculated the daily returns for the given stock and closing pric</w:t>
      </w:r>
      <w:r w:rsidR="001A33EB">
        <w:rPr>
          <w:lang w:val="en-GB"/>
        </w:rPr>
        <w:t>e</w:t>
      </w:r>
    </w:p>
    <w:p w14:paraId="01A8B9B4" w14:textId="77777777" w:rsidR="00245381" w:rsidRDefault="00245381" w:rsidP="001A33EB">
      <w:pPr>
        <w:pStyle w:val="ListParagraph"/>
        <w:rPr>
          <w:lang w:val="en-GB"/>
        </w:rPr>
      </w:pPr>
    </w:p>
    <w:p w14:paraId="0E620079" w14:textId="219164A0" w:rsidR="00FF4A18" w:rsidRPr="001A33EB" w:rsidRDefault="00C53144" w:rsidP="001A33EB">
      <w:pPr>
        <w:pStyle w:val="ListParagraph"/>
        <w:rPr>
          <w:lang w:val="en-GB"/>
        </w:rPr>
      </w:pPr>
      <w:r w:rsidRPr="001A33EB">
        <w:rPr>
          <w:lang w:val="en-GB"/>
        </w:rPr>
        <w:t>Returns:</w:t>
      </w:r>
      <w:r w:rsidR="00974B55" w:rsidRPr="001A33EB">
        <w:rPr>
          <w:lang w:val="en-GB"/>
        </w:rPr>
        <w:t xml:space="preserve"> </w:t>
      </w:r>
      <w:r w:rsidR="00974B55" w:rsidRPr="001A33EB">
        <w:rPr>
          <w:lang w:val="en-GB"/>
        </w:rPr>
        <w:tab/>
        <w:t>pandas. Dataframe</w:t>
      </w:r>
    </w:p>
    <w:p w14:paraId="4651A4A7" w14:textId="30C2A26C" w:rsidR="00AA58BC" w:rsidRDefault="00AA58BC" w:rsidP="00C326F9">
      <w:pPr>
        <w:pStyle w:val="ListParagraph"/>
        <w:ind w:left="2160"/>
        <w:rPr>
          <w:lang w:val="en-GB"/>
        </w:rPr>
      </w:pPr>
      <w:r w:rsidRPr="00AA58BC">
        <w:rPr>
          <w:lang w:val="en-GB"/>
        </w:rPr>
        <w:t>a dataframe that have the daily returns for given stock and closing price</w:t>
      </w:r>
      <w:r>
        <w:rPr>
          <w:lang w:val="en-GB"/>
        </w:rPr>
        <w:t xml:space="preserve"> while creating the object </w:t>
      </w:r>
    </w:p>
    <w:p w14:paraId="35DDC986" w14:textId="77777777" w:rsidR="00E545C7" w:rsidRDefault="00E545C7" w:rsidP="00C326F9">
      <w:pPr>
        <w:pStyle w:val="ListParagraph"/>
        <w:ind w:left="2160"/>
        <w:rPr>
          <w:lang w:val="en-GB"/>
        </w:rPr>
      </w:pPr>
    </w:p>
    <w:p w14:paraId="45533504" w14:textId="18ECDAF9" w:rsidR="00AA58BC" w:rsidRDefault="00EE7F93" w:rsidP="00C326F9">
      <w:pPr>
        <w:pStyle w:val="ListParagraph"/>
        <w:numPr>
          <w:ilvl w:val="0"/>
          <w:numId w:val="28"/>
        </w:numPr>
        <w:rPr>
          <w:lang w:val="en-GB"/>
        </w:rPr>
      </w:pPr>
      <w:r w:rsidRPr="00EE7F93">
        <w:rPr>
          <w:lang w:val="en-GB"/>
        </w:rPr>
        <w:t>add_Portfolio_columns_to_df</w:t>
      </w:r>
      <w:r>
        <w:rPr>
          <w:lang w:val="en-GB"/>
        </w:rPr>
        <w:t>(</w:t>
      </w:r>
      <w:r w:rsidRPr="00EE7F93">
        <w:rPr>
          <w:lang w:val="en-GB"/>
        </w:rPr>
        <w:t>Stock_historical_data_df_with_returns</w:t>
      </w:r>
      <w:r>
        <w:rPr>
          <w:lang w:val="en-GB"/>
        </w:rPr>
        <w:t>)</w:t>
      </w:r>
    </w:p>
    <w:p w14:paraId="68567B77" w14:textId="77777777" w:rsidR="00C53144" w:rsidRDefault="00720886" w:rsidP="00C53144">
      <w:pPr>
        <w:pStyle w:val="ListParagraph"/>
        <w:rPr>
          <w:lang w:val="en-GB"/>
        </w:rPr>
      </w:pPr>
      <w:r w:rsidRPr="00720886">
        <w:rPr>
          <w:lang w:val="en-GB"/>
        </w:rPr>
        <w:t>Using the given weights and historical returns data to create a new column which call portfolio column</w:t>
      </w:r>
    </w:p>
    <w:p w14:paraId="59550C99" w14:textId="73A05129" w:rsidR="00733940" w:rsidRPr="00C53144" w:rsidRDefault="00720886" w:rsidP="00C53144">
      <w:pPr>
        <w:pStyle w:val="ListParagraph"/>
        <w:rPr>
          <w:lang w:val="en-GB"/>
        </w:rPr>
      </w:pPr>
      <w:r w:rsidRPr="00C53144">
        <w:rPr>
          <w:lang w:val="en-GB"/>
        </w:rPr>
        <w:t xml:space="preserve">Parameters: </w:t>
      </w:r>
      <w:r w:rsidRPr="00C53144">
        <w:rPr>
          <w:lang w:val="en-GB"/>
        </w:rPr>
        <w:tab/>
        <w:t>Stock_historical_data_df_with_</w:t>
      </w:r>
      <w:r w:rsidR="00733940" w:rsidRPr="00C53144">
        <w:rPr>
          <w:lang w:val="en-GB"/>
        </w:rPr>
        <w:t>returns</w:t>
      </w:r>
    </w:p>
    <w:p w14:paraId="5E949614" w14:textId="40E8DB33" w:rsidR="00C53144" w:rsidRDefault="00733940" w:rsidP="00C53144">
      <w:pPr>
        <w:pStyle w:val="ListParagraph"/>
        <w:rPr>
          <w:lang w:val="en-GB"/>
        </w:rPr>
      </w:pPr>
      <w:r>
        <w:rPr>
          <w:lang w:val="en-GB"/>
        </w:rPr>
        <w:tab/>
      </w:r>
      <w:r w:rsidR="00720886">
        <w:rPr>
          <w:lang w:val="en-GB"/>
        </w:rPr>
        <w:tab/>
      </w:r>
      <w:r w:rsidR="00720886" w:rsidRPr="00720886">
        <w:rPr>
          <w:lang w:val="en-GB"/>
        </w:rPr>
        <w:t>historical returns dataframe</w:t>
      </w:r>
      <w:r w:rsidR="00720886">
        <w:rPr>
          <w:lang w:val="en-GB"/>
        </w:rPr>
        <w:t xml:space="preserve"> </w:t>
      </w:r>
    </w:p>
    <w:p w14:paraId="402DFED5" w14:textId="77777777" w:rsidR="00245381" w:rsidRDefault="00245381" w:rsidP="00C53144">
      <w:pPr>
        <w:pStyle w:val="ListParagraph"/>
        <w:rPr>
          <w:lang w:val="en-GB"/>
        </w:rPr>
      </w:pPr>
    </w:p>
    <w:p w14:paraId="2276C366" w14:textId="77777777" w:rsidR="00C53144" w:rsidRDefault="00720886" w:rsidP="00C53144">
      <w:pPr>
        <w:pStyle w:val="ListParagraph"/>
        <w:rPr>
          <w:lang w:val="en-GB"/>
        </w:rPr>
      </w:pPr>
      <w:r w:rsidRPr="00C53144">
        <w:rPr>
          <w:lang w:val="en-GB"/>
        </w:rPr>
        <w:t xml:space="preserve">Returns : </w:t>
      </w:r>
      <w:r w:rsidRPr="00C53144">
        <w:rPr>
          <w:lang w:val="en-GB"/>
        </w:rPr>
        <w:tab/>
      </w:r>
      <w:r w:rsidR="00653D7E" w:rsidRPr="00C53144">
        <w:rPr>
          <w:lang w:val="en-GB"/>
        </w:rPr>
        <w:t xml:space="preserve">pandas.dataframe </w:t>
      </w:r>
    </w:p>
    <w:p w14:paraId="4909904A" w14:textId="03886426" w:rsidR="00F017B1" w:rsidRPr="00C53144" w:rsidRDefault="00653D7E" w:rsidP="00C53144">
      <w:pPr>
        <w:pStyle w:val="ListParagraph"/>
        <w:ind w:left="2160"/>
        <w:rPr>
          <w:lang w:val="en-GB"/>
        </w:rPr>
      </w:pPr>
      <w:r w:rsidRPr="00C53144">
        <w:rPr>
          <w:lang w:val="en-GB"/>
        </w:rPr>
        <w:t>A dataframe that added a new column call portfolio into the original dataframe</w:t>
      </w:r>
    </w:p>
    <w:p w14:paraId="5812D113" w14:textId="77777777" w:rsidR="00E545C7" w:rsidRDefault="00E545C7" w:rsidP="00733940">
      <w:pPr>
        <w:pStyle w:val="ListParagraph"/>
        <w:ind w:left="2880"/>
        <w:rPr>
          <w:lang w:val="en-GB"/>
        </w:rPr>
      </w:pPr>
    </w:p>
    <w:p w14:paraId="750AA431" w14:textId="1001078C" w:rsidR="00F017B1" w:rsidRPr="00F442DE" w:rsidRDefault="00854D5E" w:rsidP="00C326F9">
      <w:pPr>
        <w:pStyle w:val="ListParagraph"/>
        <w:numPr>
          <w:ilvl w:val="0"/>
          <w:numId w:val="28"/>
        </w:numPr>
        <w:rPr>
          <w:lang w:val="en-GB"/>
        </w:rPr>
      </w:pPr>
      <w:r w:rsidRPr="00F442DE">
        <w:rPr>
          <w:lang w:val="en-GB"/>
        </w:rPr>
        <w:t>portfolioPerformance(</w:t>
      </w:r>
      <w:r w:rsidR="000E0FF4" w:rsidRPr="00F442DE">
        <w:rPr>
          <w:lang w:val="en-GB"/>
        </w:rPr>
        <w:t>weights, meanReturns, covMatrix, Time)</w:t>
      </w:r>
    </w:p>
    <w:p w14:paraId="43FCADD8" w14:textId="77777777" w:rsidR="00C53144" w:rsidRDefault="004032D0" w:rsidP="00C53144">
      <w:pPr>
        <w:pStyle w:val="ListParagraph"/>
        <w:rPr>
          <w:lang w:val="en-GB"/>
        </w:rPr>
      </w:pPr>
      <w:r w:rsidRPr="004032D0">
        <w:rPr>
          <w:lang w:val="en-GB"/>
        </w:rPr>
        <w:t>Calculating the portfolio Performance</w:t>
      </w:r>
      <w:r>
        <w:rPr>
          <w:lang w:val="en-GB"/>
        </w:rPr>
        <w:t xml:space="preserve"> </w:t>
      </w:r>
    </w:p>
    <w:p w14:paraId="154C5992" w14:textId="33AB0C1E" w:rsidR="008442AC" w:rsidRPr="00C53144" w:rsidRDefault="004032D0" w:rsidP="00C53144">
      <w:pPr>
        <w:pStyle w:val="ListParagraph"/>
        <w:rPr>
          <w:lang w:val="en-GB"/>
        </w:rPr>
      </w:pPr>
      <w:r w:rsidRPr="00C53144">
        <w:rPr>
          <w:lang w:val="en-GB"/>
        </w:rPr>
        <w:t>Parameters :</w:t>
      </w:r>
      <w:r w:rsidRPr="00C53144">
        <w:rPr>
          <w:lang w:val="en-GB"/>
        </w:rPr>
        <w:tab/>
      </w:r>
      <w:r w:rsidR="008442AC" w:rsidRPr="00C53144">
        <w:rPr>
          <w:lang w:val="en-GB"/>
        </w:rPr>
        <w:t xml:space="preserve">weights: int </w:t>
      </w:r>
    </w:p>
    <w:p w14:paraId="41EAD623" w14:textId="3F960560" w:rsidR="0027417F" w:rsidRDefault="00733940" w:rsidP="0027417F">
      <w:pPr>
        <w:pStyle w:val="ListParagraph"/>
        <w:rPr>
          <w:lang w:val="en-GB"/>
        </w:rPr>
      </w:pPr>
      <w:r>
        <w:rPr>
          <w:lang w:val="en-GB"/>
        </w:rPr>
        <w:tab/>
      </w:r>
      <w:r w:rsidR="008442AC">
        <w:rPr>
          <w:lang w:val="en-GB"/>
        </w:rPr>
        <w:tab/>
      </w:r>
      <w:r w:rsidR="008442AC" w:rsidRPr="008442AC">
        <w:rPr>
          <w:lang w:val="en-GB"/>
        </w:rPr>
        <w:t>the weights for the portfolio</w:t>
      </w:r>
    </w:p>
    <w:p w14:paraId="7958FF1A" w14:textId="77777777" w:rsidR="00245381" w:rsidRDefault="00245381" w:rsidP="0027417F">
      <w:pPr>
        <w:pStyle w:val="ListParagraph"/>
        <w:rPr>
          <w:lang w:val="en-GB"/>
        </w:rPr>
      </w:pPr>
    </w:p>
    <w:p w14:paraId="1091607E" w14:textId="77777777" w:rsidR="0027417F" w:rsidRDefault="008442AC" w:rsidP="0027417F">
      <w:pPr>
        <w:pStyle w:val="ListParagraph"/>
        <w:ind w:left="1440" w:firstLine="720"/>
        <w:rPr>
          <w:lang w:val="en-GB"/>
        </w:rPr>
      </w:pPr>
      <w:r w:rsidRPr="00C53144">
        <w:rPr>
          <w:lang w:val="en-GB"/>
        </w:rPr>
        <w:t>meanReturns : float</w:t>
      </w:r>
    </w:p>
    <w:p w14:paraId="5D05DCBA" w14:textId="663F705E" w:rsidR="0027417F" w:rsidRDefault="008442AC" w:rsidP="0027417F">
      <w:pPr>
        <w:pStyle w:val="ListParagraph"/>
        <w:ind w:left="1440" w:firstLine="720"/>
        <w:rPr>
          <w:lang w:val="en-GB"/>
        </w:rPr>
      </w:pPr>
      <w:r w:rsidRPr="0027417F">
        <w:rPr>
          <w:lang w:val="en-GB"/>
        </w:rPr>
        <w:t>the mean for the returns dataframe</w:t>
      </w:r>
    </w:p>
    <w:p w14:paraId="2AC6C3F4" w14:textId="77777777" w:rsidR="00245381" w:rsidRDefault="00245381" w:rsidP="0027417F">
      <w:pPr>
        <w:pStyle w:val="ListParagraph"/>
        <w:ind w:left="1440" w:firstLine="720"/>
        <w:rPr>
          <w:lang w:val="en-GB"/>
        </w:rPr>
      </w:pPr>
    </w:p>
    <w:p w14:paraId="17F6E0B1" w14:textId="4983B6BA" w:rsidR="008442AC" w:rsidRPr="0027417F" w:rsidRDefault="008442AC" w:rsidP="0027417F">
      <w:pPr>
        <w:pStyle w:val="ListParagraph"/>
        <w:ind w:left="1440" w:firstLine="720"/>
        <w:rPr>
          <w:lang w:val="en-GB"/>
        </w:rPr>
      </w:pPr>
      <w:r w:rsidRPr="0027417F">
        <w:rPr>
          <w:lang w:val="en-GB"/>
        </w:rPr>
        <w:t>covMatrix :pandas.dataframe</w:t>
      </w:r>
    </w:p>
    <w:p w14:paraId="614E7E0D" w14:textId="26584082" w:rsidR="0027417F" w:rsidRDefault="008442AC" w:rsidP="0027417F">
      <w:pPr>
        <w:pStyle w:val="ListParagraph"/>
        <w:ind w:firstLine="720"/>
        <w:rPr>
          <w:lang w:val="en-GB"/>
        </w:rPr>
      </w:pPr>
      <w:r w:rsidRPr="008442AC">
        <w:rPr>
          <w:lang w:val="en-GB"/>
        </w:rPr>
        <w:t xml:space="preserve">    </w:t>
      </w:r>
      <w:r>
        <w:rPr>
          <w:lang w:val="en-GB"/>
        </w:rPr>
        <w:tab/>
      </w:r>
      <w:r w:rsidRPr="008442AC">
        <w:rPr>
          <w:lang w:val="en-GB"/>
        </w:rPr>
        <w:t>this is the Covariance matrix for the stock in the list</w:t>
      </w:r>
    </w:p>
    <w:p w14:paraId="22AF7F0A" w14:textId="77777777" w:rsidR="00245381" w:rsidRDefault="00245381" w:rsidP="0027417F">
      <w:pPr>
        <w:pStyle w:val="ListParagraph"/>
        <w:ind w:firstLine="720"/>
        <w:rPr>
          <w:lang w:val="en-GB"/>
        </w:rPr>
      </w:pPr>
    </w:p>
    <w:p w14:paraId="02D36DE7" w14:textId="6416FF56" w:rsidR="008442AC" w:rsidRPr="0027417F" w:rsidRDefault="008442AC" w:rsidP="0027417F">
      <w:pPr>
        <w:pStyle w:val="ListParagraph"/>
        <w:ind w:left="1440" w:firstLine="720"/>
        <w:rPr>
          <w:lang w:val="en-GB"/>
        </w:rPr>
      </w:pPr>
      <w:r w:rsidRPr="0027417F">
        <w:rPr>
          <w:lang w:val="en-GB"/>
        </w:rPr>
        <w:t>Time: int</w:t>
      </w:r>
    </w:p>
    <w:p w14:paraId="043D72E5" w14:textId="41A964DF" w:rsidR="0027417F" w:rsidRDefault="00733940" w:rsidP="0027417F">
      <w:pPr>
        <w:pStyle w:val="ListParagraph"/>
        <w:rPr>
          <w:lang w:val="en-GB"/>
        </w:rPr>
      </w:pPr>
      <w:r>
        <w:rPr>
          <w:lang w:val="en-GB"/>
        </w:rPr>
        <w:tab/>
      </w:r>
      <w:r w:rsidR="0027417F">
        <w:rPr>
          <w:lang w:val="en-GB"/>
        </w:rPr>
        <w:tab/>
      </w:r>
      <w:r w:rsidR="008442AC" w:rsidRPr="00C33174">
        <w:rPr>
          <w:lang w:val="en-GB"/>
        </w:rPr>
        <w:t>time horizon</w:t>
      </w:r>
    </w:p>
    <w:p w14:paraId="1A8F885E" w14:textId="77777777" w:rsidR="00245381" w:rsidRDefault="00245381" w:rsidP="0027417F">
      <w:pPr>
        <w:pStyle w:val="ListParagraph"/>
        <w:rPr>
          <w:lang w:val="en-GB"/>
        </w:rPr>
      </w:pPr>
    </w:p>
    <w:p w14:paraId="3AEB2DFE" w14:textId="5B270D7E" w:rsidR="000B2606" w:rsidRPr="0027417F" w:rsidRDefault="000B2606" w:rsidP="0027417F">
      <w:pPr>
        <w:pStyle w:val="ListParagraph"/>
        <w:rPr>
          <w:lang w:val="en-GB"/>
        </w:rPr>
      </w:pPr>
      <w:r w:rsidRPr="0027417F">
        <w:rPr>
          <w:lang w:val="en-GB"/>
        </w:rPr>
        <w:t xml:space="preserve">Returns : </w:t>
      </w:r>
      <w:r w:rsidRPr="0027417F">
        <w:rPr>
          <w:lang w:val="en-GB"/>
        </w:rPr>
        <w:tab/>
        <w:t>tuple (returns ,std)</w:t>
      </w:r>
    </w:p>
    <w:p w14:paraId="62242717" w14:textId="77777777" w:rsidR="0027417F" w:rsidRDefault="000B2606" w:rsidP="0027417F">
      <w:pPr>
        <w:pStyle w:val="ListParagraph"/>
        <w:ind w:left="2160" w:firstLine="720"/>
        <w:rPr>
          <w:lang w:val="en-GB"/>
        </w:rPr>
      </w:pPr>
      <w:r w:rsidRPr="000B2606">
        <w:rPr>
          <w:lang w:val="en-GB"/>
        </w:rPr>
        <w:t xml:space="preserve">returns :float </w:t>
      </w:r>
    </w:p>
    <w:p w14:paraId="7F56F649" w14:textId="0F6F5152" w:rsidR="000B2606" w:rsidRDefault="000B2606" w:rsidP="0027417F">
      <w:pPr>
        <w:pStyle w:val="ListParagraph"/>
        <w:ind w:left="2160" w:firstLine="720"/>
        <w:rPr>
          <w:lang w:val="en-GB"/>
        </w:rPr>
      </w:pPr>
      <w:r w:rsidRPr="0027417F">
        <w:rPr>
          <w:lang w:val="en-GB"/>
        </w:rPr>
        <w:t xml:space="preserve">predicted returns </w:t>
      </w:r>
    </w:p>
    <w:p w14:paraId="3C8F8218" w14:textId="77777777" w:rsidR="00245381" w:rsidRPr="0027417F" w:rsidRDefault="00245381" w:rsidP="0027417F">
      <w:pPr>
        <w:pStyle w:val="ListParagraph"/>
        <w:ind w:left="2160" w:firstLine="720"/>
        <w:rPr>
          <w:lang w:val="en-GB"/>
        </w:rPr>
      </w:pPr>
    </w:p>
    <w:p w14:paraId="36800210" w14:textId="4499FE23" w:rsidR="000B2606" w:rsidRPr="000B2606" w:rsidRDefault="000B2606" w:rsidP="00913D0A">
      <w:pPr>
        <w:pStyle w:val="ListParagraph"/>
        <w:ind w:left="2160" w:firstLine="720"/>
        <w:rPr>
          <w:lang w:val="en-GB"/>
        </w:rPr>
      </w:pPr>
      <w:r w:rsidRPr="000B2606">
        <w:rPr>
          <w:lang w:val="en-GB"/>
        </w:rPr>
        <w:t>std : float</w:t>
      </w:r>
    </w:p>
    <w:p w14:paraId="004D0E7C" w14:textId="1FFC76E6" w:rsidR="00AA58BC" w:rsidRDefault="000B2606" w:rsidP="006100CB">
      <w:pPr>
        <w:pStyle w:val="ListParagraph"/>
        <w:ind w:left="1440" w:firstLine="720"/>
        <w:rPr>
          <w:lang w:val="en-GB"/>
        </w:rPr>
      </w:pPr>
      <w:r w:rsidRPr="000B2606">
        <w:rPr>
          <w:lang w:val="en-GB"/>
        </w:rPr>
        <w:t xml:space="preserve">    </w:t>
      </w:r>
      <w:r>
        <w:rPr>
          <w:lang w:val="en-GB"/>
        </w:rPr>
        <w:tab/>
      </w:r>
      <w:r w:rsidRPr="000B2606">
        <w:rPr>
          <w:lang w:val="en-GB"/>
        </w:rPr>
        <w:t>standard deviation</w:t>
      </w:r>
    </w:p>
    <w:p w14:paraId="117304A7" w14:textId="471B11D5" w:rsidR="006604D0" w:rsidRDefault="00F97E0E" w:rsidP="006604D0">
      <w:pPr>
        <w:pStyle w:val="Heading3"/>
        <w:numPr>
          <w:ilvl w:val="0"/>
          <w:numId w:val="0"/>
        </w:numPr>
        <w:ind w:left="720" w:hanging="720"/>
      </w:pPr>
      <w:bookmarkStart w:id="76" w:name="_Toc121238902"/>
      <w:r w:rsidRPr="00F97E0E">
        <w:t>Historical_Simulation</w:t>
      </w:r>
      <w:r>
        <w:t xml:space="preserve"> class</w:t>
      </w:r>
      <w:bookmarkEnd w:id="76"/>
      <w:r>
        <w:t xml:space="preserve"> </w:t>
      </w:r>
    </w:p>
    <w:p w14:paraId="74880000" w14:textId="1117FF6B" w:rsidR="00F97E0E" w:rsidRPr="006100CB" w:rsidRDefault="004404DA" w:rsidP="006100CB">
      <w:pPr>
        <w:pStyle w:val="ListParagraph"/>
        <w:numPr>
          <w:ilvl w:val="0"/>
          <w:numId w:val="29"/>
        </w:numPr>
        <w:rPr>
          <w:lang w:val="en-GB"/>
        </w:rPr>
      </w:pPr>
      <w:r w:rsidRPr="006100CB">
        <w:rPr>
          <w:lang w:val="en-GB"/>
        </w:rPr>
        <w:t>Calculating_VaR_by_Historical_Simulation(</w:t>
      </w:r>
      <w:r w:rsidR="00247995" w:rsidRPr="006100CB">
        <w:rPr>
          <w:lang w:val="en-GB"/>
        </w:rPr>
        <w:t>Stock_historical_data_df_with_Portfolio_returns,confidence_level)</w:t>
      </w:r>
    </w:p>
    <w:p w14:paraId="134363FA" w14:textId="77777777" w:rsidR="00C33174" w:rsidRPr="00C33174" w:rsidRDefault="00C33174" w:rsidP="00C33174">
      <w:pPr>
        <w:pStyle w:val="ListParagraph"/>
        <w:rPr>
          <w:lang w:val="en-GB"/>
        </w:rPr>
      </w:pPr>
      <w:r w:rsidRPr="00C33174">
        <w:rPr>
          <w:lang w:val="en-GB"/>
        </w:rPr>
        <w:t>Read in a pandas series of returns then output the percentile of the distribution at the given confidence level</w:t>
      </w:r>
    </w:p>
    <w:p w14:paraId="1B5F3741" w14:textId="77777777" w:rsidR="00C33174" w:rsidRPr="00C33174" w:rsidRDefault="00C33174" w:rsidP="00C33174">
      <w:pPr>
        <w:pStyle w:val="ListParagraph"/>
        <w:rPr>
          <w:lang w:val="en-GB"/>
        </w:rPr>
      </w:pPr>
      <w:r w:rsidRPr="00C33174">
        <w:rPr>
          <w:lang w:val="en-GB"/>
        </w:rPr>
        <w:t xml:space="preserve"> </w:t>
      </w:r>
    </w:p>
    <w:p w14:paraId="79080D7E" w14:textId="782DB220" w:rsidR="00C33174" w:rsidRPr="00C33174" w:rsidRDefault="00C33174" w:rsidP="00C33174">
      <w:pPr>
        <w:pStyle w:val="ListParagraph"/>
        <w:rPr>
          <w:lang w:val="en-GB"/>
        </w:rPr>
      </w:pPr>
      <w:r w:rsidRPr="00C33174">
        <w:rPr>
          <w:lang w:val="en-GB"/>
        </w:rPr>
        <w:t>Parameters</w:t>
      </w:r>
      <w:r>
        <w:rPr>
          <w:lang w:val="en-GB"/>
        </w:rPr>
        <w:t xml:space="preserve">: </w:t>
      </w:r>
      <w:r>
        <w:rPr>
          <w:lang w:val="en-GB"/>
        </w:rPr>
        <w:tab/>
      </w:r>
      <w:r w:rsidRPr="00C33174">
        <w:rPr>
          <w:lang w:val="en-GB"/>
        </w:rPr>
        <w:t xml:space="preserve">Stock_historical_data_df_with_returns : </w:t>
      </w:r>
      <w:r w:rsidR="00CB0CBC">
        <w:rPr>
          <w:lang w:val="en-GB"/>
        </w:rPr>
        <w:t>pandas</w:t>
      </w:r>
      <w:r w:rsidRPr="00C33174">
        <w:rPr>
          <w:lang w:val="en-GB"/>
        </w:rPr>
        <w:t>.Series</w:t>
      </w:r>
    </w:p>
    <w:p w14:paraId="44FA90DC" w14:textId="32C3B47E" w:rsidR="00C33174" w:rsidRPr="00C33174" w:rsidRDefault="00C33174" w:rsidP="00C33174">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Series that have the Stock returns </w:t>
      </w:r>
    </w:p>
    <w:p w14:paraId="5B942BF3" w14:textId="77777777" w:rsidR="00C33174" w:rsidRPr="00C33174" w:rsidRDefault="00C33174" w:rsidP="00C33174">
      <w:pPr>
        <w:pStyle w:val="ListParagraph"/>
        <w:rPr>
          <w:lang w:val="en-GB"/>
        </w:rPr>
      </w:pPr>
      <w:r w:rsidRPr="00C33174">
        <w:rPr>
          <w:lang w:val="en-GB"/>
        </w:rPr>
        <w:t xml:space="preserve">    </w:t>
      </w:r>
    </w:p>
    <w:p w14:paraId="5E66F5EC" w14:textId="77BD3E0A" w:rsidR="00C33174" w:rsidRPr="00C33174" w:rsidRDefault="00C33174" w:rsidP="00CB0CBC">
      <w:pPr>
        <w:pStyle w:val="ListParagraph"/>
        <w:ind w:left="1440" w:firstLine="720"/>
        <w:rPr>
          <w:lang w:val="en-GB"/>
        </w:rPr>
      </w:pPr>
      <w:r w:rsidRPr="00C33174">
        <w:rPr>
          <w:lang w:val="en-GB"/>
        </w:rPr>
        <w:t>confidence_level</w:t>
      </w:r>
      <w:r w:rsidR="00CB0CBC">
        <w:rPr>
          <w:lang w:val="en-GB"/>
        </w:rPr>
        <w:t xml:space="preserve"> </w:t>
      </w:r>
      <w:r w:rsidRPr="00C33174">
        <w:rPr>
          <w:lang w:val="en-GB"/>
        </w:rPr>
        <w:t>:</w:t>
      </w:r>
      <w:r w:rsidR="00CB0CBC">
        <w:rPr>
          <w:lang w:val="en-GB"/>
        </w:rPr>
        <w:t xml:space="preserve"> </w:t>
      </w:r>
      <w:r w:rsidRPr="00C33174">
        <w:rPr>
          <w:lang w:val="en-GB"/>
        </w:rPr>
        <w:t>int</w:t>
      </w:r>
    </w:p>
    <w:p w14:paraId="2EF5471C" w14:textId="3B9B9FBB" w:rsidR="00C33174" w:rsidRPr="00C33174" w:rsidRDefault="00C33174" w:rsidP="00C33174">
      <w:pPr>
        <w:pStyle w:val="ListParagraph"/>
        <w:rPr>
          <w:lang w:val="en-GB"/>
        </w:rPr>
      </w:pPr>
      <w:r w:rsidRPr="00C33174">
        <w:rPr>
          <w:lang w:val="en-GB"/>
        </w:rPr>
        <w:t xml:space="preserve">    </w:t>
      </w:r>
      <w:r w:rsidR="00CB0CBC">
        <w:rPr>
          <w:lang w:val="en-GB"/>
        </w:rPr>
        <w:tab/>
      </w:r>
      <w:r w:rsidR="00CB0CBC">
        <w:rPr>
          <w:lang w:val="en-GB"/>
        </w:rPr>
        <w:tab/>
      </w:r>
      <w:r w:rsidRPr="00C33174">
        <w:rPr>
          <w:lang w:val="en-GB"/>
        </w:rPr>
        <w:t>This is the confidence level for predicting the VaR</w:t>
      </w:r>
    </w:p>
    <w:p w14:paraId="12B5D7FD" w14:textId="77777777" w:rsidR="00C33174" w:rsidRPr="00C33174" w:rsidRDefault="00C33174" w:rsidP="00C33174">
      <w:pPr>
        <w:pStyle w:val="ListParagraph"/>
        <w:rPr>
          <w:lang w:val="en-GB"/>
        </w:rPr>
      </w:pPr>
      <w:r w:rsidRPr="00C33174">
        <w:rPr>
          <w:lang w:val="en-GB"/>
        </w:rPr>
        <w:t xml:space="preserve"> </w:t>
      </w:r>
    </w:p>
    <w:p w14:paraId="652BBE14" w14:textId="275D3D55" w:rsidR="00C33174" w:rsidRPr="00C33174" w:rsidRDefault="00C33174" w:rsidP="00C33174">
      <w:pPr>
        <w:pStyle w:val="ListParagraph"/>
        <w:rPr>
          <w:lang w:val="en-GB"/>
        </w:rPr>
      </w:pPr>
      <w:r w:rsidRPr="00C33174">
        <w:rPr>
          <w:lang w:val="en-GB"/>
        </w:rPr>
        <w:t>Returns</w:t>
      </w:r>
      <w:r w:rsidR="00CB0CBC">
        <w:rPr>
          <w:lang w:val="en-GB"/>
        </w:rPr>
        <w:t xml:space="preserve">: </w:t>
      </w:r>
      <w:r w:rsidR="00CB0CBC">
        <w:rPr>
          <w:lang w:val="en-GB"/>
        </w:rPr>
        <w:tab/>
      </w:r>
      <w:r w:rsidR="00CB0CBC" w:rsidRPr="00C33174">
        <w:rPr>
          <w:lang w:val="en-GB"/>
        </w:rPr>
        <w:t>float</w:t>
      </w:r>
    </w:p>
    <w:p w14:paraId="12213E6F" w14:textId="64EBADD3" w:rsidR="00C25F11" w:rsidRDefault="00C33174" w:rsidP="00C25F11">
      <w:pPr>
        <w:pStyle w:val="ListParagraph"/>
        <w:ind w:left="1440" w:firstLine="720"/>
        <w:rPr>
          <w:lang w:val="en-GB"/>
        </w:rPr>
      </w:pPr>
      <w:r w:rsidRPr="00C33174">
        <w:rPr>
          <w:lang w:val="en-GB"/>
        </w:rPr>
        <w:t>percentile of the distribution at the given confidence level</w:t>
      </w:r>
    </w:p>
    <w:p w14:paraId="40787562" w14:textId="77777777" w:rsidR="00E545C7" w:rsidRDefault="00E545C7" w:rsidP="00C25F11">
      <w:pPr>
        <w:pStyle w:val="ListParagraph"/>
        <w:ind w:left="1440" w:firstLine="720"/>
        <w:rPr>
          <w:lang w:val="en-GB"/>
        </w:rPr>
      </w:pPr>
    </w:p>
    <w:p w14:paraId="16F0E10B" w14:textId="2C046BCE" w:rsidR="00BD3B56" w:rsidRDefault="00EB4B2C" w:rsidP="006100CB">
      <w:pPr>
        <w:pStyle w:val="ListParagraph"/>
        <w:numPr>
          <w:ilvl w:val="0"/>
          <w:numId w:val="29"/>
        </w:numPr>
        <w:rPr>
          <w:lang w:val="en-GB"/>
        </w:rPr>
      </w:pPr>
      <w:r>
        <w:rPr>
          <w:lang w:val="en-GB"/>
        </w:rPr>
        <w:t>C</w:t>
      </w:r>
      <w:r w:rsidR="00BD3B56" w:rsidRPr="004404DA">
        <w:rPr>
          <w:lang w:val="en-GB"/>
        </w:rPr>
        <w:t>alculating_</w:t>
      </w:r>
      <w:r w:rsidR="00BD3B56">
        <w:rPr>
          <w:lang w:val="en-GB"/>
        </w:rPr>
        <w:t>C</w:t>
      </w:r>
      <w:r w:rsidR="00BD3B56" w:rsidRPr="004404DA">
        <w:rPr>
          <w:lang w:val="en-GB"/>
        </w:rPr>
        <w:t>VaR_by_Historical_Simulation</w:t>
      </w:r>
      <w:r w:rsidR="00BD3B56">
        <w:rPr>
          <w:lang w:val="en-GB"/>
        </w:rPr>
        <w:t>(</w:t>
      </w:r>
      <w:r w:rsidR="00BD3B56" w:rsidRPr="00247995">
        <w:rPr>
          <w:lang w:val="en-GB"/>
        </w:rPr>
        <w:t>Stock_historical_data_df_with_Portfolio_returns</w:t>
      </w:r>
      <w:r w:rsidR="00BD3B56">
        <w:rPr>
          <w:lang w:val="en-GB"/>
        </w:rPr>
        <w:t>,</w:t>
      </w:r>
      <w:r w:rsidR="00BD3B56" w:rsidRPr="00247995">
        <w:rPr>
          <w:lang w:val="en-GB"/>
        </w:rPr>
        <w:t>confidence_level</w:t>
      </w:r>
      <w:r w:rsidR="00BD3B56">
        <w:rPr>
          <w:lang w:val="en-GB"/>
        </w:rPr>
        <w:t>)</w:t>
      </w:r>
    </w:p>
    <w:p w14:paraId="31F62276" w14:textId="77777777" w:rsidR="00BD3B56" w:rsidRPr="00C33174" w:rsidRDefault="00BD3B56" w:rsidP="00BD3B56">
      <w:pPr>
        <w:pStyle w:val="ListParagraph"/>
        <w:rPr>
          <w:lang w:val="en-GB"/>
        </w:rPr>
      </w:pPr>
      <w:r w:rsidRPr="00C33174">
        <w:rPr>
          <w:lang w:val="en-GB"/>
        </w:rPr>
        <w:t>Read in a pandas series of returns then output the percentile of the distribution at the given confidence level</w:t>
      </w:r>
    </w:p>
    <w:p w14:paraId="4A94DCF0" w14:textId="77777777" w:rsidR="00BD3B56" w:rsidRPr="00C33174" w:rsidRDefault="00BD3B56" w:rsidP="00BD3B56">
      <w:pPr>
        <w:pStyle w:val="ListParagraph"/>
        <w:rPr>
          <w:lang w:val="en-GB"/>
        </w:rPr>
      </w:pPr>
      <w:r w:rsidRPr="00C33174">
        <w:rPr>
          <w:lang w:val="en-GB"/>
        </w:rPr>
        <w:lastRenderedPageBreak/>
        <w:t xml:space="preserve"> </w:t>
      </w:r>
    </w:p>
    <w:p w14:paraId="4BECB562" w14:textId="2B5F8A9D" w:rsidR="00BD3B56" w:rsidRPr="00C33174" w:rsidRDefault="00BD3B56" w:rsidP="00BD3B56">
      <w:pPr>
        <w:pStyle w:val="ListParagraph"/>
        <w:rPr>
          <w:lang w:val="en-GB"/>
        </w:rPr>
      </w:pPr>
      <w:r w:rsidRPr="00C33174">
        <w:rPr>
          <w:lang w:val="en-GB"/>
        </w:rPr>
        <w:t>Parameters</w:t>
      </w:r>
      <w:r>
        <w:rPr>
          <w:lang w:val="en-GB"/>
        </w:rPr>
        <w:t xml:space="preserve">: </w:t>
      </w:r>
      <w:r>
        <w:rPr>
          <w:lang w:val="en-GB"/>
        </w:rPr>
        <w:tab/>
      </w:r>
      <w:r w:rsidRPr="00C33174">
        <w:rPr>
          <w:lang w:val="en-GB"/>
        </w:rPr>
        <w:t>Stock_historical_data_df_with_</w:t>
      </w:r>
      <w:r w:rsidR="00E26392" w:rsidRPr="00C33174">
        <w:rPr>
          <w:lang w:val="en-GB"/>
        </w:rPr>
        <w:t>returns:</w:t>
      </w:r>
      <w:r w:rsidRPr="00C33174">
        <w:rPr>
          <w:lang w:val="en-GB"/>
        </w:rPr>
        <w:t xml:space="preserve"> </w:t>
      </w:r>
      <w:r>
        <w:rPr>
          <w:lang w:val="en-GB"/>
        </w:rPr>
        <w:t>pandas</w:t>
      </w:r>
      <w:r w:rsidRPr="00C33174">
        <w:rPr>
          <w:lang w:val="en-GB"/>
        </w:rPr>
        <w:t>.Series</w:t>
      </w:r>
    </w:p>
    <w:p w14:paraId="52F75468" w14:textId="77777777" w:rsidR="00BD3B56" w:rsidRPr="00C33174" w:rsidRDefault="00BD3B56" w:rsidP="00BD3B56">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Series that have the Stock returns </w:t>
      </w:r>
    </w:p>
    <w:p w14:paraId="756DF185" w14:textId="77777777" w:rsidR="00BD3B56" w:rsidRPr="00C33174" w:rsidRDefault="00BD3B56" w:rsidP="00BD3B56">
      <w:pPr>
        <w:pStyle w:val="ListParagraph"/>
        <w:rPr>
          <w:lang w:val="en-GB"/>
        </w:rPr>
      </w:pPr>
      <w:r w:rsidRPr="00C33174">
        <w:rPr>
          <w:lang w:val="en-GB"/>
        </w:rPr>
        <w:t xml:space="preserve">    </w:t>
      </w:r>
    </w:p>
    <w:p w14:paraId="15D7700F" w14:textId="62F9BB63" w:rsidR="00BD3B56" w:rsidRPr="00C33174" w:rsidRDefault="00BD3B56" w:rsidP="00BD3B56">
      <w:pPr>
        <w:pStyle w:val="ListParagraph"/>
        <w:ind w:left="1440" w:firstLine="720"/>
        <w:rPr>
          <w:lang w:val="en-GB"/>
        </w:rPr>
      </w:pPr>
      <w:r w:rsidRPr="00C33174">
        <w:rPr>
          <w:lang w:val="en-GB"/>
        </w:rPr>
        <w:t>confidence_</w:t>
      </w:r>
      <w:r w:rsidR="00E26392" w:rsidRPr="00C33174">
        <w:rPr>
          <w:lang w:val="en-GB"/>
        </w:rPr>
        <w:t>level</w:t>
      </w:r>
      <w:r w:rsidR="00E26392">
        <w:rPr>
          <w:lang w:val="en-GB"/>
        </w:rPr>
        <w:t>:</w:t>
      </w:r>
      <w:r>
        <w:rPr>
          <w:lang w:val="en-GB"/>
        </w:rPr>
        <w:t xml:space="preserve"> </w:t>
      </w:r>
      <w:r w:rsidRPr="00C33174">
        <w:rPr>
          <w:lang w:val="en-GB"/>
        </w:rPr>
        <w:t>int</w:t>
      </w:r>
    </w:p>
    <w:p w14:paraId="04F2A2EE" w14:textId="79FF404D" w:rsidR="00BD3B56" w:rsidRPr="00C33174" w:rsidRDefault="00BD3B56" w:rsidP="00BD3B56">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6B612FC4" w14:textId="77777777" w:rsidR="00BD3B56" w:rsidRPr="00C33174" w:rsidRDefault="00BD3B56" w:rsidP="00BD3B56">
      <w:pPr>
        <w:pStyle w:val="ListParagraph"/>
        <w:rPr>
          <w:lang w:val="en-GB"/>
        </w:rPr>
      </w:pPr>
      <w:r w:rsidRPr="00C33174">
        <w:rPr>
          <w:lang w:val="en-GB"/>
        </w:rPr>
        <w:t xml:space="preserve"> </w:t>
      </w:r>
    </w:p>
    <w:p w14:paraId="0A7271F6" w14:textId="77777777" w:rsidR="00BD3B56" w:rsidRPr="00C33174" w:rsidRDefault="00BD3B56" w:rsidP="00BD3B56">
      <w:pPr>
        <w:pStyle w:val="ListParagraph"/>
        <w:rPr>
          <w:lang w:val="en-GB"/>
        </w:rPr>
      </w:pPr>
      <w:r w:rsidRPr="00C33174">
        <w:rPr>
          <w:lang w:val="en-GB"/>
        </w:rPr>
        <w:t>Returns</w:t>
      </w:r>
      <w:r>
        <w:rPr>
          <w:lang w:val="en-GB"/>
        </w:rPr>
        <w:t xml:space="preserve">: </w:t>
      </w:r>
      <w:r>
        <w:rPr>
          <w:lang w:val="en-GB"/>
        </w:rPr>
        <w:tab/>
      </w:r>
      <w:r w:rsidRPr="00C33174">
        <w:rPr>
          <w:lang w:val="en-GB"/>
        </w:rPr>
        <w:t>float</w:t>
      </w:r>
    </w:p>
    <w:p w14:paraId="638A924D" w14:textId="683C027F" w:rsidR="00BD3B56" w:rsidRDefault="00BD3B56" w:rsidP="00BD3B56">
      <w:pPr>
        <w:pStyle w:val="ListParagraph"/>
        <w:ind w:left="1440" w:firstLine="720"/>
        <w:rPr>
          <w:lang w:val="en-GB"/>
        </w:rPr>
      </w:pPr>
      <w:r w:rsidRPr="00C33174">
        <w:rPr>
          <w:lang w:val="en-GB"/>
        </w:rPr>
        <w:t>percentile of the distribution at the given confidence level</w:t>
      </w:r>
    </w:p>
    <w:p w14:paraId="6138B06E" w14:textId="77777777" w:rsidR="00E545C7" w:rsidRDefault="00E545C7" w:rsidP="00BD3B56">
      <w:pPr>
        <w:pStyle w:val="ListParagraph"/>
        <w:ind w:left="1440" w:firstLine="720"/>
        <w:rPr>
          <w:lang w:val="en-GB"/>
        </w:rPr>
      </w:pPr>
    </w:p>
    <w:p w14:paraId="252DF7E8" w14:textId="09526555" w:rsidR="00C25F11" w:rsidRDefault="00FA365E" w:rsidP="006100CB">
      <w:pPr>
        <w:pStyle w:val="ListParagraph"/>
        <w:numPr>
          <w:ilvl w:val="0"/>
          <w:numId w:val="29"/>
        </w:numPr>
        <w:rPr>
          <w:lang w:val="en-GB"/>
        </w:rPr>
      </w:pPr>
      <w:r w:rsidRPr="00FA365E">
        <w:rPr>
          <w:lang w:val="en-GB"/>
        </w:rPr>
        <w:t>quantile_to_VaR(quantile, Time</w:t>
      </w:r>
      <w:r>
        <w:rPr>
          <w:lang w:val="en-GB"/>
        </w:rPr>
        <w:t>,</w:t>
      </w:r>
      <w:r w:rsidRPr="00FA365E">
        <w:rPr>
          <w:lang w:val="en-GB"/>
        </w:rPr>
        <w:t>InitialInvestmen</w:t>
      </w:r>
      <w:r>
        <w:rPr>
          <w:lang w:val="en-GB"/>
        </w:rPr>
        <w:t>t</w:t>
      </w:r>
      <w:r w:rsidRPr="00FA365E">
        <w:rPr>
          <w:lang w:val="en-GB"/>
        </w:rPr>
        <w:t>)</w:t>
      </w:r>
    </w:p>
    <w:p w14:paraId="4AE99384" w14:textId="77777777" w:rsidR="00EB61FE" w:rsidRDefault="00CF03F8" w:rsidP="00EB61FE">
      <w:pPr>
        <w:pStyle w:val="ListParagraph"/>
        <w:rPr>
          <w:lang w:val="en-GB"/>
        </w:rPr>
      </w:pPr>
      <w:r w:rsidRPr="00CF03F8">
        <w:rPr>
          <w:lang w:val="en-GB"/>
        </w:rPr>
        <w:t>Return the VaR from given quantile</w:t>
      </w:r>
    </w:p>
    <w:p w14:paraId="1E00995F" w14:textId="77777777" w:rsidR="00EB61FE" w:rsidRDefault="00CF03F8" w:rsidP="00EB61FE">
      <w:pPr>
        <w:pStyle w:val="ListParagraph"/>
        <w:rPr>
          <w:lang w:val="en-GB"/>
        </w:rPr>
      </w:pPr>
      <w:r w:rsidRPr="00EB61FE">
        <w:rPr>
          <w:lang w:val="en-GB"/>
        </w:rPr>
        <w:t>Parameters:</w:t>
      </w:r>
      <w:r w:rsidRPr="00EB61FE">
        <w:rPr>
          <w:lang w:val="en-GB"/>
        </w:rPr>
        <w:tab/>
        <w:t>quantile</w:t>
      </w:r>
      <w:r w:rsidR="00E26392" w:rsidRPr="00EB61FE">
        <w:rPr>
          <w:lang w:val="en-GB"/>
        </w:rPr>
        <w:t xml:space="preserve"> </w:t>
      </w:r>
      <w:r w:rsidRPr="00EB61FE">
        <w:rPr>
          <w:lang w:val="en-GB"/>
        </w:rPr>
        <w:t>:</w:t>
      </w:r>
      <w:r w:rsidR="00E26392" w:rsidRPr="00EB61FE">
        <w:rPr>
          <w:lang w:val="en-GB"/>
        </w:rPr>
        <w:t xml:space="preserve"> </w:t>
      </w:r>
      <w:r w:rsidRPr="00EB61FE">
        <w:rPr>
          <w:lang w:val="en-GB"/>
        </w:rPr>
        <w:t>float</w:t>
      </w:r>
    </w:p>
    <w:p w14:paraId="42FBBA47" w14:textId="6A563AD0" w:rsidR="00EB61FE" w:rsidRDefault="00DD66BA" w:rsidP="00EB61FE">
      <w:pPr>
        <w:pStyle w:val="ListParagraph"/>
        <w:rPr>
          <w:lang w:val="en-GB"/>
        </w:rPr>
      </w:pPr>
      <w:r w:rsidRPr="00EB61FE">
        <w:rPr>
          <w:lang w:val="en-GB"/>
        </w:rPr>
        <w:tab/>
      </w:r>
      <w:r w:rsidRPr="00EB61FE">
        <w:rPr>
          <w:lang w:val="en-GB"/>
        </w:rPr>
        <w:tab/>
        <w:t xml:space="preserve">The given </w:t>
      </w:r>
      <w:r w:rsidR="00E4151E" w:rsidRPr="00EB61FE">
        <w:rPr>
          <w:lang w:val="en-GB"/>
        </w:rPr>
        <w:t>quantile for VaR or CVaR</w:t>
      </w:r>
    </w:p>
    <w:p w14:paraId="091B1F46" w14:textId="77777777" w:rsidR="00245381" w:rsidRDefault="00245381" w:rsidP="00EB61FE">
      <w:pPr>
        <w:pStyle w:val="ListParagraph"/>
        <w:rPr>
          <w:lang w:val="en-GB"/>
        </w:rPr>
      </w:pPr>
    </w:p>
    <w:p w14:paraId="29F3E637" w14:textId="77777777" w:rsidR="00EB61FE" w:rsidRDefault="00E4151E" w:rsidP="00EB61FE">
      <w:pPr>
        <w:pStyle w:val="ListParagraph"/>
        <w:rPr>
          <w:lang w:val="en-GB"/>
        </w:rPr>
      </w:pPr>
      <w:r w:rsidRPr="00EB61FE">
        <w:rPr>
          <w:lang w:val="en-GB"/>
        </w:rPr>
        <w:tab/>
      </w:r>
      <w:r w:rsidRPr="00EB61FE">
        <w:rPr>
          <w:lang w:val="en-GB"/>
        </w:rPr>
        <w:tab/>
        <w:t>Time :</w:t>
      </w:r>
      <w:r w:rsidR="00E26392" w:rsidRPr="00EB61FE">
        <w:rPr>
          <w:lang w:val="en-GB"/>
        </w:rPr>
        <w:t xml:space="preserve"> int </w:t>
      </w:r>
    </w:p>
    <w:p w14:paraId="2A25F274" w14:textId="708B6E82" w:rsidR="00EB61FE" w:rsidRDefault="00E26392" w:rsidP="00EB61FE">
      <w:pPr>
        <w:pStyle w:val="ListParagraph"/>
        <w:rPr>
          <w:lang w:val="en-GB"/>
        </w:rPr>
      </w:pPr>
      <w:r w:rsidRPr="00EB61FE">
        <w:rPr>
          <w:lang w:val="en-GB"/>
        </w:rPr>
        <w:tab/>
      </w:r>
      <w:r w:rsidRPr="00EB61FE">
        <w:rPr>
          <w:lang w:val="en-GB"/>
        </w:rPr>
        <w:tab/>
        <w:t xml:space="preserve">Time horizon for the calculation </w:t>
      </w:r>
    </w:p>
    <w:p w14:paraId="301B6644" w14:textId="77777777" w:rsidR="00245381" w:rsidRDefault="00245381" w:rsidP="00EB61FE">
      <w:pPr>
        <w:pStyle w:val="ListParagraph"/>
        <w:rPr>
          <w:lang w:val="en-GB"/>
        </w:rPr>
      </w:pPr>
    </w:p>
    <w:p w14:paraId="63B2F7C2" w14:textId="77777777" w:rsidR="00EB61FE" w:rsidRDefault="00E26392" w:rsidP="00EB61FE">
      <w:pPr>
        <w:pStyle w:val="ListParagraph"/>
        <w:rPr>
          <w:lang w:val="en-GB"/>
        </w:rPr>
      </w:pPr>
      <w:r w:rsidRPr="00EB61FE">
        <w:rPr>
          <w:lang w:val="en-GB"/>
        </w:rPr>
        <w:tab/>
      </w:r>
      <w:r w:rsidRPr="00EB61FE">
        <w:rPr>
          <w:lang w:val="en-GB"/>
        </w:rPr>
        <w:tab/>
        <w:t>InitialInvestment: float</w:t>
      </w:r>
    </w:p>
    <w:p w14:paraId="3F15974F" w14:textId="262F0E0E" w:rsidR="00EB61FE" w:rsidRDefault="00E26392" w:rsidP="00EB61FE">
      <w:pPr>
        <w:pStyle w:val="ListParagraph"/>
        <w:rPr>
          <w:lang w:val="en-GB"/>
        </w:rPr>
      </w:pPr>
      <w:r w:rsidRPr="00EB61FE">
        <w:rPr>
          <w:lang w:val="en-GB"/>
        </w:rPr>
        <w:t xml:space="preserve">    </w:t>
      </w:r>
      <w:r w:rsidRPr="00EB61FE">
        <w:rPr>
          <w:lang w:val="en-GB"/>
        </w:rPr>
        <w:tab/>
      </w:r>
      <w:r w:rsidRPr="00EB61FE">
        <w:rPr>
          <w:lang w:val="en-GB"/>
        </w:rPr>
        <w:tab/>
        <w:t>Initial Investment for your portfolio or stock</w:t>
      </w:r>
    </w:p>
    <w:p w14:paraId="763AF045" w14:textId="77777777" w:rsidR="00245381" w:rsidRDefault="00245381" w:rsidP="00EB61FE">
      <w:pPr>
        <w:pStyle w:val="ListParagraph"/>
        <w:rPr>
          <w:lang w:val="en-GB"/>
        </w:rPr>
      </w:pPr>
    </w:p>
    <w:p w14:paraId="0D592EAB" w14:textId="77777777" w:rsidR="00EB61FE" w:rsidRDefault="00E545C7" w:rsidP="00EB61FE">
      <w:pPr>
        <w:pStyle w:val="ListParagraph"/>
        <w:rPr>
          <w:lang w:val="en-GB"/>
        </w:rPr>
      </w:pPr>
      <w:r w:rsidRPr="00EB61FE">
        <w:rPr>
          <w:lang w:val="en-GB"/>
        </w:rPr>
        <w:t xml:space="preserve">Returns : </w:t>
      </w:r>
      <w:r w:rsidRPr="00EB61FE">
        <w:rPr>
          <w:lang w:val="en-GB"/>
        </w:rPr>
        <w:tab/>
        <w:t>float</w:t>
      </w:r>
    </w:p>
    <w:p w14:paraId="33AB3808" w14:textId="458152FB" w:rsidR="00CF03F8" w:rsidRPr="00EB61FE" w:rsidRDefault="00E545C7" w:rsidP="00EB61FE">
      <w:pPr>
        <w:pStyle w:val="ListParagraph"/>
        <w:ind w:left="2160"/>
        <w:rPr>
          <w:lang w:val="en-GB"/>
        </w:rPr>
      </w:pPr>
      <w:r w:rsidRPr="00EB61FE">
        <w:rPr>
          <w:lang w:val="en-GB"/>
        </w:rPr>
        <w:t>The VaR for given portfolio or stock  ,confidence level ,Time ,Initial Investment</w:t>
      </w:r>
    </w:p>
    <w:p w14:paraId="357E549A" w14:textId="1E088359" w:rsidR="00D03B69" w:rsidRDefault="00532F18" w:rsidP="00D03B69">
      <w:pPr>
        <w:pStyle w:val="Heading3"/>
        <w:numPr>
          <w:ilvl w:val="0"/>
          <w:numId w:val="0"/>
        </w:numPr>
        <w:ind w:left="720" w:hanging="720"/>
      </w:pPr>
      <w:bookmarkStart w:id="77" w:name="_Toc121238903"/>
      <w:r w:rsidRPr="00532F18">
        <w:t>parametric_method</w:t>
      </w:r>
      <w:r>
        <w:t xml:space="preserve"> </w:t>
      </w:r>
      <w:r w:rsidR="00D03B69">
        <w:t>class</w:t>
      </w:r>
      <w:bookmarkEnd w:id="77"/>
      <w:r w:rsidR="00D03B69">
        <w:t xml:space="preserve"> </w:t>
      </w:r>
    </w:p>
    <w:p w14:paraId="330B4E9C" w14:textId="722CEC8A" w:rsidR="00796397" w:rsidRPr="006E4A63" w:rsidRDefault="00BD0EA1" w:rsidP="006E4A63">
      <w:pPr>
        <w:pStyle w:val="ListParagraph"/>
        <w:numPr>
          <w:ilvl w:val="0"/>
          <w:numId w:val="31"/>
        </w:numPr>
        <w:rPr>
          <w:lang w:val="en-GB"/>
        </w:rPr>
      </w:pPr>
      <w:r w:rsidRPr="006E4A63">
        <w:rPr>
          <w:lang w:val="en-GB"/>
        </w:rPr>
        <w:t>Calculating_VaR_by_parametric_method(</w:t>
      </w:r>
      <w:r w:rsidR="00796397" w:rsidRPr="006E4A63">
        <w:rPr>
          <w:lang w:val="en-GB"/>
        </w:rPr>
        <w:t xml:space="preserve">Stock_historical_data_df_with_returns, confidence_level, Time, InitialInvestment) </w:t>
      </w:r>
    </w:p>
    <w:p w14:paraId="27A18CA7" w14:textId="2266FB4E" w:rsidR="00796397" w:rsidRDefault="00CB3E63" w:rsidP="00796397">
      <w:pPr>
        <w:pStyle w:val="ListParagraph"/>
        <w:rPr>
          <w:lang w:val="en-GB"/>
        </w:rPr>
      </w:pPr>
      <w:r w:rsidRPr="00CB3E63">
        <w:rPr>
          <w:lang w:val="en-GB"/>
        </w:rPr>
        <w:t xml:space="preserve">Read in a pandas series of returns then </w:t>
      </w:r>
      <w:r>
        <w:rPr>
          <w:lang w:val="en-GB"/>
        </w:rPr>
        <w:t xml:space="preserve">Calculated the VaR </w:t>
      </w:r>
      <w:r w:rsidRPr="00CB3E63">
        <w:rPr>
          <w:lang w:val="en-GB"/>
        </w:rPr>
        <w:t xml:space="preserve">at the given confidence </w:t>
      </w:r>
      <w:r w:rsidR="00E07B65" w:rsidRPr="00CB3E63">
        <w:rPr>
          <w:lang w:val="en-GB"/>
        </w:rPr>
        <w:t>level</w:t>
      </w:r>
    </w:p>
    <w:p w14:paraId="3EF2EFD7" w14:textId="130AEE65" w:rsidR="00E07B65" w:rsidRPr="00C33174" w:rsidRDefault="001A33EB" w:rsidP="00E07B65">
      <w:pPr>
        <w:pStyle w:val="ListParagraph"/>
        <w:rPr>
          <w:lang w:val="en-GB"/>
        </w:rPr>
      </w:pPr>
      <w:r>
        <w:rPr>
          <w:lang w:val="en-GB"/>
        </w:rPr>
        <w:t>Parameters:</w:t>
      </w:r>
      <w:r>
        <w:rPr>
          <w:lang w:val="en-GB"/>
        </w:rPr>
        <w:tab/>
      </w:r>
      <w:r w:rsidR="00E07B65" w:rsidRPr="00C33174">
        <w:rPr>
          <w:lang w:val="en-GB"/>
        </w:rPr>
        <w:t xml:space="preserve">Stock_historical_data_df_with_returns : </w:t>
      </w:r>
      <w:r w:rsidR="00E07B65">
        <w:rPr>
          <w:lang w:val="en-GB"/>
        </w:rPr>
        <w:t>pandas</w:t>
      </w:r>
      <w:r w:rsidR="00E07B65" w:rsidRPr="00C33174">
        <w:rPr>
          <w:lang w:val="en-GB"/>
        </w:rPr>
        <w:t>.</w:t>
      </w:r>
      <w:r w:rsidR="00E07B65">
        <w:rPr>
          <w:lang w:val="en-GB"/>
        </w:rPr>
        <w:t>dataframe</w:t>
      </w:r>
    </w:p>
    <w:p w14:paraId="08E7D570" w14:textId="3D202285" w:rsidR="00E07B65" w:rsidRDefault="00E07B65" w:rsidP="00E07B65">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w:t>
      </w:r>
      <w:r>
        <w:rPr>
          <w:lang w:val="en-GB"/>
        </w:rPr>
        <w:t>dataframe</w:t>
      </w:r>
      <w:r w:rsidRPr="00C33174">
        <w:rPr>
          <w:lang w:val="en-GB"/>
        </w:rPr>
        <w:t xml:space="preserve"> that have the Stock returns </w:t>
      </w:r>
    </w:p>
    <w:p w14:paraId="14D92B13" w14:textId="77777777" w:rsidR="00245381" w:rsidRDefault="00245381" w:rsidP="00E07B65">
      <w:pPr>
        <w:pStyle w:val="ListParagraph"/>
        <w:rPr>
          <w:lang w:val="en-GB"/>
        </w:rPr>
      </w:pPr>
    </w:p>
    <w:p w14:paraId="292AD485" w14:textId="5E7B595D" w:rsidR="00245381" w:rsidRPr="00C33174" w:rsidRDefault="00245381" w:rsidP="00245381">
      <w:pPr>
        <w:pStyle w:val="ListParagraph"/>
        <w:ind w:left="1440" w:firstLine="720"/>
        <w:rPr>
          <w:lang w:val="en-GB"/>
        </w:rPr>
      </w:pPr>
      <w:r w:rsidRPr="00C33174">
        <w:rPr>
          <w:lang w:val="en-GB"/>
        </w:rPr>
        <w:t>confidence_level</w:t>
      </w:r>
      <w:r>
        <w:rPr>
          <w:lang w:val="en-GB"/>
        </w:rPr>
        <w:t xml:space="preserve">: </w:t>
      </w:r>
      <w:r w:rsidRPr="00C33174">
        <w:rPr>
          <w:lang w:val="en-GB"/>
        </w:rPr>
        <w:t>int</w:t>
      </w:r>
    </w:p>
    <w:p w14:paraId="09563A52" w14:textId="6B27B839" w:rsidR="00245381" w:rsidRDefault="00245381" w:rsidP="00245381">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0ACF0439" w14:textId="6F907CF1" w:rsidR="00245381" w:rsidRDefault="00245381" w:rsidP="00E07B65">
      <w:pPr>
        <w:pStyle w:val="ListParagraph"/>
        <w:rPr>
          <w:lang w:val="en-GB"/>
        </w:rPr>
      </w:pPr>
      <w:r>
        <w:rPr>
          <w:lang w:val="en-GB"/>
        </w:rPr>
        <w:tab/>
      </w:r>
    </w:p>
    <w:p w14:paraId="706670C8" w14:textId="77777777" w:rsidR="00245381" w:rsidRPr="00245381" w:rsidRDefault="00245381" w:rsidP="00245381">
      <w:pPr>
        <w:pStyle w:val="ListParagraph"/>
        <w:rPr>
          <w:lang w:val="en-GB"/>
        </w:rPr>
      </w:pPr>
      <w:r>
        <w:rPr>
          <w:lang w:val="en-GB"/>
        </w:rPr>
        <w:tab/>
      </w:r>
      <w:r>
        <w:rPr>
          <w:lang w:val="en-GB"/>
        </w:rPr>
        <w:tab/>
      </w:r>
      <w:r w:rsidRPr="00245381">
        <w:rPr>
          <w:lang w:val="en-GB"/>
        </w:rPr>
        <w:t xml:space="preserve">Time : int </w:t>
      </w:r>
    </w:p>
    <w:p w14:paraId="25019168" w14:textId="77777777" w:rsidR="00245381" w:rsidRPr="00245381" w:rsidRDefault="00245381" w:rsidP="00245381">
      <w:pPr>
        <w:pStyle w:val="ListParagraph"/>
        <w:rPr>
          <w:lang w:val="en-GB"/>
        </w:rPr>
      </w:pPr>
      <w:r w:rsidRPr="00245381">
        <w:rPr>
          <w:lang w:val="en-GB"/>
        </w:rPr>
        <w:tab/>
      </w:r>
      <w:r w:rsidRPr="00245381">
        <w:rPr>
          <w:lang w:val="en-GB"/>
        </w:rPr>
        <w:tab/>
        <w:t xml:space="preserve">Time horizon for the calculation </w:t>
      </w:r>
    </w:p>
    <w:p w14:paraId="48341A39" w14:textId="77777777" w:rsidR="00245381" w:rsidRPr="00245381" w:rsidRDefault="00245381" w:rsidP="00245381">
      <w:pPr>
        <w:pStyle w:val="ListParagraph"/>
        <w:rPr>
          <w:lang w:val="en-GB"/>
        </w:rPr>
      </w:pPr>
    </w:p>
    <w:p w14:paraId="11DED593" w14:textId="77777777" w:rsidR="00245381" w:rsidRPr="00245381" w:rsidRDefault="00245381" w:rsidP="00245381">
      <w:pPr>
        <w:pStyle w:val="ListParagraph"/>
        <w:rPr>
          <w:lang w:val="en-GB"/>
        </w:rPr>
      </w:pPr>
      <w:r w:rsidRPr="00245381">
        <w:rPr>
          <w:lang w:val="en-GB"/>
        </w:rPr>
        <w:tab/>
      </w:r>
      <w:r w:rsidRPr="00245381">
        <w:rPr>
          <w:lang w:val="en-GB"/>
        </w:rPr>
        <w:tab/>
        <w:t>InitialInvestment: float</w:t>
      </w:r>
    </w:p>
    <w:p w14:paraId="15161659" w14:textId="51E040C5" w:rsidR="00245381" w:rsidRDefault="00245381" w:rsidP="00245381">
      <w:pPr>
        <w:pStyle w:val="ListParagraph"/>
        <w:rPr>
          <w:lang w:val="en-GB"/>
        </w:rPr>
      </w:pPr>
      <w:r w:rsidRPr="00245381">
        <w:rPr>
          <w:lang w:val="en-GB"/>
        </w:rPr>
        <w:t xml:space="preserve">    </w:t>
      </w:r>
      <w:r w:rsidRPr="00245381">
        <w:rPr>
          <w:lang w:val="en-GB"/>
        </w:rPr>
        <w:tab/>
      </w:r>
      <w:r w:rsidRPr="00245381">
        <w:rPr>
          <w:lang w:val="en-GB"/>
        </w:rPr>
        <w:tab/>
        <w:t>Initial Investment for your portfolio or stock</w:t>
      </w:r>
    </w:p>
    <w:p w14:paraId="2321AC38" w14:textId="77777777" w:rsidR="006E4A63" w:rsidRPr="00C33174" w:rsidRDefault="006E4A63" w:rsidP="00245381">
      <w:pPr>
        <w:pStyle w:val="ListParagraph"/>
        <w:rPr>
          <w:lang w:val="en-GB"/>
        </w:rPr>
      </w:pPr>
    </w:p>
    <w:p w14:paraId="6E0C5AA5" w14:textId="77777777" w:rsidR="003F2A8C" w:rsidRPr="003F2A8C" w:rsidRDefault="003F2A8C" w:rsidP="003F2A8C">
      <w:pPr>
        <w:pStyle w:val="ListParagraph"/>
        <w:rPr>
          <w:lang w:val="en-GB"/>
        </w:rPr>
      </w:pPr>
      <w:r w:rsidRPr="003F2A8C">
        <w:rPr>
          <w:lang w:val="en-GB"/>
        </w:rPr>
        <w:t xml:space="preserve">Returns : </w:t>
      </w:r>
      <w:r w:rsidRPr="003F2A8C">
        <w:rPr>
          <w:lang w:val="en-GB"/>
        </w:rPr>
        <w:tab/>
        <w:t>float</w:t>
      </w:r>
    </w:p>
    <w:p w14:paraId="6EF8E971" w14:textId="6FAF03E8" w:rsidR="003F2A8C" w:rsidRDefault="003F2A8C" w:rsidP="001C3E49">
      <w:pPr>
        <w:pStyle w:val="ListParagraph"/>
        <w:ind w:left="2880" w:hanging="720"/>
        <w:rPr>
          <w:lang w:val="en-GB"/>
        </w:rPr>
      </w:pPr>
      <w:r w:rsidRPr="003F2A8C">
        <w:rPr>
          <w:lang w:val="en-GB"/>
        </w:rPr>
        <w:t>The VaR for given portfolio or stock  ,confidence level ,Time ,Initial Investment</w:t>
      </w:r>
      <w:r w:rsidR="00245381">
        <w:rPr>
          <w:lang w:val="en-GB"/>
        </w:rPr>
        <w:tab/>
      </w:r>
    </w:p>
    <w:p w14:paraId="04E7007A" w14:textId="77777777" w:rsidR="006E4A63" w:rsidRDefault="003F2A8C" w:rsidP="006E4A63">
      <w:pPr>
        <w:pStyle w:val="ListParagraph"/>
        <w:numPr>
          <w:ilvl w:val="0"/>
          <w:numId w:val="31"/>
        </w:numPr>
        <w:rPr>
          <w:lang w:val="en-GB"/>
        </w:rPr>
      </w:pPr>
      <w:r w:rsidRPr="006E4A63">
        <w:rPr>
          <w:lang w:val="en-GB"/>
        </w:rPr>
        <w:t xml:space="preserve">Calculating_VaR_by_parametric_method_portfolio(Stock_historical_data_df_with_returns, confidence_level, Time, InitialInvestment) </w:t>
      </w:r>
    </w:p>
    <w:p w14:paraId="5539C152" w14:textId="472C2DD4" w:rsidR="003F2A8C" w:rsidRPr="006E4A63" w:rsidRDefault="003F2A8C" w:rsidP="006E4A63">
      <w:pPr>
        <w:pStyle w:val="ListParagraph"/>
        <w:rPr>
          <w:lang w:val="en-GB"/>
        </w:rPr>
      </w:pPr>
      <w:r w:rsidRPr="006E4A63">
        <w:rPr>
          <w:lang w:val="en-GB"/>
        </w:rPr>
        <w:t>Read in a pandas series of returns then Calculated the VaR at the given confidence level</w:t>
      </w:r>
    </w:p>
    <w:p w14:paraId="561F9BA6" w14:textId="77777777" w:rsidR="003F2A8C" w:rsidRDefault="003F2A8C" w:rsidP="003F2A8C">
      <w:pPr>
        <w:pStyle w:val="ListParagraph"/>
        <w:rPr>
          <w:lang w:val="en-GB"/>
        </w:rPr>
      </w:pPr>
    </w:p>
    <w:p w14:paraId="23BA5BE7" w14:textId="4EA61FD2" w:rsidR="003F2A8C" w:rsidRPr="00C33174" w:rsidRDefault="003F2A8C" w:rsidP="003F2A8C">
      <w:pPr>
        <w:pStyle w:val="ListParagraph"/>
        <w:rPr>
          <w:lang w:val="en-GB"/>
        </w:rPr>
      </w:pPr>
      <w:r>
        <w:rPr>
          <w:lang w:val="en-GB"/>
        </w:rPr>
        <w:t>Parameters:</w:t>
      </w:r>
      <w:r>
        <w:rPr>
          <w:lang w:val="en-GB"/>
        </w:rPr>
        <w:tab/>
      </w:r>
      <w:r w:rsidRPr="00C33174">
        <w:rPr>
          <w:lang w:val="en-GB"/>
        </w:rPr>
        <w:t xml:space="preserve">Stock_historical_data_df_with_returns : </w:t>
      </w:r>
      <w:r>
        <w:rPr>
          <w:lang w:val="en-GB"/>
        </w:rPr>
        <w:t>pandas</w:t>
      </w:r>
      <w:r w:rsidRPr="00C33174">
        <w:rPr>
          <w:lang w:val="en-GB"/>
        </w:rPr>
        <w:t>.</w:t>
      </w:r>
      <w:r>
        <w:rPr>
          <w:lang w:val="en-GB"/>
        </w:rPr>
        <w:t>dataframe</w:t>
      </w:r>
    </w:p>
    <w:p w14:paraId="3F648316" w14:textId="77777777" w:rsidR="003F2A8C" w:rsidRDefault="003F2A8C" w:rsidP="003F2A8C">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w:t>
      </w:r>
      <w:r>
        <w:rPr>
          <w:lang w:val="en-GB"/>
        </w:rPr>
        <w:t>dataframe</w:t>
      </w:r>
      <w:r w:rsidRPr="00C33174">
        <w:rPr>
          <w:lang w:val="en-GB"/>
        </w:rPr>
        <w:t xml:space="preserve"> that have the Stock returns </w:t>
      </w:r>
    </w:p>
    <w:p w14:paraId="0E05B87D" w14:textId="77777777" w:rsidR="003F2A8C" w:rsidRDefault="003F2A8C" w:rsidP="003F2A8C">
      <w:pPr>
        <w:pStyle w:val="ListParagraph"/>
        <w:rPr>
          <w:lang w:val="en-GB"/>
        </w:rPr>
      </w:pPr>
    </w:p>
    <w:p w14:paraId="0C83508E" w14:textId="77777777" w:rsidR="003F2A8C" w:rsidRPr="00C33174" w:rsidRDefault="003F2A8C" w:rsidP="003F2A8C">
      <w:pPr>
        <w:pStyle w:val="ListParagraph"/>
        <w:ind w:left="1440" w:firstLine="720"/>
        <w:rPr>
          <w:lang w:val="en-GB"/>
        </w:rPr>
      </w:pPr>
      <w:r w:rsidRPr="00C33174">
        <w:rPr>
          <w:lang w:val="en-GB"/>
        </w:rPr>
        <w:t>confidence_level</w:t>
      </w:r>
      <w:r>
        <w:rPr>
          <w:lang w:val="en-GB"/>
        </w:rPr>
        <w:t xml:space="preserve">: </w:t>
      </w:r>
      <w:r w:rsidRPr="00C33174">
        <w:rPr>
          <w:lang w:val="en-GB"/>
        </w:rPr>
        <w:t>int</w:t>
      </w:r>
    </w:p>
    <w:p w14:paraId="24B61375" w14:textId="77777777" w:rsidR="003F2A8C" w:rsidRDefault="003F2A8C" w:rsidP="003F2A8C">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781527FF" w14:textId="77777777" w:rsidR="003F2A8C" w:rsidRDefault="003F2A8C" w:rsidP="003F2A8C">
      <w:pPr>
        <w:pStyle w:val="ListParagraph"/>
        <w:rPr>
          <w:lang w:val="en-GB"/>
        </w:rPr>
      </w:pPr>
      <w:r>
        <w:rPr>
          <w:lang w:val="en-GB"/>
        </w:rPr>
        <w:tab/>
      </w:r>
    </w:p>
    <w:p w14:paraId="5EAC6030" w14:textId="77777777" w:rsidR="003F2A8C" w:rsidRPr="00245381" w:rsidRDefault="003F2A8C" w:rsidP="003F2A8C">
      <w:pPr>
        <w:pStyle w:val="ListParagraph"/>
        <w:rPr>
          <w:lang w:val="en-GB"/>
        </w:rPr>
      </w:pPr>
      <w:r>
        <w:rPr>
          <w:lang w:val="en-GB"/>
        </w:rPr>
        <w:tab/>
      </w:r>
      <w:r>
        <w:rPr>
          <w:lang w:val="en-GB"/>
        </w:rPr>
        <w:tab/>
      </w:r>
      <w:r w:rsidRPr="00245381">
        <w:rPr>
          <w:lang w:val="en-GB"/>
        </w:rPr>
        <w:t xml:space="preserve">Time : int </w:t>
      </w:r>
    </w:p>
    <w:p w14:paraId="15F309B3" w14:textId="77777777" w:rsidR="003F2A8C" w:rsidRPr="00245381" w:rsidRDefault="003F2A8C" w:rsidP="003F2A8C">
      <w:pPr>
        <w:pStyle w:val="ListParagraph"/>
        <w:rPr>
          <w:lang w:val="en-GB"/>
        </w:rPr>
      </w:pPr>
      <w:r w:rsidRPr="00245381">
        <w:rPr>
          <w:lang w:val="en-GB"/>
        </w:rPr>
        <w:tab/>
      </w:r>
      <w:r w:rsidRPr="00245381">
        <w:rPr>
          <w:lang w:val="en-GB"/>
        </w:rPr>
        <w:tab/>
        <w:t xml:space="preserve">Time horizon for the calculation </w:t>
      </w:r>
    </w:p>
    <w:p w14:paraId="27C7DFF6" w14:textId="77777777" w:rsidR="003F2A8C" w:rsidRPr="00245381" w:rsidRDefault="003F2A8C" w:rsidP="003F2A8C">
      <w:pPr>
        <w:pStyle w:val="ListParagraph"/>
        <w:rPr>
          <w:lang w:val="en-GB"/>
        </w:rPr>
      </w:pPr>
    </w:p>
    <w:p w14:paraId="39E7A23B" w14:textId="77777777" w:rsidR="003F2A8C" w:rsidRPr="00245381" w:rsidRDefault="003F2A8C" w:rsidP="003F2A8C">
      <w:pPr>
        <w:pStyle w:val="ListParagraph"/>
        <w:rPr>
          <w:lang w:val="en-GB"/>
        </w:rPr>
      </w:pPr>
      <w:r w:rsidRPr="00245381">
        <w:rPr>
          <w:lang w:val="en-GB"/>
        </w:rPr>
        <w:tab/>
      </w:r>
      <w:r w:rsidRPr="00245381">
        <w:rPr>
          <w:lang w:val="en-GB"/>
        </w:rPr>
        <w:tab/>
        <w:t>InitialInvestment: float</w:t>
      </w:r>
    </w:p>
    <w:p w14:paraId="06477E50" w14:textId="7C1365EF" w:rsidR="003F2A8C" w:rsidRDefault="003F2A8C" w:rsidP="003F2A8C">
      <w:pPr>
        <w:pStyle w:val="ListParagraph"/>
        <w:rPr>
          <w:lang w:val="en-GB"/>
        </w:rPr>
      </w:pPr>
      <w:r w:rsidRPr="00245381">
        <w:rPr>
          <w:lang w:val="en-GB"/>
        </w:rPr>
        <w:t xml:space="preserve">    </w:t>
      </w:r>
      <w:r w:rsidRPr="00245381">
        <w:rPr>
          <w:lang w:val="en-GB"/>
        </w:rPr>
        <w:tab/>
      </w:r>
      <w:r w:rsidRPr="00245381">
        <w:rPr>
          <w:lang w:val="en-GB"/>
        </w:rPr>
        <w:tab/>
        <w:t>Initial Investment for your portfolio or stock</w:t>
      </w:r>
    </w:p>
    <w:p w14:paraId="0F3A7D29" w14:textId="77777777" w:rsidR="006E4A63" w:rsidRPr="00C33174" w:rsidRDefault="006E4A63" w:rsidP="003F2A8C">
      <w:pPr>
        <w:pStyle w:val="ListParagraph"/>
        <w:rPr>
          <w:lang w:val="en-GB"/>
        </w:rPr>
      </w:pPr>
    </w:p>
    <w:p w14:paraId="7FC58479" w14:textId="77777777" w:rsidR="003F2A8C" w:rsidRPr="003F2A8C" w:rsidRDefault="003F2A8C" w:rsidP="003F2A8C">
      <w:pPr>
        <w:pStyle w:val="ListParagraph"/>
        <w:rPr>
          <w:lang w:val="en-GB"/>
        </w:rPr>
      </w:pPr>
      <w:r w:rsidRPr="003F2A8C">
        <w:rPr>
          <w:lang w:val="en-GB"/>
        </w:rPr>
        <w:t xml:space="preserve">Returns : </w:t>
      </w:r>
      <w:r w:rsidRPr="003F2A8C">
        <w:rPr>
          <w:lang w:val="en-GB"/>
        </w:rPr>
        <w:tab/>
        <w:t>float</w:t>
      </w:r>
    </w:p>
    <w:p w14:paraId="577805C0" w14:textId="318B994A" w:rsidR="003F2A8C" w:rsidRPr="00796397" w:rsidRDefault="003F2A8C" w:rsidP="003F2A8C">
      <w:pPr>
        <w:pStyle w:val="ListParagraph"/>
        <w:ind w:left="2160"/>
        <w:rPr>
          <w:lang w:val="en-GB"/>
        </w:rPr>
      </w:pPr>
      <w:r w:rsidRPr="003F2A8C">
        <w:rPr>
          <w:lang w:val="en-GB"/>
        </w:rPr>
        <w:t xml:space="preserve">The VaR for given portfolio or </w:t>
      </w:r>
      <w:r w:rsidR="006E4A63" w:rsidRPr="003F2A8C">
        <w:rPr>
          <w:lang w:val="en-GB"/>
        </w:rPr>
        <w:t>stock, confidence</w:t>
      </w:r>
      <w:r w:rsidRPr="003F2A8C">
        <w:rPr>
          <w:lang w:val="en-GB"/>
        </w:rPr>
        <w:t xml:space="preserve"> level ,Time ,Initial Investment</w:t>
      </w:r>
      <w:r>
        <w:rPr>
          <w:lang w:val="en-GB"/>
        </w:rPr>
        <w:tab/>
      </w:r>
    </w:p>
    <w:p w14:paraId="780DFAD9" w14:textId="1137B573" w:rsidR="003E5DA3" w:rsidRPr="006C4F40" w:rsidRDefault="003E5DA3" w:rsidP="0052797D">
      <w:pPr>
        <w:pStyle w:val="ListParagraph"/>
        <w:numPr>
          <w:ilvl w:val="0"/>
          <w:numId w:val="31"/>
        </w:numPr>
        <w:rPr>
          <w:lang w:val="en-GB"/>
        </w:rPr>
      </w:pPr>
    </w:p>
    <w:p w14:paraId="493DE719" w14:textId="46B01496" w:rsidR="0080345C" w:rsidRDefault="0080345C" w:rsidP="0080345C">
      <w:pPr>
        <w:pStyle w:val="Heading2"/>
      </w:pPr>
      <w:bookmarkStart w:id="78" w:name="_Toc121238904"/>
      <w:r>
        <w:t>UML</w:t>
      </w:r>
      <w:bookmarkEnd w:id="78"/>
    </w:p>
    <w:p w14:paraId="6C128C6A" w14:textId="77777777" w:rsidR="004B0586" w:rsidRPr="004B0586" w:rsidRDefault="004B0586" w:rsidP="004B0586"/>
    <w:p w14:paraId="282F7621" w14:textId="207DF13D" w:rsidR="003A7952" w:rsidRDefault="004E2220">
      <w:pPr>
        <w:pStyle w:val="Heading1"/>
      </w:pPr>
      <w:bookmarkStart w:id="79" w:name="_Toc22116032"/>
      <w:bookmarkStart w:id="80" w:name="_Toc22116156"/>
      <w:bookmarkStart w:id="81" w:name="_Toc22116166"/>
      <w:bookmarkStart w:id="82" w:name="_Toc367967473"/>
      <w:bookmarkStart w:id="83" w:name="_Toc121238905"/>
      <w:r>
        <w:lastRenderedPageBreak/>
        <w:t>P</w:t>
      </w:r>
      <w:r w:rsidRPr="004E2220">
        <w:t>roof-of-concept</w:t>
      </w:r>
      <w:r w:rsidR="003A7952">
        <w:t>s</w:t>
      </w:r>
      <w:bookmarkEnd w:id="79"/>
      <w:bookmarkEnd w:id="80"/>
      <w:bookmarkEnd w:id="81"/>
      <w:bookmarkEnd w:id="82"/>
      <w:r>
        <w:t xml:space="preserve"> Devel</w:t>
      </w:r>
      <w:r w:rsidR="00D33FCF">
        <w:t>opment</w:t>
      </w:r>
      <w:bookmarkEnd w:id="83"/>
      <w:r w:rsidR="00D33FCF">
        <w:t xml:space="preserve"> </w:t>
      </w:r>
    </w:p>
    <w:p w14:paraId="44C827C3" w14:textId="58809CA5" w:rsidR="00C2196A" w:rsidRDefault="00780F67" w:rsidP="009F445A">
      <w:r w:rsidRPr="00780F67">
        <w:t>To Implement the concepts of VaR, I made a python program for calculating the VaR for real time data. During the development, I used TDD method as the main develop methodology</w:t>
      </w:r>
      <w:r w:rsidR="006351CE" w:rsidRPr="006351CE">
        <w:t>.</w:t>
      </w:r>
      <w:r w:rsidR="006351CE">
        <w:t xml:space="preserve"> </w:t>
      </w:r>
    </w:p>
    <w:p w14:paraId="019F6E41" w14:textId="4154000F" w:rsidR="005B7811" w:rsidRDefault="005B7811" w:rsidP="005B7811">
      <w:pPr>
        <w:pStyle w:val="Heading2"/>
      </w:pPr>
      <w:bookmarkStart w:id="84" w:name="_Toc121238906"/>
      <w:r>
        <w:t xml:space="preserve">Data </w:t>
      </w:r>
      <w:r w:rsidR="00D22B69" w:rsidRPr="00947F97">
        <w:t>initialise</w:t>
      </w:r>
      <w:bookmarkEnd w:id="84"/>
    </w:p>
    <w:p w14:paraId="4C101758" w14:textId="16D8A53D" w:rsidR="006F3C0B" w:rsidRDefault="006F3C0B" w:rsidP="009F445A">
      <w:r w:rsidRPr="006F3C0B">
        <w:t>To Calculate VaR in a real time situation, the First step we need do the data initialise first , As a result I have created a package mainly for this purpose (Get_the_stock_data.py) . In this package , it has a function</w:t>
      </w:r>
      <w:r>
        <w:t xml:space="preserve"> </w:t>
      </w:r>
      <w:r w:rsidRPr="006F3C0B">
        <w:t>Get_the_stock_portfolio_historical_data_in_the_given_time , which accepts the stock list and the period of time as input.</w:t>
      </w:r>
    </w:p>
    <w:p w14:paraId="7C20F9E5" w14:textId="071BAEDD" w:rsidR="008116B2" w:rsidRDefault="0034763C" w:rsidP="009F445A">
      <w:r>
        <w:rPr>
          <w:noProof/>
        </w:rPr>
        <w:drawing>
          <wp:inline distT="0" distB="0" distL="0" distR="0" wp14:anchorId="146340A4" wp14:editId="6B5AD0E0">
            <wp:extent cx="5580380" cy="47904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4790440"/>
                    </a:xfrm>
                    <a:prstGeom prst="rect">
                      <a:avLst/>
                    </a:prstGeom>
                  </pic:spPr>
                </pic:pic>
              </a:graphicData>
            </a:graphic>
          </wp:inline>
        </w:drawing>
      </w:r>
    </w:p>
    <w:p w14:paraId="56513DEF" w14:textId="2A86B513" w:rsidR="00A26C91" w:rsidRDefault="00E2785A" w:rsidP="006F3C0B">
      <w:pPr>
        <w:jc w:val="center"/>
      </w:pPr>
      <w:r>
        <w:t xml:space="preserve">Figure </w:t>
      </w:r>
      <w:r w:rsidR="00084716">
        <w:t xml:space="preserve">4 </w:t>
      </w:r>
      <w:r w:rsidR="00084716" w:rsidRPr="00084716">
        <w:t>Get_the_stock_portfolio_historical_data_in_the_given_time</w:t>
      </w:r>
      <w:r w:rsidR="00084716">
        <w:t xml:space="preserve"> function</w:t>
      </w:r>
    </w:p>
    <w:p w14:paraId="311916A6" w14:textId="77777777" w:rsidR="006F3C0B" w:rsidRDefault="006F3C0B" w:rsidP="009F445A"/>
    <w:p w14:paraId="5CE93322" w14:textId="5446061E" w:rsidR="00166E72" w:rsidRDefault="00166E72" w:rsidP="00166E72">
      <w:r>
        <w:t>In step 1, I have created the portfolio object by using the create_stock_object function, see appendix 1, then we will have a yfinance ticket.</w:t>
      </w:r>
    </w:p>
    <w:p w14:paraId="1D65871D" w14:textId="77777777" w:rsidR="00166E72" w:rsidRDefault="00166E72" w:rsidP="00166E72"/>
    <w:p w14:paraId="795B9895" w14:textId="77777777" w:rsidR="00166E72" w:rsidRDefault="00166E72" w:rsidP="00166E72">
      <w:r>
        <w:t xml:space="preserve">In step 2, I only extract the closing price from the portfolio object, where I used a for loop to go throw all the given stock ticket </w:t>
      </w:r>
    </w:p>
    <w:p w14:paraId="49F98849" w14:textId="5AFD31AF" w:rsidR="00166E72" w:rsidRDefault="00166E72" w:rsidP="00166E72">
      <w:r>
        <w:lastRenderedPageBreak/>
        <w:t xml:space="preserve">In step 3, I created a new pandas dataframe to store all the closing prices with stock tickets as their column name, see the example in Table 4 </w:t>
      </w:r>
    </w:p>
    <w:p w14:paraId="3E67F1B9" w14:textId="77777777" w:rsidR="00166E72" w:rsidRDefault="00166E72" w:rsidP="00166E72"/>
    <w:p w14:paraId="04EE319D" w14:textId="1FEBE034" w:rsidR="00166E72" w:rsidRDefault="00166E72" w:rsidP="00166E72">
      <w:r>
        <w:t xml:space="preserve">At step 4, return the pandas dataframe </w:t>
      </w:r>
    </w:p>
    <w:p w14:paraId="3704F55F" w14:textId="77777777" w:rsidR="00166E72" w:rsidRDefault="00166E72" w:rsidP="00166E72"/>
    <w:p w14:paraId="76329671" w14:textId="77777777" w:rsidR="00BE559F" w:rsidRDefault="00166E72" w:rsidP="00166E72">
      <w:r>
        <w:t xml:space="preserve">To see how it works, here is the driver code for single stock and portfolio </w:t>
      </w:r>
    </w:p>
    <w:p w14:paraId="75119D5D" w14:textId="77777777" w:rsidR="00BE559F" w:rsidRDefault="00BE559F" w:rsidP="00166E72"/>
    <w:p w14:paraId="27CD50D1" w14:textId="0DC2610B" w:rsidR="006D6D75" w:rsidRDefault="00936853" w:rsidP="00166E72">
      <w:r>
        <w:rPr>
          <w:noProof/>
        </w:rPr>
        <w:drawing>
          <wp:inline distT="0" distB="0" distL="0" distR="0" wp14:anchorId="27659A39" wp14:editId="07B9571A">
            <wp:extent cx="5580380" cy="8509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850900"/>
                    </a:xfrm>
                    <a:prstGeom prst="rect">
                      <a:avLst/>
                    </a:prstGeom>
                  </pic:spPr>
                </pic:pic>
              </a:graphicData>
            </a:graphic>
          </wp:inline>
        </w:drawing>
      </w:r>
    </w:p>
    <w:p w14:paraId="30FCB250" w14:textId="77777777" w:rsidR="00BE559F" w:rsidRDefault="00BE559F" w:rsidP="00166E72"/>
    <w:p w14:paraId="4CE2FDE6" w14:textId="77777777" w:rsidR="00BE559F" w:rsidRDefault="00BE559F" w:rsidP="00BE559F">
      <w:r>
        <w:t xml:space="preserve">After we get the historical data, we need to prepare for the historical returns for each stock, so we need to use another function I create in Calculating_VaR package. </w:t>
      </w:r>
    </w:p>
    <w:p w14:paraId="3B3343AF" w14:textId="77777777" w:rsidR="00BE559F" w:rsidRDefault="00BE559F" w:rsidP="00BE559F"/>
    <w:p w14:paraId="38B87654" w14:textId="77777777" w:rsidR="00BE559F" w:rsidRDefault="00BE559F" w:rsidP="00BE559F">
      <w:r>
        <w:t>In the Calculating_VaR package, there are several classes, which are data_initialise, Historical_Simulation, and parametric_method class. Here we will focus on the data_initialise class first and will take about the others later in the report.</w:t>
      </w:r>
    </w:p>
    <w:p w14:paraId="17A0419F" w14:textId="77777777" w:rsidR="00BE559F" w:rsidRDefault="00BE559F" w:rsidP="00BE559F"/>
    <w:p w14:paraId="2D874F0C" w14:textId="20EF42F9" w:rsidR="00BE559F" w:rsidRDefault="00BE559F" w:rsidP="00BE559F">
      <w:r>
        <w:t>To use the function we need to create an object first, to create an object we need two parameters, first, the historical data we get in the previse part, and the weight of the stock in the portfolio, if the user does not put in the weights the default weights will be 1.</w:t>
      </w:r>
    </w:p>
    <w:p w14:paraId="7F5014F7" w14:textId="33C18A91" w:rsidR="00BE559F" w:rsidRDefault="009144A2" w:rsidP="00BE559F">
      <w:r>
        <w:rPr>
          <w:noProof/>
        </w:rPr>
        <w:drawing>
          <wp:inline distT="0" distB="0" distL="0" distR="0" wp14:anchorId="6B6E5E1D" wp14:editId="78384590">
            <wp:extent cx="5041900" cy="207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041900" cy="2070100"/>
                    </a:xfrm>
                    <a:prstGeom prst="rect">
                      <a:avLst/>
                    </a:prstGeom>
                  </pic:spPr>
                </pic:pic>
              </a:graphicData>
            </a:graphic>
          </wp:inline>
        </w:drawing>
      </w:r>
    </w:p>
    <w:p w14:paraId="19F10AFF" w14:textId="59E2F4D0" w:rsidR="009144A2" w:rsidRDefault="00EF3AD9" w:rsidP="009F445A">
      <w:r w:rsidRPr="00EF3AD9">
        <w:t xml:space="preserve">After we created a new object, we can use the function in the data_initialise class, which is the Calculating_daily_portfolio_Returns function, this function we don’t need to provide any input, because we already gave it in the constructor. </w:t>
      </w:r>
      <w:r w:rsidR="00D44958">
        <w:rPr>
          <w:noProof/>
        </w:rPr>
        <w:drawing>
          <wp:inline distT="0" distB="0" distL="0" distR="0" wp14:anchorId="250DF890" wp14:editId="7FF5FA7F">
            <wp:extent cx="5486400" cy="22606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86400" cy="2260600"/>
                    </a:xfrm>
                    <a:prstGeom prst="rect">
                      <a:avLst/>
                    </a:prstGeom>
                  </pic:spPr>
                </pic:pic>
              </a:graphicData>
            </a:graphic>
          </wp:inline>
        </w:drawing>
      </w:r>
    </w:p>
    <w:p w14:paraId="744D7F87" w14:textId="0725B41C" w:rsidR="005F089C" w:rsidRDefault="00EF3AD9" w:rsidP="009F445A">
      <w:r w:rsidRPr="00EF3AD9">
        <w:lastRenderedPageBreak/>
        <w:t>To calculate the daily returns</w:t>
      </w:r>
      <w:r>
        <w:t xml:space="preserve"> </w:t>
      </w:r>
      <w:r w:rsidR="00F61164">
        <w:rPr>
          <w:rStyle w:val="FootnoteReference"/>
        </w:rPr>
        <w:footnoteReference w:id="11"/>
      </w:r>
      <w:r w:rsidR="006A14CA">
        <w:t xml:space="preserve"> </w:t>
      </w:r>
      <w:r w:rsidRPr="00EF3AD9">
        <w:t xml:space="preserve">I have to use the python pandas package function called pct_change (), then I replace the closing price column with the historical returns. </w:t>
      </w:r>
      <w:r>
        <w:t xml:space="preserve"> </w:t>
      </w:r>
      <w:r w:rsidR="00235737">
        <w:t xml:space="preserve"> </w:t>
      </w:r>
    </w:p>
    <w:p w14:paraId="7DB82A12" w14:textId="4A673448" w:rsidR="00D44958" w:rsidRDefault="005F089C" w:rsidP="009F445A">
      <w:r>
        <w:rPr>
          <w:noProof/>
        </w:rPr>
        <w:drawing>
          <wp:inline distT="0" distB="0" distL="0" distR="0" wp14:anchorId="17E7CDD8" wp14:editId="051EBB36">
            <wp:extent cx="5257800" cy="36068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7800" cy="3606800"/>
                    </a:xfrm>
                    <a:prstGeom prst="rect">
                      <a:avLst/>
                    </a:prstGeom>
                  </pic:spPr>
                </pic:pic>
              </a:graphicData>
            </a:graphic>
          </wp:inline>
        </w:drawing>
      </w:r>
    </w:p>
    <w:p w14:paraId="50862B23" w14:textId="19DA4545" w:rsidR="005F089C" w:rsidRPr="009F445A" w:rsidRDefault="00EF3AD9" w:rsidP="00EF3AD9">
      <w:r>
        <w:t xml:space="preserve">After we managed to get the historical returns if the user is providing a portfolio we need to calculate the combined returns, where we need to use the dot product to do it. As a result, we need to use the add_Portfolio_columns_to_df function, which accepts the historical returns dataframe that we create in the last part, if the dataframe only has one stock, we just rename the column, otherwise we create a new column , then returns the dataframe . After we finished the process , we now can use it to calculate the VaR </w:t>
      </w:r>
    </w:p>
    <w:p w14:paraId="2C0855A6" w14:textId="40ADB68F" w:rsidR="00D04F58" w:rsidRDefault="00D04F58" w:rsidP="00804C4C">
      <w:pPr>
        <w:pStyle w:val="Heading2"/>
      </w:pPr>
      <w:bookmarkStart w:id="85" w:name="_Toc121238907"/>
      <w:r w:rsidRPr="00D04F58">
        <w:t>Historical Simulation</w:t>
      </w:r>
      <w:r w:rsidR="00804C4C">
        <w:t xml:space="preserve"> method</w:t>
      </w:r>
      <w:bookmarkEnd w:id="85"/>
      <w:r w:rsidR="00804C4C">
        <w:t xml:space="preserve"> </w:t>
      </w:r>
    </w:p>
    <w:p w14:paraId="7BC9FA7D" w14:textId="1AFD9C15" w:rsidR="00804C4C" w:rsidRDefault="00C22428" w:rsidP="00804C4C">
      <w:r>
        <w:t>In this part I will explain the code that</w:t>
      </w:r>
      <w:r w:rsidR="00126E4F">
        <w:t xml:space="preserve"> calculating VaR and CVaR by using historical simulation method </w:t>
      </w:r>
      <w:r w:rsidR="00BE2612">
        <w:t xml:space="preserve">, for the historical simulation , I have created a class </w:t>
      </w:r>
      <w:r w:rsidR="002B461A">
        <w:t xml:space="preserve">call </w:t>
      </w:r>
      <w:r w:rsidR="002B461A" w:rsidRPr="002B461A">
        <w:t>Historical_Simulation</w:t>
      </w:r>
      <w:r w:rsidR="002B461A">
        <w:t xml:space="preserve"> </w:t>
      </w:r>
      <w:r w:rsidR="00BE2612">
        <w:t xml:space="preserve">in Calculating_VaR package , it also </w:t>
      </w:r>
      <w:r w:rsidR="00BE2612" w:rsidRPr="00BE2612">
        <w:t>inherits</w:t>
      </w:r>
      <w:r w:rsidR="00BE2612">
        <w:t xml:space="preserve"> the </w:t>
      </w:r>
      <w:r w:rsidR="00BE2612" w:rsidRPr="00BE2612">
        <w:t>data_initialise</w:t>
      </w:r>
      <w:r w:rsidR="00BE2612">
        <w:t xml:space="preserve"> class </w:t>
      </w:r>
    </w:p>
    <w:p w14:paraId="6EE7D7BD" w14:textId="77777777" w:rsidR="002D26CA" w:rsidRDefault="002D26CA" w:rsidP="00804C4C"/>
    <w:p w14:paraId="1650E8BB" w14:textId="3A5216F2" w:rsidR="00AE05FA" w:rsidRDefault="0061536C" w:rsidP="0061536C">
      <w:pPr>
        <w:pStyle w:val="Heading3"/>
      </w:pPr>
      <w:bookmarkStart w:id="86" w:name="_Toc121238908"/>
      <w:r>
        <w:t xml:space="preserve">VaR calculation </w:t>
      </w:r>
      <w:r w:rsidR="009D791A">
        <w:rPr>
          <w:rStyle w:val="FootnoteReference"/>
        </w:rPr>
        <w:footnoteReference w:id="12"/>
      </w:r>
      <w:bookmarkEnd w:id="86"/>
    </w:p>
    <w:p w14:paraId="2BEEA6A0" w14:textId="166F6612" w:rsidR="00956AF4" w:rsidRDefault="0043111F" w:rsidP="008E021B">
      <w:r w:rsidRPr="0043111F">
        <w:t xml:space="preserve">For calculating VaR in the historical method, I used the function called Calculating_VaR_by_Historical_Simulation function, it accepts the historical portfolio returns and confidence level as input, then it will return the percentile of the distribution at the given confidence level here I used the Numpy package function percentile </w:t>
      </w:r>
      <w:r w:rsidR="00801642">
        <w:t>()</w:t>
      </w:r>
      <w:r w:rsidR="00775ABD">
        <w:rPr>
          <w:rStyle w:val="FootnoteReference"/>
        </w:rPr>
        <w:footnoteReference w:id="13"/>
      </w:r>
      <w:r w:rsidR="00775ABD">
        <w:t xml:space="preserve"> </w:t>
      </w:r>
      <w:r w:rsidRPr="0043111F">
        <w:t xml:space="preserve">to help me to get the quantile. </w:t>
      </w:r>
      <w:r w:rsidR="008A30D5">
        <w:t xml:space="preserve"> </w:t>
      </w:r>
    </w:p>
    <w:p w14:paraId="60F7C667" w14:textId="2DAE05A5" w:rsidR="00DA2EE2" w:rsidRDefault="007274E8" w:rsidP="00DA2EE2">
      <w:r>
        <w:rPr>
          <w:noProof/>
        </w:rPr>
        <w:lastRenderedPageBreak/>
        <w:drawing>
          <wp:inline distT="0" distB="0" distL="0" distR="0" wp14:anchorId="56A3230D" wp14:editId="395B5315">
            <wp:extent cx="5397500" cy="28067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97500" cy="2806700"/>
                    </a:xfrm>
                    <a:prstGeom prst="rect">
                      <a:avLst/>
                    </a:prstGeom>
                  </pic:spPr>
                </pic:pic>
              </a:graphicData>
            </a:graphic>
          </wp:inline>
        </w:drawing>
      </w:r>
    </w:p>
    <w:p w14:paraId="081B4C6F" w14:textId="77777777" w:rsidR="0043111F" w:rsidRDefault="0043111F" w:rsidP="00DA2EE2"/>
    <w:p w14:paraId="05B95279" w14:textId="319DAE1F" w:rsidR="0043111F" w:rsidRDefault="0043111F" w:rsidP="00DA2EE2">
      <w:r w:rsidRPr="0043111F">
        <w:t xml:space="preserve">After we have the quantile we need to use the quantile_to_VaR function to get the VaR, the function accepts quantile , Time horizon, and Initial investment as an input </w:t>
      </w:r>
    </w:p>
    <w:p w14:paraId="66ACA945" w14:textId="75818ADE" w:rsidR="00C33E93" w:rsidRDefault="006E57F7" w:rsidP="00DA2EE2">
      <w:r>
        <w:rPr>
          <w:noProof/>
        </w:rPr>
        <w:drawing>
          <wp:inline distT="0" distB="0" distL="0" distR="0" wp14:anchorId="2F601F69" wp14:editId="79A71467">
            <wp:extent cx="4292600" cy="27940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92600" cy="2794000"/>
                    </a:xfrm>
                    <a:prstGeom prst="rect">
                      <a:avLst/>
                    </a:prstGeom>
                  </pic:spPr>
                </pic:pic>
              </a:graphicData>
            </a:graphic>
          </wp:inline>
        </w:drawing>
      </w:r>
    </w:p>
    <w:p w14:paraId="7203BF73" w14:textId="3A1DF253" w:rsidR="006E57F7" w:rsidRDefault="0043111F" w:rsidP="00DA2EE2">
      <w:r w:rsidRPr="0043111F">
        <w:t>In this function it scales the quantile with the time horizon, then times the Initial investment, then it will return us the VaR.</w:t>
      </w:r>
    </w:p>
    <w:p w14:paraId="298B031F" w14:textId="530C6B41" w:rsidR="006E475E" w:rsidRDefault="006E475E" w:rsidP="006E475E">
      <w:pPr>
        <w:pStyle w:val="Heading3"/>
      </w:pPr>
      <w:bookmarkStart w:id="87" w:name="_Toc121238909"/>
      <w:r>
        <w:t>CVaR calculation</w:t>
      </w:r>
      <w:bookmarkEnd w:id="87"/>
    </w:p>
    <w:p w14:paraId="6D06E2A9" w14:textId="2830BAEB" w:rsidR="00FD5B81" w:rsidRDefault="00E72370" w:rsidP="004E30BD">
      <w:r>
        <w:t xml:space="preserve">For the </w:t>
      </w:r>
      <w:r w:rsidR="00B67A2D" w:rsidRPr="00B67A2D">
        <w:t>Conditional Value at Risk</w:t>
      </w:r>
      <w:r w:rsidR="00B67A2D">
        <w:t xml:space="preserve"> </w:t>
      </w:r>
      <w:r w:rsidR="00A0349E">
        <w:t xml:space="preserve">, we basically do the same thing , but this time we need to take the </w:t>
      </w:r>
      <w:r w:rsidR="004953A4">
        <w:t>value</w:t>
      </w:r>
      <w:r w:rsidR="00384E5D">
        <w:t xml:space="preserve"> below the VaR ,</w:t>
      </w:r>
      <w:r w:rsidR="004953A4">
        <w:t xml:space="preserve">then </w:t>
      </w:r>
      <w:r w:rsidR="00587849">
        <w:t>calculated the mean for it . so we use</w:t>
      </w:r>
      <w:r w:rsidR="00A65D20">
        <w:t xml:space="preserve"> </w:t>
      </w:r>
      <w:r w:rsidR="00587849" w:rsidRPr="00587849">
        <w:t>Calculating_VaR_by_Historical_Simulation</w:t>
      </w:r>
      <w:r w:rsidR="00587849">
        <w:t xml:space="preserve"> </w:t>
      </w:r>
      <w:r w:rsidR="002D26CA">
        <w:t>function.</w:t>
      </w:r>
      <w:r w:rsidR="00587849">
        <w:t xml:space="preserve"> </w:t>
      </w:r>
    </w:p>
    <w:p w14:paraId="4967F796" w14:textId="3491FF26" w:rsidR="002D26CA" w:rsidRDefault="002D26CA" w:rsidP="00DA2EE2"/>
    <w:p w14:paraId="5FF61D7C" w14:textId="77777777" w:rsidR="002D26CA" w:rsidRDefault="002D26CA" w:rsidP="00DA2EE2"/>
    <w:p w14:paraId="555BD22E" w14:textId="72B1094A" w:rsidR="00587849" w:rsidRDefault="00587849" w:rsidP="00DA2EE2">
      <w:r>
        <w:rPr>
          <w:noProof/>
        </w:rPr>
        <w:lastRenderedPageBreak/>
        <w:drawing>
          <wp:inline distT="0" distB="0" distL="0" distR="0" wp14:anchorId="0CBE6288" wp14:editId="79DF0098">
            <wp:extent cx="5580380" cy="3093720"/>
            <wp:effectExtent l="0" t="0" r="0" b="5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80380" cy="3093720"/>
                    </a:xfrm>
                    <a:prstGeom prst="rect">
                      <a:avLst/>
                    </a:prstGeom>
                  </pic:spPr>
                </pic:pic>
              </a:graphicData>
            </a:graphic>
          </wp:inline>
        </w:drawing>
      </w:r>
    </w:p>
    <w:p w14:paraId="534D793D" w14:textId="144372E1" w:rsidR="0043111F" w:rsidRDefault="0043111F" w:rsidP="00DA2EE2">
      <w:r w:rsidRPr="0043111F">
        <w:t>Here we call the Calculating_VaR_by_Historical_Simulation function again to get the quantile we need , then we create a new variable below VaR to store the quantile below the VaR , then we use a pandas mean function</w:t>
      </w:r>
      <w:r>
        <w:t xml:space="preserve"> </w:t>
      </w:r>
      <w:r w:rsidR="00DE60DA">
        <w:rPr>
          <w:rStyle w:val="FootnoteReference"/>
        </w:rPr>
        <w:footnoteReference w:id="14"/>
      </w:r>
      <w:r w:rsidR="00DE60DA">
        <w:t xml:space="preserve"> to </w:t>
      </w:r>
      <w:r w:rsidRPr="0043111F">
        <w:t>get the mean .After we have the mean we can use the quantile_to_VaR to get the CVaR .</w:t>
      </w:r>
      <w:r>
        <w:t xml:space="preserve"> </w:t>
      </w:r>
    </w:p>
    <w:p w14:paraId="7A9AE1CC" w14:textId="77777777" w:rsidR="0043111F" w:rsidRDefault="0043111F" w:rsidP="00DA2EE2"/>
    <w:p w14:paraId="2C514FCC" w14:textId="38DEEB9B" w:rsidR="00444AE3" w:rsidRPr="00BA6B28" w:rsidRDefault="00444AE3" w:rsidP="00DA2EE2">
      <w:pPr>
        <w:rPr>
          <w:b/>
          <w:bCs/>
        </w:rPr>
      </w:pPr>
      <w:r w:rsidRPr="00BA6B28">
        <w:rPr>
          <w:b/>
          <w:bCs/>
        </w:rPr>
        <w:t xml:space="preserve">Driver code </w:t>
      </w:r>
      <w:r w:rsidR="00BA6B28">
        <w:rPr>
          <w:b/>
          <w:bCs/>
        </w:rPr>
        <w:t xml:space="preserve">for Single stock </w:t>
      </w:r>
      <w:r w:rsidRPr="00BA6B28">
        <w:rPr>
          <w:b/>
          <w:bCs/>
        </w:rPr>
        <w:t xml:space="preserve">: </w:t>
      </w:r>
    </w:p>
    <w:p w14:paraId="229CB742" w14:textId="2A2E79BB" w:rsidR="00444AE3" w:rsidRPr="00DA2EE2" w:rsidRDefault="00095E26" w:rsidP="00DA2EE2">
      <w:r>
        <w:rPr>
          <w:noProof/>
        </w:rPr>
        <w:lastRenderedPageBreak/>
        <w:drawing>
          <wp:inline distT="0" distB="0" distL="0" distR="0" wp14:anchorId="5400BDFE" wp14:editId="375DEE2C">
            <wp:extent cx="5580380" cy="494792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4947920"/>
                    </a:xfrm>
                    <a:prstGeom prst="rect">
                      <a:avLst/>
                    </a:prstGeom>
                  </pic:spPr>
                </pic:pic>
              </a:graphicData>
            </a:graphic>
          </wp:inline>
        </w:drawing>
      </w:r>
    </w:p>
    <w:p w14:paraId="440C0BD7" w14:textId="77777777" w:rsidR="00192E5A" w:rsidRPr="00192E5A" w:rsidRDefault="004E30BD" w:rsidP="00804C4C">
      <w:pPr>
        <w:rPr>
          <w:b/>
          <w:bCs/>
        </w:rPr>
      </w:pPr>
      <w:r w:rsidRPr="00192E5A">
        <w:rPr>
          <w:b/>
          <w:bCs/>
        </w:rPr>
        <w:t xml:space="preserve">Expected output : </w:t>
      </w:r>
    </w:p>
    <w:p w14:paraId="40944428" w14:textId="7AAC6E2F" w:rsidR="00126E4F" w:rsidRDefault="00192E5A" w:rsidP="00804C4C">
      <w:r>
        <w:rPr>
          <w:noProof/>
        </w:rPr>
        <w:drawing>
          <wp:inline distT="0" distB="0" distL="0" distR="0" wp14:anchorId="33F0B09F" wp14:editId="32FACF86">
            <wp:extent cx="1892300" cy="4572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92300" cy="457200"/>
                    </a:xfrm>
                    <a:prstGeom prst="rect">
                      <a:avLst/>
                    </a:prstGeom>
                  </pic:spPr>
                </pic:pic>
              </a:graphicData>
            </a:graphic>
          </wp:inline>
        </w:drawing>
      </w:r>
    </w:p>
    <w:p w14:paraId="01214A7C" w14:textId="6CBED60E" w:rsidR="004E30BD" w:rsidRDefault="004E30BD" w:rsidP="00804C4C"/>
    <w:p w14:paraId="6F62D924" w14:textId="77777777" w:rsidR="004A7E61" w:rsidRDefault="004A7E61" w:rsidP="004A7E61">
      <w:pPr>
        <w:rPr>
          <w:b/>
          <w:bCs/>
        </w:rPr>
      </w:pPr>
      <w:r w:rsidRPr="00BA6B28">
        <w:rPr>
          <w:b/>
          <w:bCs/>
        </w:rPr>
        <w:t xml:space="preserve">Driver code </w:t>
      </w:r>
      <w:r>
        <w:rPr>
          <w:b/>
          <w:bCs/>
        </w:rPr>
        <w:t xml:space="preserve">for portfolio </w:t>
      </w:r>
      <w:r w:rsidRPr="00BA6B28">
        <w:rPr>
          <w:b/>
          <w:bCs/>
        </w:rPr>
        <w:t>:</w:t>
      </w:r>
    </w:p>
    <w:p w14:paraId="409DC15E" w14:textId="67C7C4A7" w:rsidR="004A7E61" w:rsidRDefault="004A7E61" w:rsidP="004A7E61">
      <w:pPr>
        <w:rPr>
          <w:b/>
          <w:bCs/>
        </w:rPr>
      </w:pPr>
      <w:r w:rsidRPr="00BA6B28">
        <w:rPr>
          <w:b/>
          <w:bCs/>
        </w:rPr>
        <w:t xml:space="preserve"> </w:t>
      </w:r>
      <w:r w:rsidR="00A02F95">
        <w:rPr>
          <w:b/>
          <w:bCs/>
          <w:noProof/>
        </w:rPr>
        <w:drawing>
          <wp:inline distT="0" distB="0" distL="0" distR="0" wp14:anchorId="47A3D0E8" wp14:editId="777A1E4C">
            <wp:extent cx="5580380" cy="476885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4768850"/>
                    </a:xfrm>
                    <a:prstGeom prst="rect">
                      <a:avLst/>
                    </a:prstGeom>
                  </pic:spPr>
                </pic:pic>
              </a:graphicData>
            </a:graphic>
          </wp:inline>
        </w:drawing>
      </w:r>
    </w:p>
    <w:p w14:paraId="4F63FAB6" w14:textId="77777777" w:rsidR="00A02F95" w:rsidRPr="00192E5A" w:rsidRDefault="00A02F95" w:rsidP="00A02F95">
      <w:pPr>
        <w:rPr>
          <w:b/>
          <w:bCs/>
        </w:rPr>
      </w:pPr>
      <w:r w:rsidRPr="00192E5A">
        <w:rPr>
          <w:b/>
          <w:bCs/>
        </w:rPr>
        <w:t xml:space="preserve">Expected output : </w:t>
      </w:r>
    </w:p>
    <w:p w14:paraId="2C423660" w14:textId="06295353" w:rsidR="00A02F95" w:rsidRPr="00BA6B28" w:rsidRDefault="00A02F95" w:rsidP="004A7E61">
      <w:pPr>
        <w:rPr>
          <w:b/>
          <w:bCs/>
        </w:rPr>
      </w:pPr>
      <w:r>
        <w:rPr>
          <w:b/>
          <w:bCs/>
          <w:noProof/>
        </w:rPr>
        <w:drawing>
          <wp:inline distT="0" distB="0" distL="0" distR="0" wp14:anchorId="0F0D8D67" wp14:editId="2797AD36">
            <wp:extent cx="2616200" cy="39370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16200" cy="393700"/>
                    </a:xfrm>
                    <a:prstGeom prst="rect">
                      <a:avLst/>
                    </a:prstGeom>
                  </pic:spPr>
                </pic:pic>
              </a:graphicData>
            </a:graphic>
          </wp:inline>
        </w:drawing>
      </w:r>
    </w:p>
    <w:p w14:paraId="3D6EB8A2" w14:textId="3CC100EC" w:rsidR="00804C4C" w:rsidRDefault="00804C4C" w:rsidP="00804C4C">
      <w:pPr>
        <w:pStyle w:val="Heading2"/>
      </w:pPr>
      <w:bookmarkStart w:id="88" w:name="_Toc121238910"/>
      <w:r>
        <w:t>Model building method</w:t>
      </w:r>
      <w:bookmarkEnd w:id="88"/>
      <w:r>
        <w:t xml:space="preserve"> </w:t>
      </w:r>
    </w:p>
    <w:p w14:paraId="09634375" w14:textId="749E454A" w:rsidR="00E33D75" w:rsidRDefault="0043111F" w:rsidP="000227BD">
      <w:r w:rsidRPr="0043111F">
        <w:t>In this part I will explain the code that calculates VaR by using model building method, for the model building method, I have created a class called parametric_method in the Calculating_VaR package , it also inherits the data_initialise class</w:t>
      </w:r>
    </w:p>
    <w:p w14:paraId="76D520F7" w14:textId="77777777" w:rsidR="0043111F" w:rsidRDefault="0043111F" w:rsidP="000227BD"/>
    <w:p w14:paraId="187000AD" w14:textId="4097AAA4" w:rsidR="00E33D75" w:rsidRDefault="00E33D75" w:rsidP="000B4CB8">
      <w:pPr>
        <w:pStyle w:val="Heading3"/>
      </w:pPr>
      <w:bookmarkStart w:id="89" w:name="_Toc121238911"/>
      <w:r w:rsidRPr="00E33D75">
        <w:t>VaR calculation</w:t>
      </w:r>
      <w:bookmarkEnd w:id="89"/>
      <w:r w:rsidR="000B4CB8">
        <w:t xml:space="preserve"> </w:t>
      </w:r>
      <w:r w:rsidR="00192D7D">
        <w:t xml:space="preserve"> </w:t>
      </w:r>
    </w:p>
    <w:p w14:paraId="63BFE0F2" w14:textId="77777777" w:rsidR="0043111F" w:rsidRDefault="0043111F" w:rsidP="0043111F">
      <w:r>
        <w:t>I have created 2 methods to calculate the VaR by using model building calculation</w:t>
      </w:r>
    </w:p>
    <w:p w14:paraId="53259AD3" w14:textId="77777777" w:rsidR="0043111F" w:rsidRDefault="0043111F" w:rsidP="0043111F"/>
    <w:p w14:paraId="64B1749B" w14:textId="77777777" w:rsidR="0043111F" w:rsidRDefault="0043111F" w:rsidP="0043111F">
      <w:r>
        <w:t xml:space="preserve">For the first method, we use the dot product to calculate the total portfolio returns, similar to the historical simulation, then we use the portfolio columns to calculate the mean and standard deviation, then we pass it into the norm.pdf function to get the quantile </w:t>
      </w:r>
    </w:p>
    <w:p w14:paraId="06D343FD" w14:textId="77777777" w:rsidR="0043111F" w:rsidRDefault="0043111F" w:rsidP="0043111F"/>
    <w:p w14:paraId="1CD7CDDB" w14:textId="71E4070A" w:rsidR="00D04F58" w:rsidRDefault="0043111F" w:rsidP="0043111F">
      <w:r>
        <w:t>In this part, I have to use the function called Calculating VaR by parametric method function to calculate it. it accepts the historical portfolio returns and confidence level as input, then it will return the VaR for us.</w:t>
      </w:r>
      <w:r w:rsidR="00342336">
        <w:rPr>
          <w:noProof/>
        </w:rPr>
        <w:drawing>
          <wp:inline distT="0" distB="0" distL="0" distR="0" wp14:anchorId="0C97ECCE" wp14:editId="109ED5F0">
            <wp:extent cx="5105400" cy="5181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05400" cy="5181600"/>
                    </a:xfrm>
                    <a:prstGeom prst="rect">
                      <a:avLst/>
                    </a:prstGeom>
                  </pic:spPr>
                </pic:pic>
              </a:graphicData>
            </a:graphic>
          </wp:inline>
        </w:drawing>
      </w:r>
    </w:p>
    <w:p w14:paraId="63AAD99C" w14:textId="02271A3F" w:rsidR="00954E8F" w:rsidRDefault="00954E8F" w:rsidP="009F54D6">
      <w:r>
        <w:t xml:space="preserve">After we pass in the </w:t>
      </w:r>
      <w:r w:rsidR="00342336">
        <w:t>dataframe,</w:t>
      </w:r>
      <w:r w:rsidR="0060015B">
        <w:t xml:space="preserve"> it will use np.mean</w:t>
      </w:r>
      <w:r w:rsidR="006D017C">
        <w:rPr>
          <w:rStyle w:val="FootnoteReference"/>
        </w:rPr>
        <w:footnoteReference w:id="15"/>
      </w:r>
      <w:r w:rsidR="0060015B">
        <w:t xml:space="preserve"> </w:t>
      </w:r>
      <w:r w:rsidR="006D017C">
        <w:t xml:space="preserve">to get the mean for the </w:t>
      </w:r>
      <w:r w:rsidR="00E2306B">
        <w:t xml:space="preserve">portfolio returns , then we calculated the standard deviation by using  </w:t>
      </w:r>
      <w:r w:rsidR="002C1D0D">
        <w:t>np.std</w:t>
      </w:r>
      <w:r w:rsidR="002C1D0D">
        <w:rPr>
          <w:rStyle w:val="FootnoteReference"/>
        </w:rPr>
        <w:footnoteReference w:id="16"/>
      </w:r>
      <w:r w:rsidR="002C1D0D">
        <w:t xml:space="preserve"> function</w:t>
      </w:r>
      <w:r w:rsidR="00980A80">
        <w:t xml:space="preserve"> . Then we use the norm</w:t>
      </w:r>
      <w:r w:rsidR="004B4045">
        <w:t xml:space="preserve">.ppf </w:t>
      </w:r>
      <w:r w:rsidR="003E010D">
        <w:t>(</w:t>
      </w:r>
      <w:r w:rsidR="001B6D34" w:rsidRPr="001B6D34">
        <w:t>Percent point function</w:t>
      </w:r>
      <w:r w:rsidR="001B6D34">
        <w:t>) function</w:t>
      </w:r>
      <w:r w:rsidR="007212E4">
        <w:t xml:space="preserve"> </w:t>
      </w:r>
      <w:r w:rsidR="001B6D34">
        <w:rPr>
          <w:rStyle w:val="FootnoteReference"/>
        </w:rPr>
        <w:footnoteReference w:id="17"/>
      </w:r>
      <w:r w:rsidR="001B6D34">
        <w:t xml:space="preserve"> to the </w:t>
      </w:r>
      <w:r w:rsidR="00342336">
        <w:t>quantile.</w:t>
      </w:r>
      <w:r w:rsidR="001B6D34">
        <w:t xml:space="preserve"> After we got the quantile we can use </w:t>
      </w:r>
      <w:r w:rsidR="00BB2CE2">
        <w:t xml:space="preserve">the time horizon to scale the </w:t>
      </w:r>
      <w:r w:rsidR="00342336">
        <w:t>quantile,</w:t>
      </w:r>
      <w:r w:rsidR="00BB2CE2">
        <w:t xml:space="preserve"> Finally we </w:t>
      </w:r>
      <w:r w:rsidR="00710B92" w:rsidRPr="00710B92">
        <w:t>multiply</w:t>
      </w:r>
      <w:r w:rsidR="00710B92">
        <w:t xml:space="preserve"> it with the initial investment will return the VaR for us </w:t>
      </w:r>
      <w:r w:rsidR="00342336">
        <w:t>.</w:t>
      </w:r>
    </w:p>
    <w:p w14:paraId="3126A520" w14:textId="329985FC" w:rsidR="00C55D60" w:rsidRDefault="00C55D60" w:rsidP="009F54D6"/>
    <w:p w14:paraId="04580972" w14:textId="77777777" w:rsidR="00492FA5" w:rsidRDefault="00492FA5" w:rsidP="00492FA5">
      <w:r>
        <w:t xml:space="preserve">For the second method : </w:t>
      </w:r>
    </w:p>
    <w:p w14:paraId="3D9F1C93" w14:textId="77777777" w:rsidR="00492FA5" w:rsidRDefault="00492FA5" w:rsidP="00492FA5">
      <w:r>
        <w:t xml:space="preserve">We assume the mean is zero and we used a different method to calculate the standard deviation. I used the formula in Ch 2.7.3 to calculate the standard deviation, other than that everything is the same with the first method. </w:t>
      </w:r>
    </w:p>
    <w:p w14:paraId="760D9954" w14:textId="1C180873" w:rsidR="00342336" w:rsidRDefault="00EF0BB7" w:rsidP="00492FA5">
      <w:r>
        <w:rPr>
          <w:noProof/>
        </w:rPr>
        <w:drawing>
          <wp:inline distT="0" distB="0" distL="0" distR="0" wp14:anchorId="7B44D8FE" wp14:editId="5210AA6A">
            <wp:extent cx="5257800" cy="65786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7800" cy="6578600"/>
                    </a:xfrm>
                    <a:prstGeom prst="rect">
                      <a:avLst/>
                    </a:prstGeom>
                  </pic:spPr>
                </pic:pic>
              </a:graphicData>
            </a:graphic>
          </wp:inline>
        </w:drawing>
      </w:r>
    </w:p>
    <w:p w14:paraId="6108DD78" w14:textId="77777777" w:rsidR="00492FA5" w:rsidRDefault="00492FA5" w:rsidP="00492FA5"/>
    <w:p w14:paraId="2416A0CC" w14:textId="7F844B13" w:rsidR="004E2E23" w:rsidRDefault="00EF0BB7" w:rsidP="00FE701D">
      <w:pPr>
        <w:rPr>
          <w:b/>
          <w:bCs/>
        </w:rPr>
      </w:pPr>
      <w:r w:rsidRPr="00EF0BB7">
        <w:rPr>
          <w:b/>
          <w:bCs/>
        </w:rPr>
        <w:t xml:space="preserve">Driver code for </w:t>
      </w:r>
      <w:r w:rsidR="004A6C99">
        <w:rPr>
          <w:b/>
          <w:bCs/>
        </w:rPr>
        <w:t xml:space="preserve">single stock </w:t>
      </w:r>
      <w:r w:rsidR="001218F1">
        <w:rPr>
          <w:b/>
          <w:bCs/>
        </w:rPr>
        <w:t xml:space="preserve">using </w:t>
      </w:r>
      <w:r w:rsidR="00994A0F">
        <w:rPr>
          <w:b/>
          <w:bCs/>
        </w:rPr>
        <w:t>first method</w:t>
      </w:r>
      <w:r w:rsidRPr="00EF0BB7">
        <w:rPr>
          <w:b/>
          <w:bCs/>
        </w:rPr>
        <w:t xml:space="preserve"> :</w:t>
      </w:r>
    </w:p>
    <w:p w14:paraId="4FDC6CE5" w14:textId="132375C6" w:rsidR="00FE701D" w:rsidRDefault="004E2E23" w:rsidP="00FE701D">
      <w:pPr>
        <w:rPr>
          <w:b/>
          <w:bCs/>
        </w:rPr>
      </w:pPr>
      <w:r>
        <w:rPr>
          <w:b/>
          <w:bCs/>
          <w:noProof/>
        </w:rPr>
        <w:drawing>
          <wp:inline distT="0" distB="0" distL="0" distR="0" wp14:anchorId="5EBD645D" wp14:editId="41F4F580">
            <wp:extent cx="4483100" cy="38608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483100" cy="3860800"/>
                    </a:xfrm>
                    <a:prstGeom prst="rect">
                      <a:avLst/>
                    </a:prstGeom>
                  </pic:spPr>
                </pic:pic>
              </a:graphicData>
            </a:graphic>
          </wp:inline>
        </w:drawing>
      </w:r>
    </w:p>
    <w:p w14:paraId="57E4161A" w14:textId="77777777" w:rsidR="00F52CFE" w:rsidRDefault="004E2E23" w:rsidP="00FE701D">
      <w:pPr>
        <w:rPr>
          <w:b/>
          <w:bCs/>
        </w:rPr>
      </w:pPr>
      <w:r w:rsidRPr="004E2E23">
        <w:rPr>
          <w:b/>
          <w:bCs/>
        </w:rPr>
        <w:t>Expected output :</w:t>
      </w:r>
    </w:p>
    <w:p w14:paraId="7698A2ED" w14:textId="2004E6DB" w:rsidR="00F8787D" w:rsidRDefault="00F52CFE" w:rsidP="00FE701D">
      <w:pPr>
        <w:rPr>
          <w:b/>
          <w:bCs/>
        </w:rPr>
      </w:pPr>
      <w:r>
        <w:rPr>
          <w:b/>
          <w:bCs/>
          <w:noProof/>
        </w:rPr>
        <w:drawing>
          <wp:inline distT="0" distB="0" distL="0" distR="0" wp14:anchorId="4A1EBDD1" wp14:editId="712EBEC2">
            <wp:extent cx="1790700" cy="27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1790700" cy="279400"/>
                    </a:xfrm>
                    <a:prstGeom prst="rect">
                      <a:avLst/>
                    </a:prstGeom>
                  </pic:spPr>
                </pic:pic>
              </a:graphicData>
            </a:graphic>
          </wp:inline>
        </w:drawing>
      </w:r>
    </w:p>
    <w:p w14:paraId="401E85AF" w14:textId="339E6654" w:rsidR="004E2E23" w:rsidRDefault="00F52CFE" w:rsidP="00FE701D">
      <w:pPr>
        <w:rPr>
          <w:b/>
          <w:bCs/>
        </w:rPr>
      </w:pPr>
      <w:r w:rsidRPr="00F52CFE">
        <w:rPr>
          <w:b/>
          <w:bCs/>
        </w:rPr>
        <w:t xml:space="preserve">Driver code for </w:t>
      </w:r>
      <w:r w:rsidR="009D5D62">
        <w:rPr>
          <w:b/>
          <w:bCs/>
        </w:rPr>
        <w:t>portfolio</w:t>
      </w:r>
      <w:r w:rsidR="009D5D62" w:rsidRPr="00F52CFE">
        <w:rPr>
          <w:b/>
          <w:bCs/>
        </w:rPr>
        <w:t xml:space="preserve"> </w:t>
      </w:r>
      <w:r w:rsidR="009D5D62">
        <w:rPr>
          <w:b/>
          <w:bCs/>
        </w:rPr>
        <w:t>using</w:t>
      </w:r>
      <w:r w:rsidR="00E1026A">
        <w:rPr>
          <w:b/>
          <w:bCs/>
        </w:rPr>
        <w:t xml:space="preserve"> </w:t>
      </w:r>
      <w:r w:rsidR="00AD14DB">
        <w:rPr>
          <w:b/>
          <w:bCs/>
        </w:rPr>
        <w:t>first method</w:t>
      </w:r>
      <w:r w:rsidRPr="00F52CFE">
        <w:rPr>
          <w:b/>
          <w:bCs/>
        </w:rPr>
        <w:t>:</w:t>
      </w:r>
    </w:p>
    <w:p w14:paraId="12DAB57C" w14:textId="2E198680" w:rsidR="00E1026A" w:rsidRDefault="008656DC" w:rsidP="00FE701D">
      <w:pPr>
        <w:rPr>
          <w:b/>
          <w:bCs/>
        </w:rPr>
      </w:pPr>
      <w:r>
        <w:rPr>
          <w:b/>
          <w:bCs/>
          <w:noProof/>
        </w:rPr>
        <w:drawing>
          <wp:inline distT="0" distB="0" distL="0" distR="0" wp14:anchorId="24499DFD" wp14:editId="7DD783B7">
            <wp:extent cx="4686300" cy="26797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86300" cy="2679700"/>
                    </a:xfrm>
                    <a:prstGeom prst="rect">
                      <a:avLst/>
                    </a:prstGeom>
                  </pic:spPr>
                </pic:pic>
              </a:graphicData>
            </a:graphic>
          </wp:inline>
        </w:drawing>
      </w:r>
    </w:p>
    <w:p w14:paraId="33D396D3" w14:textId="77777777" w:rsidR="008656DC" w:rsidRDefault="008656DC" w:rsidP="008656DC">
      <w:pPr>
        <w:rPr>
          <w:b/>
          <w:bCs/>
        </w:rPr>
      </w:pPr>
      <w:r w:rsidRPr="004E2E23">
        <w:rPr>
          <w:b/>
          <w:bCs/>
        </w:rPr>
        <w:t>Expected output :</w:t>
      </w:r>
    </w:p>
    <w:p w14:paraId="6A0B90E9" w14:textId="61D95ACF" w:rsidR="00E1026A" w:rsidRDefault="004A6C99" w:rsidP="00FE701D">
      <w:pPr>
        <w:rPr>
          <w:b/>
          <w:bCs/>
        </w:rPr>
      </w:pPr>
      <w:r>
        <w:rPr>
          <w:b/>
          <w:bCs/>
          <w:noProof/>
        </w:rPr>
        <w:drawing>
          <wp:inline distT="0" distB="0" distL="0" distR="0" wp14:anchorId="6A7DB321" wp14:editId="0E1C03FB">
            <wp:extent cx="266700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2667000" cy="304800"/>
                    </a:xfrm>
                    <a:prstGeom prst="rect">
                      <a:avLst/>
                    </a:prstGeom>
                  </pic:spPr>
                </pic:pic>
              </a:graphicData>
            </a:graphic>
          </wp:inline>
        </w:drawing>
      </w:r>
    </w:p>
    <w:p w14:paraId="637824E3" w14:textId="44C9A1A8" w:rsidR="00E41011" w:rsidRDefault="00E41011" w:rsidP="00E41011">
      <w:pPr>
        <w:rPr>
          <w:b/>
          <w:bCs/>
        </w:rPr>
      </w:pPr>
      <w:r w:rsidRPr="00EF0BB7">
        <w:rPr>
          <w:b/>
          <w:bCs/>
        </w:rPr>
        <w:t xml:space="preserve">Driver code for </w:t>
      </w:r>
      <w:r>
        <w:rPr>
          <w:b/>
          <w:bCs/>
        </w:rPr>
        <w:t>single stock using second method</w:t>
      </w:r>
      <w:r w:rsidRPr="00EF0BB7">
        <w:rPr>
          <w:b/>
          <w:bCs/>
        </w:rPr>
        <w:t xml:space="preserve"> :</w:t>
      </w:r>
    </w:p>
    <w:p w14:paraId="280CBEBE" w14:textId="77777777" w:rsidR="00F15FC7" w:rsidRDefault="00AF2400" w:rsidP="00FE701D">
      <w:pPr>
        <w:rPr>
          <w:b/>
          <w:bCs/>
        </w:rPr>
      </w:pPr>
      <w:r>
        <w:rPr>
          <w:b/>
          <w:bCs/>
          <w:noProof/>
        </w:rPr>
        <w:drawing>
          <wp:inline distT="0" distB="0" distL="0" distR="0" wp14:anchorId="368B1C0D" wp14:editId="0B92EACB">
            <wp:extent cx="4737100" cy="3378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37100" cy="3378200"/>
                    </a:xfrm>
                    <a:prstGeom prst="rect">
                      <a:avLst/>
                    </a:prstGeom>
                  </pic:spPr>
                </pic:pic>
              </a:graphicData>
            </a:graphic>
          </wp:inline>
        </w:drawing>
      </w:r>
    </w:p>
    <w:p w14:paraId="35428360" w14:textId="05A96BE7" w:rsidR="00F15FC7" w:rsidRDefault="00F15FC7" w:rsidP="00FE701D">
      <w:pPr>
        <w:rPr>
          <w:b/>
          <w:bCs/>
        </w:rPr>
      </w:pPr>
      <w:r w:rsidRPr="00F15FC7">
        <w:rPr>
          <w:b/>
          <w:bCs/>
        </w:rPr>
        <w:t>Expected output :</w:t>
      </w:r>
    </w:p>
    <w:p w14:paraId="745186C1" w14:textId="0BFE48FB" w:rsidR="004A6C99" w:rsidRDefault="00F15FC7" w:rsidP="00FE701D">
      <w:pPr>
        <w:rPr>
          <w:b/>
          <w:bCs/>
        </w:rPr>
      </w:pPr>
      <w:r>
        <w:rPr>
          <w:b/>
          <w:bCs/>
          <w:noProof/>
        </w:rPr>
        <w:drawing>
          <wp:inline distT="0" distB="0" distL="0" distR="0" wp14:anchorId="26F0B2DD" wp14:editId="5EE9BA9A">
            <wp:extent cx="2717800" cy="31750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717800" cy="317500"/>
                    </a:xfrm>
                    <a:prstGeom prst="rect">
                      <a:avLst/>
                    </a:prstGeom>
                  </pic:spPr>
                </pic:pic>
              </a:graphicData>
            </a:graphic>
          </wp:inline>
        </w:drawing>
      </w:r>
    </w:p>
    <w:p w14:paraId="24DCE2BB" w14:textId="6640D7A4" w:rsidR="00AF2400" w:rsidRPr="00E41011" w:rsidRDefault="00AF2400" w:rsidP="00FE701D">
      <w:pPr>
        <w:rPr>
          <w:b/>
          <w:bCs/>
        </w:rPr>
      </w:pPr>
      <w:r w:rsidRPr="00AF2400">
        <w:rPr>
          <w:b/>
          <w:bCs/>
        </w:rPr>
        <w:t xml:space="preserve">Driver code for </w:t>
      </w:r>
      <w:r>
        <w:rPr>
          <w:b/>
          <w:bCs/>
        </w:rPr>
        <w:t>portfolio</w:t>
      </w:r>
      <w:r w:rsidRPr="00AF2400">
        <w:rPr>
          <w:b/>
          <w:bCs/>
        </w:rPr>
        <w:t xml:space="preserve"> using </w:t>
      </w:r>
      <w:r>
        <w:rPr>
          <w:b/>
          <w:bCs/>
        </w:rPr>
        <w:t>second</w:t>
      </w:r>
      <w:r w:rsidRPr="00AF2400">
        <w:rPr>
          <w:b/>
          <w:bCs/>
        </w:rPr>
        <w:t xml:space="preserve"> method :</w:t>
      </w:r>
    </w:p>
    <w:p w14:paraId="769C678D" w14:textId="74D02F52" w:rsidR="00573A9D" w:rsidRDefault="00616A0C" w:rsidP="00FE701D">
      <w:pPr>
        <w:rPr>
          <w:b/>
          <w:bCs/>
        </w:rPr>
      </w:pPr>
      <w:r>
        <w:rPr>
          <w:b/>
          <w:bCs/>
          <w:noProof/>
        </w:rPr>
        <w:drawing>
          <wp:inline distT="0" distB="0" distL="0" distR="0" wp14:anchorId="0A567BB1" wp14:editId="6D499559">
            <wp:extent cx="4546600" cy="28829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46600" cy="2882900"/>
                    </a:xfrm>
                    <a:prstGeom prst="rect">
                      <a:avLst/>
                    </a:prstGeom>
                  </pic:spPr>
                </pic:pic>
              </a:graphicData>
            </a:graphic>
          </wp:inline>
        </w:drawing>
      </w:r>
    </w:p>
    <w:p w14:paraId="71B44B02" w14:textId="1150FC76" w:rsidR="00CD4FE9" w:rsidRDefault="00CD4FE9" w:rsidP="00FE701D">
      <w:pPr>
        <w:rPr>
          <w:b/>
          <w:bCs/>
        </w:rPr>
      </w:pPr>
      <w:r>
        <w:rPr>
          <w:b/>
          <w:bCs/>
        </w:rPr>
        <w:t>Ex</w:t>
      </w:r>
      <w:r w:rsidR="00570A4C">
        <w:rPr>
          <w:b/>
          <w:bCs/>
        </w:rPr>
        <w:t xml:space="preserve">pected output : </w:t>
      </w:r>
    </w:p>
    <w:p w14:paraId="24C587FD" w14:textId="129B1188" w:rsidR="00616A0C" w:rsidRDefault="00CD4FE9" w:rsidP="00FE701D">
      <w:pPr>
        <w:rPr>
          <w:b/>
          <w:bCs/>
        </w:rPr>
      </w:pPr>
      <w:r>
        <w:rPr>
          <w:b/>
          <w:bCs/>
          <w:noProof/>
        </w:rPr>
        <w:drawing>
          <wp:inline distT="0" distB="0" distL="0" distR="0" wp14:anchorId="0131957F" wp14:editId="60429161">
            <wp:extent cx="27305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2730500" cy="279400"/>
                    </a:xfrm>
                    <a:prstGeom prst="rect">
                      <a:avLst/>
                    </a:prstGeom>
                  </pic:spPr>
                </pic:pic>
              </a:graphicData>
            </a:graphic>
          </wp:inline>
        </w:drawing>
      </w:r>
    </w:p>
    <w:p w14:paraId="61FC4E65" w14:textId="5FA166E0" w:rsidR="00E764FD" w:rsidRDefault="00E764FD" w:rsidP="00FE701D">
      <w:pPr>
        <w:rPr>
          <w:b/>
          <w:bCs/>
        </w:rPr>
      </w:pPr>
    </w:p>
    <w:p w14:paraId="4DF484D4" w14:textId="14A11D8A" w:rsidR="00E764FD" w:rsidRDefault="00E764FD" w:rsidP="00FE701D">
      <w:pPr>
        <w:rPr>
          <w:b/>
          <w:bCs/>
        </w:rPr>
      </w:pPr>
    </w:p>
    <w:p w14:paraId="27463A6B" w14:textId="77777777" w:rsidR="00E764FD" w:rsidRPr="005E1CA2" w:rsidRDefault="00E764FD" w:rsidP="00E764FD">
      <w:pPr>
        <w:pStyle w:val="Heading1"/>
      </w:pPr>
      <w:bookmarkStart w:id="90" w:name="_Toc121238912"/>
      <w:r>
        <w:t>Back testing</w:t>
      </w:r>
      <w:bookmarkEnd w:id="90"/>
    </w:p>
    <w:p w14:paraId="4C3BEA12" w14:textId="77777777" w:rsidR="00E764FD" w:rsidRPr="0013062C" w:rsidRDefault="00E764FD" w:rsidP="00E764FD">
      <w:r w:rsidRPr="0013062C">
        <w:t xml:space="preserve">Back testing by the definition , is the general method for seeing how well a strategy or model would have done ex-post. Back testing assesses the viability of a trading strategy by discovering how it would play out using historical data. If back testing works, traders and analysts may have the confidence to employ it going forward. </w:t>
      </w:r>
      <w:r>
        <w:rPr>
          <w:rStyle w:val="FootnoteReference"/>
        </w:rPr>
        <w:footnoteReference w:id="18"/>
      </w:r>
    </w:p>
    <w:p w14:paraId="318F8E28" w14:textId="5C44F58D" w:rsidR="00E764FD" w:rsidRDefault="00E764FD" w:rsidP="00E764FD">
      <w:r>
        <w:t xml:space="preserve">To implement in my code I have try to use the sliding window method to do the test, because I want to keep the training size and do it multiple times </w:t>
      </w:r>
    </w:p>
    <w:p w14:paraId="5C8D049A" w14:textId="77777777" w:rsidR="00492FA5" w:rsidRDefault="00492FA5" w:rsidP="00E764FD"/>
    <w:p w14:paraId="6B4D514C" w14:textId="77777777" w:rsidR="00E764FD" w:rsidRDefault="00E764FD" w:rsidP="00E764FD">
      <w:pPr>
        <w:jc w:val="center"/>
      </w:pPr>
      <w:r>
        <w:rPr>
          <w:noProof/>
        </w:rPr>
        <w:drawing>
          <wp:inline distT="0" distB="0" distL="0" distR="0" wp14:anchorId="3FB52926" wp14:editId="23F8681B">
            <wp:extent cx="3403600" cy="181610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03600" cy="1816100"/>
                    </a:xfrm>
                    <a:prstGeom prst="rect">
                      <a:avLst/>
                    </a:prstGeom>
                  </pic:spPr>
                </pic:pic>
              </a:graphicData>
            </a:graphic>
          </wp:inline>
        </w:drawing>
      </w:r>
    </w:p>
    <w:p w14:paraId="1034B65E" w14:textId="68CE9B02" w:rsidR="00E764FD" w:rsidRDefault="00E764FD" w:rsidP="00E764FD">
      <w:pPr>
        <w:jc w:val="center"/>
      </w:pPr>
      <w:r>
        <w:t xml:space="preserve">Figure from </w:t>
      </w:r>
      <w:r w:rsidRPr="000E21CC">
        <w:t>Forecasting at Uber: An Introduction</w:t>
      </w:r>
      <w:r>
        <w:t xml:space="preserve"> </w:t>
      </w:r>
      <w:r>
        <w:rPr>
          <w:rStyle w:val="FootnoteReference"/>
        </w:rPr>
        <w:footnoteReference w:id="19"/>
      </w:r>
    </w:p>
    <w:p w14:paraId="591D835A" w14:textId="77777777" w:rsidR="00492FA5" w:rsidRDefault="00492FA5" w:rsidP="00E764FD">
      <w:pPr>
        <w:jc w:val="center"/>
      </w:pPr>
    </w:p>
    <w:p w14:paraId="23FA8060" w14:textId="33479E00" w:rsidR="00492FA5" w:rsidRDefault="00492FA5" w:rsidP="00E764FD">
      <w:r w:rsidRPr="00492FA5">
        <w:t>So I used 201 days of data to do the test.  First, used the first 100 days to do the calculation and used the rest 100 days to check the program working on not, then we calculate the error rate, what I do is if the Loss &gt; VaR then add 1 into the list, if not put 0 in so at the end I can sum it up to see the error rate if the error rate ≈</w:t>
      </w:r>
      <w:r>
        <w:t xml:space="preserve"> </w:t>
      </w:r>
      <w:r w:rsidRPr="00492FA5">
        <w:t>5 % mean is acceptable.</w:t>
      </w:r>
    </w:p>
    <w:p w14:paraId="2A8EBEEB" w14:textId="77777777" w:rsidR="00492FA5" w:rsidRDefault="00492FA5" w:rsidP="00E764FD"/>
    <w:p w14:paraId="2B5C1072" w14:textId="00F788CC" w:rsidR="00492FA5" w:rsidRDefault="00492FA5" w:rsidP="00E764FD">
      <w:r w:rsidRPr="00492FA5">
        <w:t>The formula:</w:t>
      </w:r>
    </w:p>
    <w:p w14:paraId="161A0BDF" w14:textId="413F102B" w:rsidR="00E764FD" w:rsidRPr="00492FA5" w:rsidRDefault="00E764FD" w:rsidP="00E764FD">
      <w:pPr>
        <w:rPr>
          <w:sz w:val="22"/>
          <w:lang w:eastAsia="en-US"/>
        </w:rPr>
      </w:pPr>
      <m:oMathPara>
        <m:oMath>
          <m:r>
            <w:rPr>
              <w:rFonts w:ascii="Cambria Math" w:hAnsi="Cambria Math"/>
            </w:rPr>
            <m:t>err</m:t>
          </m:r>
          <m:r>
            <w:rPr>
              <w:rFonts w:ascii="Cambria Math" w:hAnsi="Cambria Math"/>
              <w:sz w:val="22"/>
              <w:lang w:eastAsia="en-US"/>
            </w:rPr>
            <m:t>=</m:t>
          </m:r>
          <m:d>
            <m:dPr>
              <m:begChr m:val="{"/>
              <m:endChr m:val=""/>
              <m:ctrlPr>
                <w:rPr>
                  <w:rFonts w:ascii="Cambria Math" w:hAnsi="Cambria Math"/>
                  <w:i/>
                  <w:sz w:val="22"/>
                  <w:lang w:eastAsia="en-US"/>
                </w:rPr>
              </m:ctrlPr>
            </m:dPr>
            <m:e>
              <m:r>
                <w:rPr>
                  <w:rFonts w:ascii="Cambria Math" w:hAnsi="Cambria Math"/>
                </w:rPr>
                <m:t xml:space="preserve"> </m:t>
              </m:r>
              <m:eqArr>
                <m:eqArrPr>
                  <m:ctrlPr>
                    <w:rPr>
                      <w:rFonts w:ascii="Cambria Math" w:hAnsi="Cambria Math"/>
                      <w:i/>
                      <w:sz w:val="22"/>
                      <w:lang w:eastAsia="en-US"/>
                    </w:rPr>
                  </m:ctrlPr>
                </m:eqArrPr>
                <m:e>
                  <m:r>
                    <w:rPr>
                      <w:rFonts w:ascii="Cambria Math" w:hAnsi="Cambria Math"/>
                    </w:rPr>
                    <m:t>1 if Loss&gt;VaR</m:t>
                  </m:r>
                </m:e>
                <m:e>
                  <m:r>
                    <w:rPr>
                      <w:rFonts w:ascii="Cambria Math" w:hAnsi="Cambria Math"/>
                    </w:rPr>
                    <m:t xml:space="preserve">0 if not  </m:t>
                  </m:r>
                </m:e>
              </m:eqArr>
              <m:r>
                <w:rPr>
                  <w:rFonts w:ascii="Cambria Math" w:hAnsi="Cambria Math"/>
                </w:rPr>
                <m:t xml:space="preserve">         ,        </m:t>
              </m:r>
            </m:e>
          </m:d>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sz w:val="22"/>
                  <w:lang w:eastAsia="en-US"/>
                </w:rPr>
              </m:ctrlPr>
            </m:naryPr>
            <m:sub>
              <m:r>
                <w:rPr>
                  <w:rFonts w:ascii="Cambria Math" w:hAnsi="Cambria Math"/>
                </w:rPr>
                <m:t>i=1</m:t>
              </m:r>
            </m:sub>
            <m:sup>
              <m:r>
                <w:rPr>
                  <w:rFonts w:ascii="Cambria Math" w:hAnsi="Cambria Math"/>
                </w:rPr>
                <m:t>K</m:t>
              </m:r>
            </m:sup>
            <m:e>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≈5% </m:t>
              </m:r>
            </m:e>
          </m:nary>
        </m:oMath>
      </m:oMathPara>
    </w:p>
    <w:p w14:paraId="11E96CFA" w14:textId="77777777" w:rsidR="00492FA5" w:rsidRPr="00476CEC" w:rsidRDefault="00492FA5" w:rsidP="00E764FD"/>
    <w:p w14:paraId="00461FAA" w14:textId="77777777" w:rsidR="00E764FD" w:rsidRDefault="00E764FD" w:rsidP="00E764FD"/>
    <w:p w14:paraId="6C841929" w14:textId="77777777" w:rsidR="00A16EDF" w:rsidRDefault="00A16EDF" w:rsidP="00E764FD">
      <w:r w:rsidRPr="00A16EDF">
        <w:t>The driver code for single stock in historical simulation with the following assumption VaR 95% , with $ 10000 initial Investment and using 101-day data to make the prediction:</w:t>
      </w:r>
    </w:p>
    <w:p w14:paraId="3FE3FBD9" w14:textId="23F44191" w:rsidR="00E764FD" w:rsidRDefault="00A16EDF" w:rsidP="00E764FD">
      <w:r w:rsidRPr="00A16EDF">
        <w:t xml:space="preserve"> </w:t>
      </w:r>
      <w:r>
        <w:t xml:space="preserve"> </w:t>
      </w:r>
      <w:r w:rsidR="00E764FD">
        <w:rPr>
          <w:noProof/>
        </w:rPr>
        <w:drawing>
          <wp:inline distT="0" distB="0" distL="0" distR="0" wp14:anchorId="0BBEA15D" wp14:editId="2B412030">
            <wp:extent cx="4635500" cy="60071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35500" cy="6007100"/>
                    </a:xfrm>
                    <a:prstGeom prst="rect">
                      <a:avLst/>
                    </a:prstGeom>
                  </pic:spPr>
                </pic:pic>
              </a:graphicData>
            </a:graphic>
          </wp:inline>
        </w:drawing>
      </w:r>
    </w:p>
    <w:p w14:paraId="2854B81C" w14:textId="77777777" w:rsidR="00A16EDF" w:rsidRDefault="00A16EDF" w:rsidP="00A16EDF">
      <w:r>
        <w:t>The output is 4 %, meaning is less than 5% , which is an acceptable error rate.</w:t>
      </w:r>
    </w:p>
    <w:p w14:paraId="5527CDAE" w14:textId="77777777" w:rsidR="00A16EDF" w:rsidRDefault="00A16EDF" w:rsidP="00A16EDF"/>
    <w:p w14:paraId="77EFF99E" w14:textId="74C286CF" w:rsidR="00E764FD" w:rsidRDefault="00A16EDF" w:rsidP="00A16EDF">
      <w:r>
        <w:t>For the driver code for portfolio in historical simulation with the following assumption VaR 95% , with $ 10000 initial Investment and using 101 day data to make the prediction:</w:t>
      </w:r>
    </w:p>
    <w:p w14:paraId="4C480D05" w14:textId="77777777" w:rsidR="00E764FD" w:rsidRDefault="00E764FD" w:rsidP="00E764FD">
      <w:r>
        <w:rPr>
          <w:noProof/>
        </w:rPr>
        <w:drawing>
          <wp:inline distT="0" distB="0" distL="0" distR="0" wp14:anchorId="7C7C9C23" wp14:editId="537EEE96">
            <wp:extent cx="4813300" cy="82550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13300" cy="8255000"/>
                    </a:xfrm>
                    <a:prstGeom prst="rect">
                      <a:avLst/>
                    </a:prstGeom>
                  </pic:spPr>
                </pic:pic>
              </a:graphicData>
            </a:graphic>
          </wp:inline>
        </w:drawing>
      </w:r>
    </w:p>
    <w:p w14:paraId="032864F1" w14:textId="77777777" w:rsidR="00E764FD" w:rsidRDefault="00E764FD" w:rsidP="00E764FD">
      <w:r>
        <w:t>The output is also 4% which is acceptable .</w:t>
      </w:r>
    </w:p>
    <w:p w14:paraId="01ED3098" w14:textId="77777777" w:rsidR="00B21B8B" w:rsidRPr="00B21B8B" w:rsidRDefault="00B21B8B" w:rsidP="00B21B8B">
      <w:bookmarkStart w:id="91" w:name="_Toc22116036"/>
      <w:bookmarkStart w:id="92" w:name="_Toc22116160"/>
      <w:bookmarkStart w:id="93" w:name="_Toc22116170"/>
    </w:p>
    <w:p w14:paraId="2268B999" w14:textId="2A275334" w:rsidR="004316AE" w:rsidRDefault="004316AE" w:rsidP="004316AE">
      <w:pPr>
        <w:pStyle w:val="Heading1"/>
        <w:numPr>
          <w:ilvl w:val="0"/>
          <w:numId w:val="0"/>
        </w:numPr>
      </w:pPr>
      <w:bookmarkStart w:id="94" w:name="_Toc121238914"/>
      <w:r>
        <w:t>Appendix</w:t>
      </w:r>
      <w:bookmarkEnd w:id="94"/>
    </w:p>
    <w:p w14:paraId="16E7DF59" w14:textId="060E5D2D" w:rsidR="00F26293" w:rsidRPr="00F26293" w:rsidRDefault="00DE605E" w:rsidP="00F26293">
      <w:pPr>
        <w:pStyle w:val="ListParagraph"/>
        <w:numPr>
          <w:ilvl w:val="0"/>
          <w:numId w:val="26"/>
        </w:numPr>
        <w:rPr>
          <w:lang w:val="en-GB"/>
        </w:rPr>
      </w:pPr>
      <w:r w:rsidRPr="004D3DD4">
        <w:rPr>
          <w:lang w:val="en-GB"/>
        </w:rPr>
        <w:t>create_stock_object</w:t>
      </w:r>
      <w:r w:rsidR="00805ABC">
        <w:rPr>
          <w:lang w:val="en-GB"/>
        </w:rPr>
        <w:t xml:space="preserve"> </w:t>
      </w:r>
      <w:r w:rsidRPr="004D3DD4">
        <w:rPr>
          <w:lang w:val="en-GB"/>
        </w:rPr>
        <w:t>functi</w:t>
      </w:r>
      <w:r w:rsidR="004D3DD4" w:rsidRPr="004D3DD4">
        <w:rPr>
          <w:lang w:val="en-GB"/>
        </w:rPr>
        <w:t>on</w:t>
      </w:r>
      <w:r w:rsidR="00E56E1A">
        <w:rPr>
          <w:lang w:val="en-GB"/>
        </w:rPr>
        <w:t xml:space="preserve"> in Stock_data package </w:t>
      </w:r>
      <w:r w:rsidR="00F26293">
        <w:rPr>
          <w:lang w:val="en-GB"/>
        </w:rPr>
        <w:t xml:space="preserve"> </w:t>
      </w:r>
    </w:p>
    <w:p w14:paraId="198BA99D" w14:textId="6E237518" w:rsidR="00805ABC" w:rsidRDefault="00805ABC" w:rsidP="00805ABC">
      <w:pPr>
        <w:pStyle w:val="ListParagraph"/>
        <w:rPr>
          <w:lang w:val="en-GB"/>
        </w:rPr>
      </w:pPr>
      <w:r>
        <w:rPr>
          <w:noProof/>
          <w:lang w:val="en-GB"/>
        </w:rPr>
        <w:drawing>
          <wp:inline distT="0" distB="0" distL="0" distR="0" wp14:anchorId="5705D26E" wp14:editId="1566AC51">
            <wp:extent cx="3670300" cy="19431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70300" cy="1943100"/>
                    </a:xfrm>
                    <a:prstGeom prst="rect">
                      <a:avLst/>
                    </a:prstGeom>
                  </pic:spPr>
                </pic:pic>
              </a:graphicData>
            </a:graphic>
          </wp:inline>
        </w:drawing>
      </w:r>
    </w:p>
    <w:p w14:paraId="2F1A4E00" w14:textId="584ACD3F" w:rsidR="006756E2" w:rsidRDefault="006756E2" w:rsidP="006756E2">
      <w:pPr>
        <w:pStyle w:val="ListParagraph"/>
        <w:numPr>
          <w:ilvl w:val="0"/>
          <w:numId w:val="26"/>
        </w:numPr>
        <w:rPr>
          <w:lang w:val="en-GB"/>
        </w:rPr>
      </w:pPr>
      <w:r w:rsidRPr="006756E2">
        <w:rPr>
          <w:lang w:val="en-GB"/>
        </w:rPr>
        <w:t>list_to_string_with_space</w:t>
      </w:r>
      <w:r>
        <w:rPr>
          <w:lang w:val="en-GB"/>
        </w:rPr>
        <w:t xml:space="preserve"> function in Stock_data package </w:t>
      </w:r>
    </w:p>
    <w:p w14:paraId="48B0C812" w14:textId="06783768" w:rsidR="006756E2" w:rsidRDefault="00F26293" w:rsidP="006756E2">
      <w:pPr>
        <w:ind w:left="720"/>
      </w:pPr>
      <w:r>
        <w:rPr>
          <w:noProof/>
        </w:rPr>
        <w:drawing>
          <wp:inline distT="0" distB="0" distL="0" distR="0" wp14:anchorId="10BA7562" wp14:editId="18ACD9C3">
            <wp:extent cx="2527300" cy="19431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27300" cy="1943100"/>
                    </a:xfrm>
                    <a:prstGeom prst="rect">
                      <a:avLst/>
                    </a:prstGeom>
                  </pic:spPr>
                </pic:pic>
              </a:graphicData>
            </a:graphic>
          </wp:inline>
        </w:drawing>
      </w:r>
    </w:p>
    <w:p w14:paraId="4CF24A1A" w14:textId="77777777" w:rsidR="00F26293" w:rsidRPr="006756E2" w:rsidRDefault="00F26293" w:rsidP="006756E2">
      <w:pPr>
        <w:ind w:left="720"/>
      </w:pPr>
    </w:p>
    <w:p w14:paraId="02BD515A" w14:textId="33E69D3F" w:rsidR="004D3DD4" w:rsidRDefault="004D3DD4" w:rsidP="004316AE"/>
    <w:p w14:paraId="312B5288" w14:textId="77777777" w:rsidR="004D3DD4" w:rsidRDefault="004D3DD4" w:rsidP="004316AE"/>
    <w:p w14:paraId="24C6E78E" w14:textId="410F4AF9" w:rsidR="00DE605E" w:rsidRPr="004316AE" w:rsidRDefault="00DE605E" w:rsidP="0063770D">
      <w:pPr>
        <w:pStyle w:val="Code"/>
      </w:pPr>
    </w:p>
    <w:p w14:paraId="095C71CA" w14:textId="4CC034FE" w:rsidR="00D26B50" w:rsidRDefault="00D77B00" w:rsidP="00D26B50">
      <w:pPr>
        <w:pStyle w:val="UnnumberedHeading1"/>
        <w:spacing w:after="480"/>
      </w:pPr>
      <w:bookmarkStart w:id="95" w:name="_Toc367967481"/>
      <w:bookmarkStart w:id="96" w:name="_Toc121238915"/>
      <w:bookmarkEnd w:id="91"/>
      <w:bookmarkEnd w:id="92"/>
      <w:bookmarkEnd w:id="93"/>
      <w:r>
        <w:t>Bibliography</w:t>
      </w:r>
      <w:bookmarkEnd w:id="95"/>
      <w:bookmarkEnd w:id="96"/>
    </w:p>
    <w:p w14:paraId="7647EE7E" w14:textId="0610FB50" w:rsidR="00D26B50" w:rsidRDefault="00D26B50" w:rsidP="0063770D">
      <w:pPr>
        <w:pStyle w:val="Numbered"/>
        <w:rPr>
          <w:sz w:val="24"/>
        </w:rPr>
      </w:pPr>
      <w:r>
        <w:t>Artzner, P., Pasteur, L., Strasbourg, F., Delbaen, T., Hochschule, Zürich, J.-M., Société Eber and Générale, P. (1996).</w:t>
      </w:r>
      <w:r>
        <w:rPr>
          <w:rStyle w:val="apple-converted-space"/>
          <w:color w:val="000000"/>
        </w:rPr>
        <w:t> </w:t>
      </w:r>
      <w:r>
        <w:rPr>
          <w:i/>
          <w:iCs/>
        </w:rPr>
        <w:t>COHERENT MEASURES OF RISK</w:t>
      </w:r>
      <w:r>
        <w:t>. [online] Available at: https://people.math.ethz.ch/~delbaen/ftp/preprints/CoherentMF.pdf.</w:t>
      </w:r>
    </w:p>
    <w:p w14:paraId="40955A39" w14:textId="77777777" w:rsidR="00D26B50" w:rsidRDefault="00D26B50" w:rsidP="0063770D">
      <w:pPr>
        <w:pStyle w:val="Numbered"/>
      </w:pPr>
      <w:r>
        <w:t>Basle Committee on Banking Supervision (1996).</w:t>
      </w:r>
      <w:r>
        <w:rPr>
          <w:rStyle w:val="apple-converted-space"/>
          <w:color w:val="000000"/>
        </w:rPr>
        <w:t> </w:t>
      </w:r>
      <w:r>
        <w:rPr>
          <w:i/>
          <w:iCs/>
        </w:rPr>
        <w:t>SUPERVISORY FRAMEWORK FOR THE USE OF ‘BACKTESTING’ IN CONJUNCTION WITH THE INTERNAL MODELS APPROACH TO MARKET RISK CAPITAL REQUIREMENTS</w:t>
      </w:r>
      <w:r>
        <w:t>. [online] Available at: https://www.bis.org/publ/bcbs22.pdf.</w:t>
      </w:r>
    </w:p>
    <w:p w14:paraId="3CB31FB0" w14:textId="77777777" w:rsidR="00D26B50" w:rsidRDefault="00D26B50" w:rsidP="0063770D">
      <w:pPr>
        <w:pStyle w:val="Numbered"/>
      </w:pPr>
      <w:r>
        <w:t>Bell, F. and Smyl, S. (2018).</w:t>
      </w:r>
      <w:r>
        <w:rPr>
          <w:rStyle w:val="apple-converted-space"/>
          <w:color w:val="000000"/>
        </w:rPr>
        <w:t> </w:t>
      </w:r>
      <w:r>
        <w:rPr>
          <w:i/>
          <w:iCs/>
        </w:rPr>
        <w:t>Forecasting at Uber: An Introduction</w:t>
      </w:r>
      <w:r>
        <w:t>. [online] Uber Blog. Available at: https://www.uber.com/en-GB/blog/forecasting-introduction/ [Accessed 6 Dec. 2022].</w:t>
      </w:r>
    </w:p>
    <w:p w14:paraId="3ED37AC1" w14:textId="77777777" w:rsidR="00D26B50" w:rsidRDefault="00D26B50" w:rsidP="0063770D">
      <w:pPr>
        <w:pStyle w:val="Numbered"/>
      </w:pPr>
      <w:r>
        <w:t>Chen, J. (2019).</w:t>
      </w:r>
      <w:r>
        <w:rPr>
          <w:rStyle w:val="apple-converted-space"/>
          <w:color w:val="000000"/>
        </w:rPr>
        <w:t> </w:t>
      </w:r>
      <w:r>
        <w:rPr>
          <w:i/>
          <w:iCs/>
        </w:rPr>
        <w:t>Conditional Value at Risk (CVaR)</w:t>
      </w:r>
      <w:r>
        <w:t>. [online] Investopedia. Available at: https://www.investopedia.com/terms/c/conditional_value_at_risk.asp.</w:t>
      </w:r>
    </w:p>
    <w:p w14:paraId="52191375" w14:textId="77777777" w:rsidR="00D26B50" w:rsidRDefault="00D26B50" w:rsidP="0063770D">
      <w:pPr>
        <w:pStyle w:val="Numbered"/>
      </w:pPr>
      <w:r>
        <w:t>Chen, J. (2021).</w:t>
      </w:r>
      <w:r>
        <w:rPr>
          <w:rStyle w:val="apple-converted-space"/>
          <w:color w:val="000000"/>
        </w:rPr>
        <w:t> </w:t>
      </w:r>
      <w:r>
        <w:rPr>
          <w:i/>
          <w:iCs/>
        </w:rPr>
        <w:t>Backtesting Definition</w:t>
      </w:r>
      <w:r>
        <w:t>. [online] Investopedia. Available at: https://www.investopedia.com/terms/b/backtesting.asp.</w:t>
      </w:r>
    </w:p>
    <w:p w14:paraId="270C4513" w14:textId="77777777" w:rsidR="00D26B50" w:rsidRDefault="00D26B50" w:rsidP="0063770D">
      <w:pPr>
        <w:pStyle w:val="Numbered"/>
      </w:pPr>
      <w:r>
        <w:t>docs.scipy.org. (n.d.).</w:t>
      </w:r>
      <w:r>
        <w:rPr>
          <w:rStyle w:val="apple-converted-space"/>
          <w:color w:val="000000"/>
        </w:rPr>
        <w:t> </w:t>
      </w:r>
      <w:r>
        <w:rPr>
          <w:i/>
          <w:iCs/>
        </w:rPr>
        <w:t>scipy.stats.norm — SciPy v1.5.4 Reference Guide</w:t>
      </w:r>
      <w:r>
        <w:t>. [online] Available at: https://docs.scipy.org/doc/scipy/reference/generated/scipy.stats.norm.html.</w:t>
      </w:r>
    </w:p>
    <w:p w14:paraId="1CC2AE04" w14:textId="77777777" w:rsidR="00D26B50" w:rsidRDefault="00D26B50" w:rsidP="0063770D">
      <w:pPr>
        <w:pStyle w:val="Numbered"/>
      </w:pPr>
      <w:r>
        <w:t>Dorota Huizinga and Kolawa, A. (2007).</w:t>
      </w:r>
      <w:r>
        <w:rPr>
          <w:rStyle w:val="apple-converted-space"/>
          <w:color w:val="000000"/>
        </w:rPr>
        <w:t> </w:t>
      </w:r>
      <w:r>
        <w:rPr>
          <w:i/>
          <w:iCs/>
        </w:rPr>
        <w:t>Automated defect prevention : best practices in software management</w:t>
      </w:r>
      <w:r>
        <w:t>. Hoboken, N.J.: Wiley-Interscience.</w:t>
      </w:r>
    </w:p>
    <w:p w14:paraId="739A8732" w14:textId="77777777" w:rsidR="00D26B50" w:rsidRDefault="00D26B50" w:rsidP="0063770D">
      <w:pPr>
        <w:pStyle w:val="Numbered"/>
      </w:pPr>
      <w:r>
        <w:t>Howell, D.C. (2013).</w:t>
      </w:r>
      <w:r>
        <w:rPr>
          <w:rStyle w:val="apple-converted-space"/>
          <w:color w:val="000000"/>
        </w:rPr>
        <w:t> </w:t>
      </w:r>
      <w:r>
        <w:rPr>
          <w:i/>
          <w:iCs/>
        </w:rPr>
        <w:t>Statistical methods for psychology</w:t>
      </w:r>
      <w:r>
        <w:t>. Belmont, Ca: Wadsworth Cengage Learning.</w:t>
      </w:r>
    </w:p>
    <w:p w14:paraId="0A418EC4" w14:textId="77777777" w:rsidR="00D26B50" w:rsidRDefault="00D26B50" w:rsidP="0063770D">
      <w:pPr>
        <w:pStyle w:val="Numbered"/>
      </w:pPr>
      <w:r>
        <w:t>Hull, J.C. (2022).</w:t>
      </w:r>
      <w:r>
        <w:rPr>
          <w:rStyle w:val="apple-converted-space"/>
          <w:color w:val="000000"/>
        </w:rPr>
        <w:t> </w:t>
      </w:r>
      <w:r>
        <w:rPr>
          <w:i/>
          <w:iCs/>
        </w:rPr>
        <w:t>Options, Futures, and Other Derivatives</w:t>
      </w:r>
      <w:r>
        <w:t>. 11th ed. Harlow Etc.: Pearson Educational Limited. Copyright.</w:t>
      </w:r>
    </w:p>
    <w:p w14:paraId="100EA396" w14:textId="77777777" w:rsidR="00D26B50" w:rsidRDefault="00D26B50" w:rsidP="0063770D">
      <w:pPr>
        <w:pStyle w:val="Numbered"/>
      </w:pPr>
      <w:r>
        <w:t>numpy.org. (n.d.).</w:t>
      </w:r>
      <w:r>
        <w:rPr>
          <w:rStyle w:val="apple-converted-space"/>
          <w:color w:val="000000"/>
        </w:rPr>
        <w:t> </w:t>
      </w:r>
      <w:r>
        <w:rPr>
          <w:i/>
          <w:iCs/>
        </w:rPr>
        <w:t>numpy.mean — NumPy v1.22 Manual</w:t>
      </w:r>
      <w:r>
        <w:t>. [online] Available at: https://numpy.org/doc/stable/reference/generated/numpy.mean.html.</w:t>
      </w:r>
    </w:p>
    <w:p w14:paraId="1CA675AE" w14:textId="77777777" w:rsidR="00D26B50" w:rsidRDefault="00D26B50" w:rsidP="0063770D">
      <w:pPr>
        <w:pStyle w:val="Numbered"/>
      </w:pPr>
      <w:r>
        <w:t>numpy.org. (n.d.).</w:t>
      </w:r>
      <w:r>
        <w:rPr>
          <w:rStyle w:val="apple-converted-space"/>
          <w:color w:val="000000"/>
        </w:rPr>
        <w:t> </w:t>
      </w:r>
      <w:r>
        <w:rPr>
          <w:i/>
          <w:iCs/>
        </w:rPr>
        <w:t>numpy.percentile — NumPy v1.21 Manual</w:t>
      </w:r>
      <w:r>
        <w:t>. [online] Available at: https://numpy.org/doc/stable/reference/generated/numpy.percentile.html.</w:t>
      </w:r>
    </w:p>
    <w:p w14:paraId="38FD52ED" w14:textId="77777777" w:rsidR="00D26B50" w:rsidRDefault="00D26B50" w:rsidP="0063770D">
      <w:pPr>
        <w:pStyle w:val="Numbered"/>
      </w:pPr>
      <w:r>
        <w:t>numpy.org. (n.d.).</w:t>
      </w:r>
      <w:r>
        <w:rPr>
          <w:rStyle w:val="apple-converted-space"/>
          <w:color w:val="000000"/>
        </w:rPr>
        <w:t> </w:t>
      </w:r>
      <w:r>
        <w:rPr>
          <w:i/>
          <w:iCs/>
        </w:rPr>
        <w:t>numpy.std — NumPy v1.21 Manual</w:t>
      </w:r>
      <w:r>
        <w:t>. [online] Available at: https://numpy.org/doc/stable/reference/generated/numpy.std.html.</w:t>
      </w:r>
    </w:p>
    <w:p w14:paraId="69632935" w14:textId="77777777" w:rsidR="00D26B50" w:rsidRDefault="00D26B50" w:rsidP="0063770D">
      <w:pPr>
        <w:pStyle w:val="Numbered"/>
      </w:pPr>
      <w:r>
        <w:t>pandas.pydata.org. (n.d.).</w:t>
      </w:r>
      <w:r>
        <w:rPr>
          <w:rStyle w:val="apple-converted-space"/>
          <w:color w:val="000000"/>
        </w:rPr>
        <w:t> </w:t>
      </w:r>
      <w:r>
        <w:rPr>
          <w:i/>
          <w:iCs/>
        </w:rPr>
        <w:t>pandas.DataFrame.mean — pandas 1.3.1 documentation</w:t>
      </w:r>
      <w:r>
        <w:t>. [online] Available at: https://pandas.pydata.org/pandas-docs/stable/reference/api/pandas.DataFrame.mean.html.</w:t>
      </w:r>
    </w:p>
    <w:p w14:paraId="1C30D1AA" w14:textId="77777777" w:rsidR="00D26B50" w:rsidRDefault="00D26B50" w:rsidP="0063770D">
      <w:pPr>
        <w:pStyle w:val="Numbered"/>
      </w:pPr>
      <w:r>
        <w:t>pandas.pydata.org. (n.d.).</w:t>
      </w:r>
      <w:r>
        <w:rPr>
          <w:rStyle w:val="apple-converted-space"/>
          <w:color w:val="000000"/>
        </w:rPr>
        <w:t> </w:t>
      </w:r>
      <w:r>
        <w:rPr>
          <w:i/>
          <w:iCs/>
        </w:rPr>
        <w:t>pandas.DataFrame.pct_change — pandas 1.3.4 documentation</w:t>
      </w:r>
      <w:r>
        <w:t>. [online] Available at: https://pandas.pydata.org/docs/reference/api/pandas.DataFrame.pct_change.html.</w:t>
      </w:r>
    </w:p>
    <w:p w14:paraId="17E82075" w14:textId="77777777" w:rsidR="00D26B50" w:rsidRDefault="00D26B50" w:rsidP="0063770D">
      <w:pPr>
        <w:pStyle w:val="Numbered"/>
      </w:pPr>
      <w:r>
        <w:t>PyShark (2021).</w:t>
      </w:r>
      <w:r>
        <w:rPr>
          <w:rStyle w:val="apple-converted-space"/>
          <w:color w:val="000000"/>
        </w:rPr>
        <w:t> </w:t>
      </w:r>
      <w:r>
        <w:rPr>
          <w:i/>
          <w:iCs/>
        </w:rPr>
        <w:t>Binomial Distribution and Binomial Test in Python</w:t>
      </w:r>
      <w:r>
        <w:t>. [online] PyShark. Available at: https://pyshark.com/binomial-distribution-and-binomial-test-in-python/.</w:t>
      </w:r>
    </w:p>
    <w:p w14:paraId="3F31D6BC" w14:textId="77777777" w:rsidR="00D26B50" w:rsidRDefault="00D26B50" w:rsidP="0063770D">
      <w:pPr>
        <w:pStyle w:val="Numbered"/>
      </w:pPr>
      <w:r>
        <w:t>Wikipedia Contributor (2020).</w:t>
      </w:r>
      <w:r>
        <w:rPr>
          <w:rStyle w:val="apple-converted-space"/>
          <w:color w:val="000000"/>
        </w:rPr>
        <w:t> </w:t>
      </w:r>
      <w:r>
        <w:rPr>
          <w:i/>
          <w:iCs/>
        </w:rPr>
        <w:t>Backtesting</w:t>
      </w:r>
      <w:r>
        <w:t>. [online] Wikipedia. Available at: https://en.wikipedia.org/wiki/Backtesting.</w:t>
      </w:r>
    </w:p>
    <w:p w14:paraId="7607C6E8" w14:textId="77777777" w:rsidR="00D26B50" w:rsidRDefault="00D26B50" w:rsidP="0063770D">
      <w:pPr>
        <w:pStyle w:val="Numbered"/>
      </w:pPr>
      <w:r>
        <w:t>Wikipedia Contributor (2022).</w:t>
      </w:r>
      <w:r>
        <w:rPr>
          <w:rStyle w:val="apple-converted-space"/>
          <w:color w:val="000000"/>
        </w:rPr>
        <w:t> </w:t>
      </w:r>
      <w:r>
        <w:rPr>
          <w:i/>
          <w:iCs/>
        </w:rPr>
        <w:t>Binomial test</w:t>
      </w:r>
      <w:r>
        <w:t>. [online] Wikipedia. Available at: https://en.wikipedia.org/wiki/Binomial_test.</w:t>
      </w:r>
    </w:p>
    <w:p w14:paraId="23669F9B" w14:textId="77777777" w:rsidR="00D26B50" w:rsidRDefault="00D26B50" w:rsidP="0063770D">
      <w:pPr>
        <w:pStyle w:val="Numbered"/>
      </w:pPr>
      <w:r>
        <w:t>Wikipedia Contributors (2018).</w:t>
      </w:r>
      <w:r>
        <w:rPr>
          <w:rStyle w:val="apple-converted-space"/>
          <w:color w:val="000000"/>
        </w:rPr>
        <w:t> </w:t>
      </w:r>
      <w:r>
        <w:rPr>
          <w:i/>
          <w:iCs/>
        </w:rPr>
        <w:t>Test-driven development</w:t>
      </w:r>
      <w:r>
        <w:t>. [online] Wikipedia. Available at: https://en.wikipedia.org/wiki/Test-driven_development.</w:t>
      </w:r>
    </w:p>
    <w:p w14:paraId="41AF7630" w14:textId="3305B163" w:rsidR="00D26B50" w:rsidRDefault="00D26B50" w:rsidP="00D26B50">
      <w:r>
        <w:rPr>
          <w:color w:val="000000"/>
          <w:shd w:val="clear" w:color="auto" w:fill="FFFFFF"/>
        </w:rPr>
        <w:t>‌</w:t>
      </w:r>
    </w:p>
    <w:p w14:paraId="6753D885" w14:textId="0355F917" w:rsidR="00F8160C" w:rsidRPr="00EB7B00" w:rsidRDefault="00D26B50" w:rsidP="00D26B50">
      <w:r>
        <w:t>‌</w:t>
      </w:r>
    </w:p>
    <w:sectPr w:rsidR="00F8160C" w:rsidRPr="00EB7B00" w:rsidSect="00122330">
      <w:pgSz w:w="11907" w:h="16839" w:code="9"/>
      <w:pgMar w:top="1418" w:right="1418" w:bottom="1134" w:left="1701" w:header="567"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317B0" w14:textId="77777777" w:rsidR="00BD3558" w:rsidRDefault="00BD3558">
      <w:r>
        <w:separator/>
      </w:r>
    </w:p>
  </w:endnote>
  <w:endnote w:type="continuationSeparator" w:id="0">
    <w:p w14:paraId="3CDF9898" w14:textId="77777777" w:rsidR="00BD3558" w:rsidRDefault="00BD3558">
      <w:r>
        <w:continuationSeparator/>
      </w:r>
    </w:p>
  </w:endnote>
  <w:endnote w:type="continuationNotice" w:id="1">
    <w:p w14:paraId="041ACF40" w14:textId="77777777" w:rsidR="00BD3558" w:rsidRDefault="00BD35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EB63"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57B0E" w14:textId="77777777" w:rsidR="00BD3558" w:rsidRDefault="00BD3558">
      <w:r>
        <w:separator/>
      </w:r>
    </w:p>
  </w:footnote>
  <w:footnote w:type="continuationSeparator" w:id="0">
    <w:p w14:paraId="5C71C551" w14:textId="77777777" w:rsidR="00BD3558" w:rsidRDefault="00BD3558">
      <w:r>
        <w:continuationSeparator/>
      </w:r>
    </w:p>
  </w:footnote>
  <w:footnote w:type="continuationNotice" w:id="1">
    <w:p w14:paraId="3C2F2251" w14:textId="77777777" w:rsidR="00BD3558" w:rsidRDefault="00BD3558"/>
  </w:footnote>
  <w:footnote w:id="2">
    <w:p w14:paraId="24585535" w14:textId="44E6D733" w:rsidR="00C538D7" w:rsidRPr="00C538D7" w:rsidRDefault="00C538D7">
      <w:pPr>
        <w:pStyle w:val="FootnoteText"/>
        <w:rPr>
          <w:lang w:val="en-GB"/>
        </w:rPr>
      </w:pPr>
      <w:r>
        <w:rPr>
          <w:rStyle w:val="FootnoteReference"/>
        </w:rPr>
        <w:footnoteRef/>
      </w:r>
      <w:r>
        <w:t xml:space="preserve"> </w:t>
      </w:r>
      <w:r w:rsidR="00D057C6" w:rsidRPr="00D057C6">
        <w:t>Options, Futures, and Other Derivatives</w:t>
      </w:r>
      <w:r w:rsidR="00D057C6">
        <w:t xml:space="preserve"> p.496</w:t>
      </w:r>
    </w:p>
  </w:footnote>
  <w:footnote w:id="3">
    <w:p w14:paraId="1F66E321" w14:textId="49243929" w:rsidR="00712E6C" w:rsidRDefault="006347AD" w:rsidP="002A4523">
      <w:pPr>
        <w:pStyle w:val="FootnoteText"/>
      </w:pPr>
      <w:r>
        <w:rPr>
          <w:rStyle w:val="FootnoteReference"/>
        </w:rPr>
        <w:footnoteRef/>
      </w:r>
      <w:r w:rsidR="00FB2193">
        <w:t xml:space="preserve"> </w:t>
      </w:r>
      <w:r w:rsidR="002A4523">
        <w:t>Artzner, P., Pasteur, L., Strasbourg, F., Delbaen, T., Hochschule, Zürich, J.-M., Société Eber and Générale,P.</w:t>
      </w:r>
      <w:r w:rsidR="00712E6C">
        <w:t xml:space="preserve"> </w:t>
      </w:r>
      <w:r w:rsidR="002A4523">
        <w:t xml:space="preserve">(1996). COHERENT MEASURES OF RISK. [online] Available at: </w:t>
      </w:r>
    </w:p>
    <w:p w14:paraId="5FA78744" w14:textId="4CF2F326" w:rsidR="002A4523" w:rsidRDefault="002A4523" w:rsidP="002A4523">
      <w:pPr>
        <w:pStyle w:val="FootnoteText"/>
      </w:pPr>
      <w:r>
        <w:t>https://people.math.ethz.ch/~delbaen/ftp/preprints/CoherentMF.pdf.</w:t>
      </w:r>
    </w:p>
    <w:p w14:paraId="38FD30D1" w14:textId="77777777" w:rsidR="002A4523" w:rsidRDefault="002A4523" w:rsidP="002A4523">
      <w:pPr>
        <w:pStyle w:val="FootnoteText"/>
      </w:pPr>
    </w:p>
    <w:p w14:paraId="11B6757B" w14:textId="64469817" w:rsidR="006347AD" w:rsidRPr="00B40059" w:rsidRDefault="002A4523" w:rsidP="002A4523">
      <w:pPr>
        <w:pStyle w:val="FootnoteText"/>
        <w:rPr>
          <w:lang w:val="en-GB"/>
        </w:rPr>
      </w:pPr>
      <w:r>
        <w:t>‌</w:t>
      </w:r>
      <w:r w:rsidR="00FB2193">
        <w:t xml:space="preserve"> </w:t>
      </w:r>
    </w:p>
  </w:footnote>
  <w:footnote w:id="4">
    <w:p w14:paraId="285673B2" w14:textId="2082964E" w:rsidR="00304FBC" w:rsidRDefault="00304FBC" w:rsidP="00F3284C">
      <w:pPr>
        <w:pStyle w:val="FootnoteText"/>
      </w:pPr>
      <w:r>
        <w:rPr>
          <w:rStyle w:val="FootnoteReference"/>
        </w:rPr>
        <w:footnoteRef/>
      </w:r>
      <w:r>
        <w:t xml:space="preserve"> </w:t>
      </w:r>
      <w:r w:rsidR="00F3284C">
        <w:t>Chen, J. (2019). Conditional Value at Risk (CVaR). [online] Investopedia. Available at: https://www.investopedia.com/terms/c/conditional_value_at_risk.asp.</w:t>
      </w:r>
    </w:p>
    <w:p w14:paraId="69DC1246" w14:textId="77777777" w:rsidR="00304FBC" w:rsidRPr="00304FBC" w:rsidRDefault="00304FBC">
      <w:pPr>
        <w:pStyle w:val="FootnoteText"/>
        <w:rPr>
          <w:lang w:val="en-GB"/>
        </w:rPr>
      </w:pPr>
    </w:p>
  </w:footnote>
  <w:footnote w:id="5">
    <w:p w14:paraId="43F7E93A" w14:textId="1425780E" w:rsidR="00483EB8" w:rsidRPr="00483EB8" w:rsidRDefault="00483EB8">
      <w:pPr>
        <w:pStyle w:val="FootnoteText"/>
        <w:rPr>
          <w:lang w:val="en-GB"/>
        </w:rPr>
      </w:pPr>
      <w:r>
        <w:rPr>
          <w:rStyle w:val="FootnoteReference"/>
        </w:rPr>
        <w:footnoteRef/>
      </w:r>
      <w:r>
        <w:t xml:space="preserve"> </w:t>
      </w:r>
      <w:r w:rsidR="00F3284C" w:rsidRPr="00F3284C">
        <w:t>Options, Futures, and Other Derivatives</w:t>
      </w:r>
      <w:r w:rsidR="00F3284C">
        <w:t xml:space="preserve"> </w:t>
      </w:r>
      <w:r w:rsidR="005A0B36">
        <w:t>p.496</w:t>
      </w:r>
    </w:p>
  </w:footnote>
  <w:footnote w:id="6">
    <w:p w14:paraId="43864F2A" w14:textId="25062BA2" w:rsidR="005B42CF" w:rsidRPr="005B42CF" w:rsidRDefault="005B42CF">
      <w:pPr>
        <w:pStyle w:val="FootnoteText"/>
        <w:rPr>
          <w:lang w:val="en-GB"/>
        </w:rPr>
      </w:pPr>
      <w:r>
        <w:rPr>
          <w:rStyle w:val="FootnoteReference"/>
        </w:rPr>
        <w:footnoteRef/>
      </w:r>
      <w:r>
        <w:t xml:space="preserve"> </w:t>
      </w:r>
      <w:r w:rsidR="00715127" w:rsidRPr="00715127">
        <w:t>Options, Futures, and Other Derivatives</w:t>
      </w:r>
      <w:r w:rsidR="00715127">
        <w:t xml:space="preserve"> p.</w:t>
      </w:r>
      <w:r w:rsidR="00B40283">
        <w:t>497</w:t>
      </w:r>
    </w:p>
  </w:footnote>
  <w:footnote w:id="7">
    <w:p w14:paraId="5B097D7E" w14:textId="424797B9" w:rsidR="00E10F49" w:rsidRPr="00E10F49" w:rsidRDefault="00E10F49">
      <w:pPr>
        <w:pStyle w:val="FootnoteText"/>
        <w:rPr>
          <w:lang w:val="en-GB"/>
        </w:rPr>
      </w:pPr>
      <w:r>
        <w:rPr>
          <w:rStyle w:val="FootnoteReference"/>
        </w:rPr>
        <w:footnoteRef/>
      </w:r>
      <w:r>
        <w:t xml:space="preserve"> </w:t>
      </w:r>
      <w:r w:rsidR="00E87807">
        <w:t xml:space="preserve">CS2800 Topic 2 power point </w:t>
      </w:r>
    </w:p>
  </w:footnote>
  <w:footnote w:id="8">
    <w:p w14:paraId="79967C2D" w14:textId="07D58B07" w:rsidR="00695706" w:rsidRPr="00695706" w:rsidRDefault="00695706">
      <w:pPr>
        <w:pStyle w:val="FootnoteText"/>
        <w:rPr>
          <w:lang w:val="en-GB"/>
        </w:rPr>
      </w:pPr>
      <w:r>
        <w:rPr>
          <w:rStyle w:val="FootnoteReference"/>
        </w:rPr>
        <w:footnoteRef/>
      </w:r>
      <w:r>
        <w:t xml:space="preserve"> </w:t>
      </w:r>
      <w:r w:rsidRPr="00695706">
        <w:t>Automated Defect Prevention: Best Practices in Software Management. Wiley-IEEE Computer Society Press. p. 75</w:t>
      </w:r>
    </w:p>
  </w:footnote>
  <w:footnote w:id="9">
    <w:p w14:paraId="7E55505F" w14:textId="321902AD" w:rsidR="00353D69" w:rsidRPr="00353D69" w:rsidRDefault="00353D69" w:rsidP="00240259">
      <w:pPr>
        <w:pStyle w:val="FootnoteText"/>
      </w:pPr>
      <w:r>
        <w:rPr>
          <w:rStyle w:val="FootnoteReference"/>
        </w:rPr>
        <w:footnoteRef/>
      </w:r>
      <w:r>
        <w:t xml:space="preserve"> </w:t>
      </w:r>
      <w:r w:rsidR="00240259">
        <w:t>Wikipedia Contributor (2022). Binomial test. [online] Wikipedia. Available at: https://en.wikipedia.org/wiki/Binomial_test.</w:t>
      </w:r>
    </w:p>
  </w:footnote>
  <w:footnote w:id="10">
    <w:p w14:paraId="1B88C75D" w14:textId="5C36DF95" w:rsidR="00353D69" w:rsidRPr="00AA3CE9" w:rsidRDefault="00353D69" w:rsidP="00AA3CE9">
      <w:pPr>
        <w:pStyle w:val="FootnoteText"/>
      </w:pPr>
      <w:r>
        <w:rPr>
          <w:rStyle w:val="FootnoteReference"/>
        </w:rPr>
        <w:footnoteRef/>
      </w:r>
      <w:r>
        <w:t xml:space="preserve"> </w:t>
      </w:r>
      <w:r w:rsidR="00AA3CE9">
        <w:t>PyShark (2021). Binomial Distribution and Binomial Test in Python. [online] PyShark. Available at: https://pyshark.com/binomial-distribution-and-binomial-test-in-python/.</w:t>
      </w:r>
    </w:p>
  </w:footnote>
  <w:footnote w:id="11">
    <w:p w14:paraId="4A4F1C2E" w14:textId="15C28C2B" w:rsidR="00F61164" w:rsidRPr="00F61164" w:rsidRDefault="00F61164">
      <w:pPr>
        <w:pStyle w:val="FootnoteText"/>
      </w:pPr>
      <w:r>
        <w:rPr>
          <w:rStyle w:val="FootnoteReference"/>
        </w:rPr>
        <w:footnoteRef/>
      </w:r>
      <w:r>
        <w:t xml:space="preserve"> </w:t>
      </w:r>
      <w:r w:rsidR="00945F43">
        <w:t>Chapter 2.5</w:t>
      </w:r>
    </w:p>
  </w:footnote>
  <w:footnote w:id="12">
    <w:p w14:paraId="7A470592" w14:textId="5A42AD1E" w:rsidR="009D791A" w:rsidRPr="009D791A" w:rsidRDefault="009D791A">
      <w:pPr>
        <w:pStyle w:val="FootnoteText"/>
        <w:rPr>
          <w:lang w:val="en-GB"/>
        </w:rPr>
      </w:pPr>
      <w:r>
        <w:rPr>
          <w:rStyle w:val="FootnoteReference"/>
        </w:rPr>
        <w:footnoteRef/>
      </w:r>
      <w:r>
        <w:t xml:space="preserve"> </w:t>
      </w:r>
      <w:r>
        <w:rPr>
          <w:lang w:val="en-GB"/>
        </w:rPr>
        <w:t>Chapter 2.6.2</w:t>
      </w:r>
    </w:p>
  </w:footnote>
  <w:footnote w:id="13">
    <w:p w14:paraId="2AE5DBB9" w14:textId="6715CDE9" w:rsidR="00775ABD" w:rsidRPr="00EA52F5" w:rsidRDefault="00775ABD" w:rsidP="00EA52F5">
      <w:pPr>
        <w:pStyle w:val="FootnoteText"/>
      </w:pPr>
      <w:r>
        <w:rPr>
          <w:rStyle w:val="FootnoteReference"/>
        </w:rPr>
        <w:footnoteRef/>
      </w:r>
      <w:r>
        <w:t xml:space="preserve"> </w:t>
      </w:r>
      <w:r w:rsidR="00EA52F5">
        <w:t>numpy.org. (n.d.). numpy.percentile — NumPy v1.21 Manual. [online] Available at: https://numpy.org/doc/stable/reference/generated/numpy.percentile.html.</w:t>
      </w:r>
    </w:p>
  </w:footnote>
  <w:footnote w:id="14">
    <w:p w14:paraId="39ADE512" w14:textId="1334BE7B" w:rsidR="00DE60DA" w:rsidRPr="00DE60DA" w:rsidRDefault="00DE60DA">
      <w:pPr>
        <w:pStyle w:val="FootnoteText"/>
        <w:rPr>
          <w:lang w:val="en-GB"/>
        </w:rPr>
      </w:pPr>
      <w:r>
        <w:rPr>
          <w:rStyle w:val="FootnoteReference"/>
        </w:rPr>
        <w:footnoteRef/>
      </w:r>
      <w:r>
        <w:t xml:space="preserve"> </w:t>
      </w:r>
      <w:hyperlink r:id="rId1" w:history="1">
        <w:r w:rsidR="00192E5A" w:rsidRPr="00FD4B4C">
          <w:rPr>
            <w:rStyle w:val="Hyperlink"/>
          </w:rPr>
          <w:t>https://pandas.pydata.org/pandas-docs/stable/reference/api/pandas.DataFrame.mean.html</w:t>
        </w:r>
      </w:hyperlink>
      <w:r>
        <w:t xml:space="preserve"> </w:t>
      </w:r>
    </w:p>
  </w:footnote>
  <w:footnote w:id="15">
    <w:p w14:paraId="09B5AE81" w14:textId="54B2EB14" w:rsidR="006D017C" w:rsidRPr="005B75BE" w:rsidRDefault="006D017C" w:rsidP="005B75BE">
      <w:pPr>
        <w:pStyle w:val="FootnoteText"/>
      </w:pPr>
      <w:r>
        <w:rPr>
          <w:rStyle w:val="FootnoteReference"/>
        </w:rPr>
        <w:footnoteRef/>
      </w:r>
      <w:r>
        <w:t xml:space="preserve"> </w:t>
      </w:r>
      <w:r w:rsidR="005B75BE">
        <w:t>numpy.org. (n.d.). numpy.mean — NumPy v1.22 Manual. [online] Available at: https://numpy.org/doc/stable/reference/generated/numpy.mean.html.</w:t>
      </w:r>
    </w:p>
  </w:footnote>
  <w:footnote w:id="16">
    <w:p w14:paraId="05D9CC55" w14:textId="3FF2B4D4" w:rsidR="002C1D0D" w:rsidRPr="005B75BE" w:rsidRDefault="002C1D0D" w:rsidP="005B75BE">
      <w:pPr>
        <w:pStyle w:val="FootnoteText"/>
      </w:pPr>
      <w:r>
        <w:rPr>
          <w:rStyle w:val="FootnoteReference"/>
        </w:rPr>
        <w:footnoteRef/>
      </w:r>
      <w:r>
        <w:t xml:space="preserve"> </w:t>
      </w:r>
      <w:r w:rsidR="005B75BE">
        <w:t>numpy.org. (n.d.). numpy.std — NumPy v1.21 Manual. [online] Available at: https://numpy.org/doc/stable/reference/generated/numpy.std.html.</w:t>
      </w:r>
    </w:p>
  </w:footnote>
  <w:footnote w:id="17">
    <w:p w14:paraId="6B939639" w14:textId="0E0B4D70" w:rsidR="001B6D34" w:rsidRPr="00335517" w:rsidRDefault="001B6D34" w:rsidP="00335517">
      <w:pPr>
        <w:pStyle w:val="FootnoteText"/>
      </w:pPr>
      <w:r>
        <w:rPr>
          <w:rStyle w:val="FootnoteReference"/>
        </w:rPr>
        <w:footnoteRef/>
      </w:r>
      <w:r>
        <w:t xml:space="preserve"> </w:t>
      </w:r>
      <w:r w:rsidR="00335517">
        <w:t>docs.scipy.org. (n.d.). scipy.stats.norm — SciPy v1.5.4 Reference Guide. [online] Available at: https://docs.scipy.org/doc/scipy/reference/generated/scipy.stats.norm.html.</w:t>
      </w:r>
    </w:p>
  </w:footnote>
  <w:footnote w:id="18">
    <w:p w14:paraId="4793E4B5" w14:textId="2E749C5D" w:rsidR="00E764FD" w:rsidRPr="00370A56" w:rsidRDefault="00E764FD" w:rsidP="00370A56">
      <w:pPr>
        <w:pStyle w:val="FootnoteText"/>
      </w:pPr>
      <w:r>
        <w:rPr>
          <w:rStyle w:val="FootnoteReference"/>
        </w:rPr>
        <w:footnoteRef/>
      </w:r>
      <w:r>
        <w:t xml:space="preserve"> </w:t>
      </w:r>
      <w:r w:rsidR="00370A56">
        <w:t>Chen, J. (2021). Backtesting Definition. [online] Investopedia. Available at: https://www.investopedia.com/terms/b/backtesting.asp.</w:t>
      </w:r>
    </w:p>
  </w:footnote>
  <w:footnote w:id="19">
    <w:p w14:paraId="0FB9C308" w14:textId="08B9FCB7" w:rsidR="00E764FD" w:rsidRPr="00370A56" w:rsidRDefault="00E764FD" w:rsidP="00370A56">
      <w:pPr>
        <w:pStyle w:val="FootnoteText"/>
      </w:pPr>
      <w:r>
        <w:rPr>
          <w:rStyle w:val="FootnoteReference"/>
        </w:rPr>
        <w:footnoteRef/>
      </w:r>
      <w:r>
        <w:t xml:space="preserve"> </w:t>
      </w:r>
      <w:r w:rsidR="00370A56">
        <w:t>Bell, F. and Smyl, S. (2018). Forecasting at Uber: An Introduction. [online] Uber Blog. Available at: https://www.uber.com/en-GB/blog/forecasting-introduction/ [Accessed 6 Dec.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70AC5" w14:textId="77777777" w:rsidR="002D011C" w:rsidRDefault="002D011C" w:rsidP="002D011C">
    <w:pPr>
      <w:pStyle w:val="Header"/>
      <w:jc w:val="center"/>
      <w:rPr>
        <w:sz w:val="20"/>
        <w:szCs w:val="20"/>
      </w:rPr>
    </w:pPr>
  </w:p>
  <w:p w14:paraId="52B50740" w14:textId="1BF9E75C" w:rsidR="002D011C" w:rsidRPr="002D011C" w:rsidRDefault="00657BE7" w:rsidP="002D011C">
    <w:pPr>
      <w:pStyle w:val="Header"/>
      <w:jc w:val="center"/>
      <w:rPr>
        <w:sz w:val="20"/>
        <w:szCs w:val="20"/>
      </w:rPr>
    </w:pPr>
    <w:r>
      <w:rPr>
        <w:sz w:val="20"/>
        <w:szCs w:val="20"/>
      </w:rPr>
      <w:t>Shing Him Yip</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B301" w14:textId="0EC0B411" w:rsidR="0061702D" w:rsidRDefault="006A6CC6" w:rsidP="00423A3F">
    <w:pPr>
      <w:pStyle w:val="HeaderText"/>
    </w:pPr>
    <w:r>
      <w:t>Value at Risk</w:t>
    </w:r>
    <w:r w:rsidR="0061702D" w:rsidRPr="002D011C">
      <w:tab/>
    </w:r>
    <w:r>
      <w:t>Shin</w:t>
    </w:r>
    <w:r w:rsidR="00682048">
      <w:t>g H</w:t>
    </w:r>
    <w:r w:rsidR="005966FB">
      <w:t>im Yip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7CE10F6"/>
    <w:multiLevelType w:val="hybridMultilevel"/>
    <w:tmpl w:val="94865B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6D67EE"/>
    <w:multiLevelType w:val="hybridMultilevel"/>
    <w:tmpl w:val="F9501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51577C5"/>
    <w:multiLevelType w:val="hybridMultilevel"/>
    <w:tmpl w:val="A468BF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4D501A"/>
    <w:multiLevelType w:val="hybridMultilevel"/>
    <w:tmpl w:val="833CFD7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D7423"/>
    <w:multiLevelType w:val="hybridMultilevel"/>
    <w:tmpl w:val="26502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F3C5B11"/>
    <w:multiLevelType w:val="hybridMultilevel"/>
    <w:tmpl w:val="CBE471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4B304518"/>
    <w:multiLevelType w:val="hybridMultilevel"/>
    <w:tmpl w:val="4D8C4D7A"/>
    <w:lvl w:ilvl="0" w:tplc="C9FA33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3F23B17"/>
    <w:multiLevelType w:val="hybridMultilevel"/>
    <w:tmpl w:val="E1947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BF1765C"/>
    <w:multiLevelType w:val="hybridMultilevel"/>
    <w:tmpl w:val="E5E4E182"/>
    <w:lvl w:ilvl="0" w:tplc="9AF2D67C">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6DD6E2C"/>
    <w:multiLevelType w:val="hybridMultilevel"/>
    <w:tmpl w:val="819252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DFA687B"/>
    <w:multiLevelType w:val="hybridMultilevel"/>
    <w:tmpl w:val="66C29CD6"/>
    <w:lvl w:ilvl="0" w:tplc="F73430E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4400337"/>
    <w:multiLevelType w:val="hybridMultilevel"/>
    <w:tmpl w:val="BA8C15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0"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512645621">
    <w:abstractNumId w:val="29"/>
  </w:num>
  <w:num w:numId="2" w16cid:durableId="550769473">
    <w:abstractNumId w:val="15"/>
  </w:num>
  <w:num w:numId="3" w16cid:durableId="1288203133">
    <w:abstractNumId w:val="27"/>
  </w:num>
  <w:num w:numId="4" w16cid:durableId="2042971852">
    <w:abstractNumId w:val="11"/>
  </w:num>
  <w:num w:numId="5" w16cid:durableId="1369718123">
    <w:abstractNumId w:val="30"/>
  </w:num>
  <w:num w:numId="6" w16cid:durableId="2021472266">
    <w:abstractNumId w:val="8"/>
  </w:num>
  <w:num w:numId="7" w16cid:durableId="115566990">
    <w:abstractNumId w:val="0"/>
  </w:num>
  <w:num w:numId="8" w16cid:durableId="1095639030">
    <w:abstractNumId w:val="9"/>
  </w:num>
  <w:num w:numId="9" w16cid:durableId="1636257301">
    <w:abstractNumId w:val="4"/>
  </w:num>
  <w:num w:numId="10" w16cid:durableId="797845999">
    <w:abstractNumId w:val="20"/>
  </w:num>
  <w:num w:numId="11" w16cid:durableId="1596089660">
    <w:abstractNumId w:val="26"/>
  </w:num>
  <w:num w:numId="12" w16cid:durableId="135877764">
    <w:abstractNumId w:val="19"/>
  </w:num>
  <w:num w:numId="13" w16cid:durableId="272056329">
    <w:abstractNumId w:val="1"/>
  </w:num>
  <w:num w:numId="14" w16cid:durableId="1410151733">
    <w:abstractNumId w:val="23"/>
  </w:num>
  <w:num w:numId="15" w16cid:durableId="1946034695">
    <w:abstractNumId w:val="7"/>
  </w:num>
  <w:num w:numId="16" w16cid:durableId="804742026">
    <w:abstractNumId w:val="24"/>
  </w:num>
  <w:num w:numId="17" w16cid:durableId="2095972985">
    <w:abstractNumId w:val="12"/>
  </w:num>
  <w:num w:numId="18" w16cid:durableId="304046838">
    <w:abstractNumId w:val="14"/>
  </w:num>
  <w:num w:numId="19" w16cid:durableId="1190873599">
    <w:abstractNumId w:val="18"/>
  </w:num>
  <w:num w:numId="20" w16cid:durableId="413480671">
    <w:abstractNumId w:val="2"/>
  </w:num>
  <w:num w:numId="21" w16cid:durableId="988945321">
    <w:abstractNumId w:val="21"/>
  </w:num>
  <w:num w:numId="22" w16cid:durableId="774834759">
    <w:abstractNumId w:val="25"/>
  </w:num>
  <w:num w:numId="23" w16cid:durableId="1421025841">
    <w:abstractNumId w:val="16"/>
  </w:num>
  <w:num w:numId="24" w16cid:durableId="408963636">
    <w:abstractNumId w:val="17"/>
  </w:num>
  <w:num w:numId="25" w16cid:durableId="1037123036">
    <w:abstractNumId w:val="28"/>
  </w:num>
  <w:num w:numId="26" w16cid:durableId="1110204593">
    <w:abstractNumId w:val="6"/>
  </w:num>
  <w:num w:numId="27" w16cid:durableId="1285308208">
    <w:abstractNumId w:val="19"/>
  </w:num>
  <w:num w:numId="28" w16cid:durableId="565070281">
    <w:abstractNumId w:val="13"/>
  </w:num>
  <w:num w:numId="29" w16cid:durableId="127745140">
    <w:abstractNumId w:val="3"/>
  </w:num>
  <w:num w:numId="30" w16cid:durableId="12727638">
    <w:abstractNumId w:val="5"/>
  </w:num>
  <w:num w:numId="31" w16cid:durableId="82803820">
    <w:abstractNumId w:val="10"/>
  </w:num>
  <w:num w:numId="32" w16cid:durableId="458769787">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P, Shing (2020)">
    <w15:presenceInfo w15:providerId="AD" w15:userId="S::wjis203@live.rhul.ac.uk::72764e89-8acb-400f-9626-9fa347dd14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revisionView w:markup="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035"/>
    <w:rsid w:val="000033E2"/>
    <w:rsid w:val="00003822"/>
    <w:rsid w:val="00003A9D"/>
    <w:rsid w:val="00004C8B"/>
    <w:rsid w:val="00012BD0"/>
    <w:rsid w:val="00015A18"/>
    <w:rsid w:val="00017823"/>
    <w:rsid w:val="00020096"/>
    <w:rsid w:val="0002119E"/>
    <w:rsid w:val="000227BD"/>
    <w:rsid w:val="00024C20"/>
    <w:rsid w:val="00025522"/>
    <w:rsid w:val="0002568D"/>
    <w:rsid w:val="00026FDF"/>
    <w:rsid w:val="0002770C"/>
    <w:rsid w:val="00030505"/>
    <w:rsid w:val="00030562"/>
    <w:rsid w:val="000308DA"/>
    <w:rsid w:val="0003200A"/>
    <w:rsid w:val="0003342F"/>
    <w:rsid w:val="000343EB"/>
    <w:rsid w:val="00035DB8"/>
    <w:rsid w:val="0003683D"/>
    <w:rsid w:val="0004153A"/>
    <w:rsid w:val="0004450C"/>
    <w:rsid w:val="00044CC3"/>
    <w:rsid w:val="00046368"/>
    <w:rsid w:val="00050A7F"/>
    <w:rsid w:val="00050EF0"/>
    <w:rsid w:val="0005209C"/>
    <w:rsid w:val="000528F5"/>
    <w:rsid w:val="000530A1"/>
    <w:rsid w:val="000570CA"/>
    <w:rsid w:val="00057E05"/>
    <w:rsid w:val="000606EE"/>
    <w:rsid w:val="0006241F"/>
    <w:rsid w:val="00062988"/>
    <w:rsid w:val="00062B46"/>
    <w:rsid w:val="00062DC3"/>
    <w:rsid w:val="000648DB"/>
    <w:rsid w:val="0006573D"/>
    <w:rsid w:val="0007085C"/>
    <w:rsid w:val="00070B72"/>
    <w:rsid w:val="000742C7"/>
    <w:rsid w:val="00074973"/>
    <w:rsid w:val="00084716"/>
    <w:rsid w:val="00087FD2"/>
    <w:rsid w:val="00090E9C"/>
    <w:rsid w:val="00091C31"/>
    <w:rsid w:val="0009451C"/>
    <w:rsid w:val="00094E39"/>
    <w:rsid w:val="00095E26"/>
    <w:rsid w:val="00097F26"/>
    <w:rsid w:val="000A79E4"/>
    <w:rsid w:val="000B1D34"/>
    <w:rsid w:val="000B2606"/>
    <w:rsid w:val="000B4BB4"/>
    <w:rsid w:val="000B4CB8"/>
    <w:rsid w:val="000B55A9"/>
    <w:rsid w:val="000B7243"/>
    <w:rsid w:val="000B7FFA"/>
    <w:rsid w:val="000C0DB5"/>
    <w:rsid w:val="000C36C4"/>
    <w:rsid w:val="000C4937"/>
    <w:rsid w:val="000C7725"/>
    <w:rsid w:val="000D106E"/>
    <w:rsid w:val="000D1AE8"/>
    <w:rsid w:val="000D1D64"/>
    <w:rsid w:val="000D237E"/>
    <w:rsid w:val="000D2E97"/>
    <w:rsid w:val="000D43BE"/>
    <w:rsid w:val="000D6371"/>
    <w:rsid w:val="000E0FF4"/>
    <w:rsid w:val="000E21CC"/>
    <w:rsid w:val="000E2925"/>
    <w:rsid w:val="000E2E1D"/>
    <w:rsid w:val="000E3195"/>
    <w:rsid w:val="000E3285"/>
    <w:rsid w:val="000E4E67"/>
    <w:rsid w:val="000E7CBA"/>
    <w:rsid w:val="000F08E3"/>
    <w:rsid w:val="000F1CC0"/>
    <w:rsid w:val="000F2074"/>
    <w:rsid w:val="000F545A"/>
    <w:rsid w:val="000F79DE"/>
    <w:rsid w:val="00100F17"/>
    <w:rsid w:val="00101DE5"/>
    <w:rsid w:val="001037DC"/>
    <w:rsid w:val="00105CC6"/>
    <w:rsid w:val="001060B4"/>
    <w:rsid w:val="0010711A"/>
    <w:rsid w:val="0010729B"/>
    <w:rsid w:val="0010769A"/>
    <w:rsid w:val="001114F9"/>
    <w:rsid w:val="001155B9"/>
    <w:rsid w:val="00117DC0"/>
    <w:rsid w:val="0012096F"/>
    <w:rsid w:val="001210C6"/>
    <w:rsid w:val="001218F1"/>
    <w:rsid w:val="00122330"/>
    <w:rsid w:val="00122BCA"/>
    <w:rsid w:val="001232DC"/>
    <w:rsid w:val="001234B3"/>
    <w:rsid w:val="00123767"/>
    <w:rsid w:val="00123A0A"/>
    <w:rsid w:val="00125732"/>
    <w:rsid w:val="00125B23"/>
    <w:rsid w:val="00126E4F"/>
    <w:rsid w:val="0013062C"/>
    <w:rsid w:val="00132DC0"/>
    <w:rsid w:val="00134291"/>
    <w:rsid w:val="00140595"/>
    <w:rsid w:val="00140F78"/>
    <w:rsid w:val="00143570"/>
    <w:rsid w:val="00144E08"/>
    <w:rsid w:val="00145B69"/>
    <w:rsid w:val="00145C97"/>
    <w:rsid w:val="0014716A"/>
    <w:rsid w:val="0014729A"/>
    <w:rsid w:val="00150D8E"/>
    <w:rsid w:val="0015297E"/>
    <w:rsid w:val="00152F80"/>
    <w:rsid w:val="00153B53"/>
    <w:rsid w:val="00154FD3"/>
    <w:rsid w:val="00155E01"/>
    <w:rsid w:val="00157F22"/>
    <w:rsid w:val="00160EA3"/>
    <w:rsid w:val="001611B2"/>
    <w:rsid w:val="00163B6D"/>
    <w:rsid w:val="001661C3"/>
    <w:rsid w:val="00166E72"/>
    <w:rsid w:val="001709E4"/>
    <w:rsid w:val="00170B43"/>
    <w:rsid w:val="0017276F"/>
    <w:rsid w:val="0017321E"/>
    <w:rsid w:val="001751AC"/>
    <w:rsid w:val="001771D8"/>
    <w:rsid w:val="0017784B"/>
    <w:rsid w:val="00180990"/>
    <w:rsid w:val="00182D2B"/>
    <w:rsid w:val="0018557F"/>
    <w:rsid w:val="00187BC1"/>
    <w:rsid w:val="00191C17"/>
    <w:rsid w:val="00192D7D"/>
    <w:rsid w:val="00192E5A"/>
    <w:rsid w:val="0019543A"/>
    <w:rsid w:val="00197181"/>
    <w:rsid w:val="001976CA"/>
    <w:rsid w:val="00197906"/>
    <w:rsid w:val="001A33EB"/>
    <w:rsid w:val="001A40D0"/>
    <w:rsid w:val="001B1948"/>
    <w:rsid w:val="001B3C98"/>
    <w:rsid w:val="001B5EDA"/>
    <w:rsid w:val="001B6D34"/>
    <w:rsid w:val="001B7EC0"/>
    <w:rsid w:val="001C2E22"/>
    <w:rsid w:val="001C393A"/>
    <w:rsid w:val="001C3E49"/>
    <w:rsid w:val="001C626D"/>
    <w:rsid w:val="001C6468"/>
    <w:rsid w:val="001C646F"/>
    <w:rsid w:val="001D59E3"/>
    <w:rsid w:val="001D79DC"/>
    <w:rsid w:val="001D7D29"/>
    <w:rsid w:val="001E11FD"/>
    <w:rsid w:val="001E1DA4"/>
    <w:rsid w:val="001E4C80"/>
    <w:rsid w:val="001E7843"/>
    <w:rsid w:val="001F07FB"/>
    <w:rsid w:val="001F1E1E"/>
    <w:rsid w:val="001F2210"/>
    <w:rsid w:val="001F2843"/>
    <w:rsid w:val="001F63F0"/>
    <w:rsid w:val="001F76F3"/>
    <w:rsid w:val="002023EE"/>
    <w:rsid w:val="00203D92"/>
    <w:rsid w:val="0020414B"/>
    <w:rsid w:val="00204B76"/>
    <w:rsid w:val="002075D0"/>
    <w:rsid w:val="002141D7"/>
    <w:rsid w:val="002165F2"/>
    <w:rsid w:val="002166F9"/>
    <w:rsid w:val="002201AD"/>
    <w:rsid w:val="00220370"/>
    <w:rsid w:val="0022040D"/>
    <w:rsid w:val="00221496"/>
    <w:rsid w:val="002306B3"/>
    <w:rsid w:val="0023251C"/>
    <w:rsid w:val="002329D1"/>
    <w:rsid w:val="0023361D"/>
    <w:rsid w:val="00233DE4"/>
    <w:rsid w:val="002350CF"/>
    <w:rsid w:val="002350DB"/>
    <w:rsid w:val="00235737"/>
    <w:rsid w:val="00235781"/>
    <w:rsid w:val="00236EC5"/>
    <w:rsid w:val="002372D4"/>
    <w:rsid w:val="002400A5"/>
    <w:rsid w:val="00240259"/>
    <w:rsid w:val="00241FBC"/>
    <w:rsid w:val="0024243F"/>
    <w:rsid w:val="00243655"/>
    <w:rsid w:val="00245381"/>
    <w:rsid w:val="002477C2"/>
    <w:rsid w:val="00247995"/>
    <w:rsid w:val="00247C39"/>
    <w:rsid w:val="00250205"/>
    <w:rsid w:val="0025410A"/>
    <w:rsid w:val="002574B9"/>
    <w:rsid w:val="00257BDD"/>
    <w:rsid w:val="00260269"/>
    <w:rsid w:val="00261C71"/>
    <w:rsid w:val="0026487E"/>
    <w:rsid w:val="00264B9E"/>
    <w:rsid w:val="002653C1"/>
    <w:rsid w:val="002667E8"/>
    <w:rsid w:val="002677B6"/>
    <w:rsid w:val="00267C84"/>
    <w:rsid w:val="002702B5"/>
    <w:rsid w:val="0027101F"/>
    <w:rsid w:val="00272322"/>
    <w:rsid w:val="0027417F"/>
    <w:rsid w:val="00275944"/>
    <w:rsid w:val="00275F57"/>
    <w:rsid w:val="00276A0F"/>
    <w:rsid w:val="00280A11"/>
    <w:rsid w:val="00281927"/>
    <w:rsid w:val="002844EB"/>
    <w:rsid w:val="00284E68"/>
    <w:rsid w:val="0028511F"/>
    <w:rsid w:val="00286842"/>
    <w:rsid w:val="002876A6"/>
    <w:rsid w:val="00291949"/>
    <w:rsid w:val="00292045"/>
    <w:rsid w:val="00292D71"/>
    <w:rsid w:val="00293082"/>
    <w:rsid w:val="0029693A"/>
    <w:rsid w:val="002A300E"/>
    <w:rsid w:val="002A312F"/>
    <w:rsid w:val="002A361B"/>
    <w:rsid w:val="002A4523"/>
    <w:rsid w:val="002A58AC"/>
    <w:rsid w:val="002A59F5"/>
    <w:rsid w:val="002B1EBC"/>
    <w:rsid w:val="002B3735"/>
    <w:rsid w:val="002B461A"/>
    <w:rsid w:val="002B52EB"/>
    <w:rsid w:val="002B542D"/>
    <w:rsid w:val="002B65DA"/>
    <w:rsid w:val="002B6B45"/>
    <w:rsid w:val="002B7391"/>
    <w:rsid w:val="002C1D0D"/>
    <w:rsid w:val="002C3A5E"/>
    <w:rsid w:val="002C5948"/>
    <w:rsid w:val="002C6226"/>
    <w:rsid w:val="002C770E"/>
    <w:rsid w:val="002D011C"/>
    <w:rsid w:val="002D2615"/>
    <w:rsid w:val="002D26CA"/>
    <w:rsid w:val="002D46ED"/>
    <w:rsid w:val="002E1445"/>
    <w:rsid w:val="002E1B24"/>
    <w:rsid w:val="002E35A1"/>
    <w:rsid w:val="002E412B"/>
    <w:rsid w:val="002E4EF8"/>
    <w:rsid w:val="002E7800"/>
    <w:rsid w:val="002F2BFA"/>
    <w:rsid w:val="002F345D"/>
    <w:rsid w:val="002F3A51"/>
    <w:rsid w:val="002F4CF3"/>
    <w:rsid w:val="002F7CCD"/>
    <w:rsid w:val="00302127"/>
    <w:rsid w:val="00302E66"/>
    <w:rsid w:val="00304FBC"/>
    <w:rsid w:val="003053D5"/>
    <w:rsid w:val="00305D5C"/>
    <w:rsid w:val="00306B5F"/>
    <w:rsid w:val="00316DA5"/>
    <w:rsid w:val="00317F41"/>
    <w:rsid w:val="003258E9"/>
    <w:rsid w:val="003272A6"/>
    <w:rsid w:val="0033126A"/>
    <w:rsid w:val="003320B2"/>
    <w:rsid w:val="00333A94"/>
    <w:rsid w:val="00334494"/>
    <w:rsid w:val="00335517"/>
    <w:rsid w:val="003360CA"/>
    <w:rsid w:val="00336A2B"/>
    <w:rsid w:val="00337C69"/>
    <w:rsid w:val="003415F8"/>
    <w:rsid w:val="00342336"/>
    <w:rsid w:val="003447D7"/>
    <w:rsid w:val="00344A2C"/>
    <w:rsid w:val="00344B9D"/>
    <w:rsid w:val="0034763C"/>
    <w:rsid w:val="00350A35"/>
    <w:rsid w:val="003536C8"/>
    <w:rsid w:val="00353D69"/>
    <w:rsid w:val="003547C5"/>
    <w:rsid w:val="00354824"/>
    <w:rsid w:val="003565B4"/>
    <w:rsid w:val="0035766B"/>
    <w:rsid w:val="00357BB6"/>
    <w:rsid w:val="00360E85"/>
    <w:rsid w:val="00360F9F"/>
    <w:rsid w:val="00361CAB"/>
    <w:rsid w:val="003638FD"/>
    <w:rsid w:val="0036528B"/>
    <w:rsid w:val="00365C84"/>
    <w:rsid w:val="00367712"/>
    <w:rsid w:val="00370104"/>
    <w:rsid w:val="00370A56"/>
    <w:rsid w:val="00370F74"/>
    <w:rsid w:val="0037254A"/>
    <w:rsid w:val="003742A5"/>
    <w:rsid w:val="00374C91"/>
    <w:rsid w:val="00374E1D"/>
    <w:rsid w:val="00374E61"/>
    <w:rsid w:val="003773FB"/>
    <w:rsid w:val="0038007F"/>
    <w:rsid w:val="00381562"/>
    <w:rsid w:val="00382106"/>
    <w:rsid w:val="00383F8D"/>
    <w:rsid w:val="00384E5D"/>
    <w:rsid w:val="00385C45"/>
    <w:rsid w:val="00386F8F"/>
    <w:rsid w:val="0038700A"/>
    <w:rsid w:val="0039043A"/>
    <w:rsid w:val="003912E2"/>
    <w:rsid w:val="00392A68"/>
    <w:rsid w:val="003947F9"/>
    <w:rsid w:val="003949C0"/>
    <w:rsid w:val="00395752"/>
    <w:rsid w:val="003A3415"/>
    <w:rsid w:val="003A409A"/>
    <w:rsid w:val="003A4B0C"/>
    <w:rsid w:val="003A58B1"/>
    <w:rsid w:val="003A60BA"/>
    <w:rsid w:val="003A60CD"/>
    <w:rsid w:val="003A728F"/>
    <w:rsid w:val="003A74B3"/>
    <w:rsid w:val="003A7952"/>
    <w:rsid w:val="003A7AFA"/>
    <w:rsid w:val="003B0E7C"/>
    <w:rsid w:val="003B18F7"/>
    <w:rsid w:val="003B2CAC"/>
    <w:rsid w:val="003B3DB7"/>
    <w:rsid w:val="003B481B"/>
    <w:rsid w:val="003B6380"/>
    <w:rsid w:val="003B6FFF"/>
    <w:rsid w:val="003C04FA"/>
    <w:rsid w:val="003C1047"/>
    <w:rsid w:val="003C222E"/>
    <w:rsid w:val="003C232E"/>
    <w:rsid w:val="003C2B67"/>
    <w:rsid w:val="003D0602"/>
    <w:rsid w:val="003D1AC1"/>
    <w:rsid w:val="003D1C9F"/>
    <w:rsid w:val="003D7AA5"/>
    <w:rsid w:val="003E010D"/>
    <w:rsid w:val="003E1B28"/>
    <w:rsid w:val="003E4185"/>
    <w:rsid w:val="003E5A86"/>
    <w:rsid w:val="003E5DA3"/>
    <w:rsid w:val="003F171F"/>
    <w:rsid w:val="003F2A8C"/>
    <w:rsid w:val="003F5196"/>
    <w:rsid w:val="003F73BA"/>
    <w:rsid w:val="00400536"/>
    <w:rsid w:val="00400D64"/>
    <w:rsid w:val="004013C7"/>
    <w:rsid w:val="00402D21"/>
    <w:rsid w:val="00403296"/>
    <w:rsid w:val="004032D0"/>
    <w:rsid w:val="00403DE8"/>
    <w:rsid w:val="00404D15"/>
    <w:rsid w:val="0041008A"/>
    <w:rsid w:val="004101F7"/>
    <w:rsid w:val="004117D6"/>
    <w:rsid w:val="00415AA4"/>
    <w:rsid w:val="00417346"/>
    <w:rsid w:val="00421043"/>
    <w:rsid w:val="00421C4D"/>
    <w:rsid w:val="00423A3F"/>
    <w:rsid w:val="00426891"/>
    <w:rsid w:val="0043111F"/>
    <w:rsid w:val="004316AE"/>
    <w:rsid w:val="00431CE1"/>
    <w:rsid w:val="0043288A"/>
    <w:rsid w:val="00433391"/>
    <w:rsid w:val="00436A22"/>
    <w:rsid w:val="00437CD5"/>
    <w:rsid w:val="004404DA"/>
    <w:rsid w:val="00440651"/>
    <w:rsid w:val="00441D4F"/>
    <w:rsid w:val="00442FF5"/>
    <w:rsid w:val="00444AE3"/>
    <w:rsid w:val="0044558D"/>
    <w:rsid w:val="00445FD0"/>
    <w:rsid w:val="00446793"/>
    <w:rsid w:val="00446C9C"/>
    <w:rsid w:val="00453C90"/>
    <w:rsid w:val="00454122"/>
    <w:rsid w:val="004553EB"/>
    <w:rsid w:val="00455596"/>
    <w:rsid w:val="00455BDF"/>
    <w:rsid w:val="00456A26"/>
    <w:rsid w:val="004600F1"/>
    <w:rsid w:val="00461616"/>
    <w:rsid w:val="00462056"/>
    <w:rsid w:val="00462B29"/>
    <w:rsid w:val="00463AE2"/>
    <w:rsid w:val="00473E2D"/>
    <w:rsid w:val="00473E7E"/>
    <w:rsid w:val="004746C0"/>
    <w:rsid w:val="0047485C"/>
    <w:rsid w:val="00475792"/>
    <w:rsid w:val="00475BA3"/>
    <w:rsid w:val="00476BF5"/>
    <w:rsid w:val="00476CEC"/>
    <w:rsid w:val="00482D4D"/>
    <w:rsid w:val="004832C2"/>
    <w:rsid w:val="00483EB8"/>
    <w:rsid w:val="004901BC"/>
    <w:rsid w:val="00491DD9"/>
    <w:rsid w:val="00492536"/>
    <w:rsid w:val="00492FA5"/>
    <w:rsid w:val="00493884"/>
    <w:rsid w:val="004953A4"/>
    <w:rsid w:val="004969E1"/>
    <w:rsid w:val="00496A54"/>
    <w:rsid w:val="00497A82"/>
    <w:rsid w:val="004A0501"/>
    <w:rsid w:val="004A4242"/>
    <w:rsid w:val="004A4807"/>
    <w:rsid w:val="004A6C99"/>
    <w:rsid w:val="004A7E61"/>
    <w:rsid w:val="004B0586"/>
    <w:rsid w:val="004B1F4F"/>
    <w:rsid w:val="004B4045"/>
    <w:rsid w:val="004B544C"/>
    <w:rsid w:val="004B59E3"/>
    <w:rsid w:val="004B6497"/>
    <w:rsid w:val="004B658F"/>
    <w:rsid w:val="004C204D"/>
    <w:rsid w:val="004C7667"/>
    <w:rsid w:val="004D1E86"/>
    <w:rsid w:val="004D24F9"/>
    <w:rsid w:val="004D3809"/>
    <w:rsid w:val="004D3DD4"/>
    <w:rsid w:val="004D4949"/>
    <w:rsid w:val="004D5E8D"/>
    <w:rsid w:val="004D6DAA"/>
    <w:rsid w:val="004E1735"/>
    <w:rsid w:val="004E2220"/>
    <w:rsid w:val="004E24D0"/>
    <w:rsid w:val="004E2E23"/>
    <w:rsid w:val="004E30BD"/>
    <w:rsid w:val="004E4F71"/>
    <w:rsid w:val="004E7CD6"/>
    <w:rsid w:val="004F38D6"/>
    <w:rsid w:val="004F54A2"/>
    <w:rsid w:val="004F7C12"/>
    <w:rsid w:val="005010CA"/>
    <w:rsid w:val="00501E5A"/>
    <w:rsid w:val="00505120"/>
    <w:rsid w:val="00507494"/>
    <w:rsid w:val="005077AB"/>
    <w:rsid w:val="00507CD2"/>
    <w:rsid w:val="00507E8A"/>
    <w:rsid w:val="005120F8"/>
    <w:rsid w:val="0051276A"/>
    <w:rsid w:val="00512B84"/>
    <w:rsid w:val="00513470"/>
    <w:rsid w:val="005152AD"/>
    <w:rsid w:val="005152B2"/>
    <w:rsid w:val="005216E4"/>
    <w:rsid w:val="00524A3F"/>
    <w:rsid w:val="005264A2"/>
    <w:rsid w:val="00526E9F"/>
    <w:rsid w:val="00526FFD"/>
    <w:rsid w:val="0052797D"/>
    <w:rsid w:val="0053224B"/>
    <w:rsid w:val="00532572"/>
    <w:rsid w:val="00532F18"/>
    <w:rsid w:val="0053531E"/>
    <w:rsid w:val="005358AD"/>
    <w:rsid w:val="00536FB3"/>
    <w:rsid w:val="005374F7"/>
    <w:rsid w:val="00541F78"/>
    <w:rsid w:val="00545122"/>
    <w:rsid w:val="005451F0"/>
    <w:rsid w:val="005506C0"/>
    <w:rsid w:val="00553090"/>
    <w:rsid w:val="00556098"/>
    <w:rsid w:val="00556151"/>
    <w:rsid w:val="00557263"/>
    <w:rsid w:val="0055785B"/>
    <w:rsid w:val="0056033F"/>
    <w:rsid w:val="00562657"/>
    <w:rsid w:val="00562A19"/>
    <w:rsid w:val="00567056"/>
    <w:rsid w:val="00567F63"/>
    <w:rsid w:val="00570A4C"/>
    <w:rsid w:val="00573A9D"/>
    <w:rsid w:val="0057419C"/>
    <w:rsid w:val="005757A5"/>
    <w:rsid w:val="00580E80"/>
    <w:rsid w:val="00583120"/>
    <w:rsid w:val="00584568"/>
    <w:rsid w:val="00584D29"/>
    <w:rsid w:val="00585BD9"/>
    <w:rsid w:val="00586A09"/>
    <w:rsid w:val="00586AA0"/>
    <w:rsid w:val="00587849"/>
    <w:rsid w:val="005945D9"/>
    <w:rsid w:val="00594D8F"/>
    <w:rsid w:val="00595029"/>
    <w:rsid w:val="00595C7A"/>
    <w:rsid w:val="005966FB"/>
    <w:rsid w:val="00596B22"/>
    <w:rsid w:val="005A0B36"/>
    <w:rsid w:val="005A338D"/>
    <w:rsid w:val="005A76EC"/>
    <w:rsid w:val="005B42CF"/>
    <w:rsid w:val="005B75BE"/>
    <w:rsid w:val="005B7724"/>
    <w:rsid w:val="005B7811"/>
    <w:rsid w:val="005C0ECF"/>
    <w:rsid w:val="005C1956"/>
    <w:rsid w:val="005C2535"/>
    <w:rsid w:val="005C289D"/>
    <w:rsid w:val="005C2E28"/>
    <w:rsid w:val="005C487F"/>
    <w:rsid w:val="005C5177"/>
    <w:rsid w:val="005C69B1"/>
    <w:rsid w:val="005D08A5"/>
    <w:rsid w:val="005D1253"/>
    <w:rsid w:val="005D56A9"/>
    <w:rsid w:val="005E09D8"/>
    <w:rsid w:val="005E18B1"/>
    <w:rsid w:val="005E1CA2"/>
    <w:rsid w:val="005E2951"/>
    <w:rsid w:val="005E36B9"/>
    <w:rsid w:val="005E651F"/>
    <w:rsid w:val="005F089C"/>
    <w:rsid w:val="005F0A6B"/>
    <w:rsid w:val="005F1E2B"/>
    <w:rsid w:val="005F3566"/>
    <w:rsid w:val="005F3F7E"/>
    <w:rsid w:val="005F63D7"/>
    <w:rsid w:val="005F6D05"/>
    <w:rsid w:val="005F7D4C"/>
    <w:rsid w:val="0060015B"/>
    <w:rsid w:val="00600D7B"/>
    <w:rsid w:val="006023C3"/>
    <w:rsid w:val="00602A08"/>
    <w:rsid w:val="0060321E"/>
    <w:rsid w:val="0060448A"/>
    <w:rsid w:val="006100CB"/>
    <w:rsid w:val="00610834"/>
    <w:rsid w:val="006122A3"/>
    <w:rsid w:val="00612424"/>
    <w:rsid w:val="00612573"/>
    <w:rsid w:val="00614448"/>
    <w:rsid w:val="00614D8E"/>
    <w:rsid w:val="0061536C"/>
    <w:rsid w:val="00616A0C"/>
    <w:rsid w:val="0061702D"/>
    <w:rsid w:val="006215AD"/>
    <w:rsid w:val="006237BE"/>
    <w:rsid w:val="006238AD"/>
    <w:rsid w:val="006257E1"/>
    <w:rsid w:val="00625800"/>
    <w:rsid w:val="00625B63"/>
    <w:rsid w:val="00626AE3"/>
    <w:rsid w:val="00627F21"/>
    <w:rsid w:val="00630787"/>
    <w:rsid w:val="00631FFD"/>
    <w:rsid w:val="00632AAF"/>
    <w:rsid w:val="00632D6B"/>
    <w:rsid w:val="006339B7"/>
    <w:rsid w:val="006347AD"/>
    <w:rsid w:val="006351CE"/>
    <w:rsid w:val="00635E16"/>
    <w:rsid w:val="0063770D"/>
    <w:rsid w:val="00640094"/>
    <w:rsid w:val="0064123B"/>
    <w:rsid w:val="00642F67"/>
    <w:rsid w:val="00643AF5"/>
    <w:rsid w:val="00645854"/>
    <w:rsid w:val="006465D2"/>
    <w:rsid w:val="00646A40"/>
    <w:rsid w:val="00647B8C"/>
    <w:rsid w:val="00653D7E"/>
    <w:rsid w:val="006555EF"/>
    <w:rsid w:val="00656BC7"/>
    <w:rsid w:val="00657BE7"/>
    <w:rsid w:val="006604D0"/>
    <w:rsid w:val="00661919"/>
    <w:rsid w:val="006643E6"/>
    <w:rsid w:val="006647F0"/>
    <w:rsid w:val="00671E34"/>
    <w:rsid w:val="0067368F"/>
    <w:rsid w:val="00674B19"/>
    <w:rsid w:val="006756E2"/>
    <w:rsid w:val="00682048"/>
    <w:rsid w:val="00682E27"/>
    <w:rsid w:val="00683034"/>
    <w:rsid w:val="00684635"/>
    <w:rsid w:val="0068504A"/>
    <w:rsid w:val="00686B04"/>
    <w:rsid w:val="00686F20"/>
    <w:rsid w:val="00687248"/>
    <w:rsid w:val="00690826"/>
    <w:rsid w:val="00695706"/>
    <w:rsid w:val="0069667D"/>
    <w:rsid w:val="006973B7"/>
    <w:rsid w:val="00697F07"/>
    <w:rsid w:val="006A14CA"/>
    <w:rsid w:val="006A23B9"/>
    <w:rsid w:val="006A2970"/>
    <w:rsid w:val="006A54D7"/>
    <w:rsid w:val="006A5E05"/>
    <w:rsid w:val="006A6CC6"/>
    <w:rsid w:val="006B01B6"/>
    <w:rsid w:val="006B11A9"/>
    <w:rsid w:val="006B1345"/>
    <w:rsid w:val="006B197A"/>
    <w:rsid w:val="006B468F"/>
    <w:rsid w:val="006B6963"/>
    <w:rsid w:val="006B6A4F"/>
    <w:rsid w:val="006C3390"/>
    <w:rsid w:val="006C45DF"/>
    <w:rsid w:val="006C4AEA"/>
    <w:rsid w:val="006C4F40"/>
    <w:rsid w:val="006C517A"/>
    <w:rsid w:val="006C558A"/>
    <w:rsid w:val="006C5ACD"/>
    <w:rsid w:val="006C5AE4"/>
    <w:rsid w:val="006D017C"/>
    <w:rsid w:val="006D0383"/>
    <w:rsid w:val="006D041F"/>
    <w:rsid w:val="006D0C6B"/>
    <w:rsid w:val="006D33AC"/>
    <w:rsid w:val="006D5CCD"/>
    <w:rsid w:val="006D6D75"/>
    <w:rsid w:val="006E209F"/>
    <w:rsid w:val="006E279C"/>
    <w:rsid w:val="006E2B99"/>
    <w:rsid w:val="006E3C1B"/>
    <w:rsid w:val="006E475E"/>
    <w:rsid w:val="006E4A63"/>
    <w:rsid w:val="006E57F7"/>
    <w:rsid w:val="006E5984"/>
    <w:rsid w:val="006E7EB4"/>
    <w:rsid w:val="006F019C"/>
    <w:rsid w:val="006F2094"/>
    <w:rsid w:val="006F3887"/>
    <w:rsid w:val="006F3C0B"/>
    <w:rsid w:val="006F4566"/>
    <w:rsid w:val="006F4727"/>
    <w:rsid w:val="006F6480"/>
    <w:rsid w:val="00704912"/>
    <w:rsid w:val="00705BA2"/>
    <w:rsid w:val="00706237"/>
    <w:rsid w:val="00710B92"/>
    <w:rsid w:val="00712E6C"/>
    <w:rsid w:val="00712F1F"/>
    <w:rsid w:val="00715127"/>
    <w:rsid w:val="00715A90"/>
    <w:rsid w:val="00715C2B"/>
    <w:rsid w:val="00720886"/>
    <w:rsid w:val="007212E4"/>
    <w:rsid w:val="00723B31"/>
    <w:rsid w:val="0072699A"/>
    <w:rsid w:val="007274E8"/>
    <w:rsid w:val="00727BD4"/>
    <w:rsid w:val="00730645"/>
    <w:rsid w:val="00733940"/>
    <w:rsid w:val="0073472E"/>
    <w:rsid w:val="00736DC5"/>
    <w:rsid w:val="00736DFE"/>
    <w:rsid w:val="00741AF5"/>
    <w:rsid w:val="00744CA0"/>
    <w:rsid w:val="00745297"/>
    <w:rsid w:val="00745CE8"/>
    <w:rsid w:val="00745D6F"/>
    <w:rsid w:val="00750046"/>
    <w:rsid w:val="007501E8"/>
    <w:rsid w:val="0075071D"/>
    <w:rsid w:val="00751988"/>
    <w:rsid w:val="0075209A"/>
    <w:rsid w:val="00752F49"/>
    <w:rsid w:val="00755FE1"/>
    <w:rsid w:val="00760321"/>
    <w:rsid w:val="007609BA"/>
    <w:rsid w:val="007609F6"/>
    <w:rsid w:val="0076505E"/>
    <w:rsid w:val="00766E3E"/>
    <w:rsid w:val="00767ED0"/>
    <w:rsid w:val="00772A33"/>
    <w:rsid w:val="007740F4"/>
    <w:rsid w:val="00774168"/>
    <w:rsid w:val="00775ABD"/>
    <w:rsid w:val="00775D15"/>
    <w:rsid w:val="0077783B"/>
    <w:rsid w:val="00777B38"/>
    <w:rsid w:val="00780ABE"/>
    <w:rsid w:val="00780F67"/>
    <w:rsid w:val="007814CF"/>
    <w:rsid w:val="00781DAB"/>
    <w:rsid w:val="00782739"/>
    <w:rsid w:val="007827B4"/>
    <w:rsid w:val="00783F31"/>
    <w:rsid w:val="00784ADF"/>
    <w:rsid w:val="007874D2"/>
    <w:rsid w:val="00792EFC"/>
    <w:rsid w:val="00795DBB"/>
    <w:rsid w:val="00796397"/>
    <w:rsid w:val="007A145A"/>
    <w:rsid w:val="007A1A1A"/>
    <w:rsid w:val="007A5939"/>
    <w:rsid w:val="007A66EC"/>
    <w:rsid w:val="007B00FD"/>
    <w:rsid w:val="007B1010"/>
    <w:rsid w:val="007B2D72"/>
    <w:rsid w:val="007B33D5"/>
    <w:rsid w:val="007B3683"/>
    <w:rsid w:val="007B4F26"/>
    <w:rsid w:val="007C2600"/>
    <w:rsid w:val="007C2A49"/>
    <w:rsid w:val="007C3DAA"/>
    <w:rsid w:val="007C4774"/>
    <w:rsid w:val="007C620C"/>
    <w:rsid w:val="007C6C78"/>
    <w:rsid w:val="007C72C0"/>
    <w:rsid w:val="007D1660"/>
    <w:rsid w:val="007D26C5"/>
    <w:rsid w:val="007D2A22"/>
    <w:rsid w:val="007D2F6F"/>
    <w:rsid w:val="007E086F"/>
    <w:rsid w:val="007E43A2"/>
    <w:rsid w:val="007E707B"/>
    <w:rsid w:val="007F10EC"/>
    <w:rsid w:val="007F2ED8"/>
    <w:rsid w:val="007F4583"/>
    <w:rsid w:val="00801642"/>
    <w:rsid w:val="008021BA"/>
    <w:rsid w:val="0080345C"/>
    <w:rsid w:val="00804C4C"/>
    <w:rsid w:val="00805ABC"/>
    <w:rsid w:val="008061C3"/>
    <w:rsid w:val="0080698C"/>
    <w:rsid w:val="00807295"/>
    <w:rsid w:val="00807FCB"/>
    <w:rsid w:val="00811117"/>
    <w:rsid w:val="008116B2"/>
    <w:rsid w:val="008119EE"/>
    <w:rsid w:val="00811C5B"/>
    <w:rsid w:val="0081547D"/>
    <w:rsid w:val="008165C9"/>
    <w:rsid w:val="008242D8"/>
    <w:rsid w:val="0082596E"/>
    <w:rsid w:val="00826D1D"/>
    <w:rsid w:val="00826DE4"/>
    <w:rsid w:val="00827DE6"/>
    <w:rsid w:val="008305B5"/>
    <w:rsid w:val="00831042"/>
    <w:rsid w:val="00831174"/>
    <w:rsid w:val="00831829"/>
    <w:rsid w:val="00832CAE"/>
    <w:rsid w:val="0083404F"/>
    <w:rsid w:val="008344DA"/>
    <w:rsid w:val="00834911"/>
    <w:rsid w:val="008360BB"/>
    <w:rsid w:val="00841D5E"/>
    <w:rsid w:val="00842418"/>
    <w:rsid w:val="008442AC"/>
    <w:rsid w:val="00844C9B"/>
    <w:rsid w:val="0084758E"/>
    <w:rsid w:val="00852255"/>
    <w:rsid w:val="0085298A"/>
    <w:rsid w:val="00853336"/>
    <w:rsid w:val="00854301"/>
    <w:rsid w:val="0085486D"/>
    <w:rsid w:val="00854D5E"/>
    <w:rsid w:val="008569D7"/>
    <w:rsid w:val="00863ADC"/>
    <w:rsid w:val="0086556E"/>
    <w:rsid w:val="008656DC"/>
    <w:rsid w:val="008664C6"/>
    <w:rsid w:val="00867847"/>
    <w:rsid w:val="00867B42"/>
    <w:rsid w:val="00870111"/>
    <w:rsid w:val="008707BE"/>
    <w:rsid w:val="008712C7"/>
    <w:rsid w:val="00873976"/>
    <w:rsid w:val="008741BD"/>
    <w:rsid w:val="00874622"/>
    <w:rsid w:val="0087474A"/>
    <w:rsid w:val="0087606B"/>
    <w:rsid w:val="00876D49"/>
    <w:rsid w:val="008830DC"/>
    <w:rsid w:val="00883BCD"/>
    <w:rsid w:val="00883D33"/>
    <w:rsid w:val="008844A4"/>
    <w:rsid w:val="00886761"/>
    <w:rsid w:val="008913B1"/>
    <w:rsid w:val="00891F88"/>
    <w:rsid w:val="00892B2E"/>
    <w:rsid w:val="008946A4"/>
    <w:rsid w:val="0089534D"/>
    <w:rsid w:val="00896E1B"/>
    <w:rsid w:val="00897D8A"/>
    <w:rsid w:val="00897FFE"/>
    <w:rsid w:val="008A06C5"/>
    <w:rsid w:val="008A2076"/>
    <w:rsid w:val="008A22AD"/>
    <w:rsid w:val="008A30D5"/>
    <w:rsid w:val="008A3EA5"/>
    <w:rsid w:val="008A6B40"/>
    <w:rsid w:val="008B0B8A"/>
    <w:rsid w:val="008B0C1A"/>
    <w:rsid w:val="008B1757"/>
    <w:rsid w:val="008B53B1"/>
    <w:rsid w:val="008B7B7F"/>
    <w:rsid w:val="008C259D"/>
    <w:rsid w:val="008C40A5"/>
    <w:rsid w:val="008D0CF5"/>
    <w:rsid w:val="008D246E"/>
    <w:rsid w:val="008D3416"/>
    <w:rsid w:val="008D3BEB"/>
    <w:rsid w:val="008E021B"/>
    <w:rsid w:val="008E25B6"/>
    <w:rsid w:val="008E352A"/>
    <w:rsid w:val="008E3802"/>
    <w:rsid w:val="008E41FC"/>
    <w:rsid w:val="008E763F"/>
    <w:rsid w:val="008E7922"/>
    <w:rsid w:val="008F091A"/>
    <w:rsid w:val="008F0FAC"/>
    <w:rsid w:val="008F31CF"/>
    <w:rsid w:val="008F7706"/>
    <w:rsid w:val="008F7E8A"/>
    <w:rsid w:val="0090453B"/>
    <w:rsid w:val="0090614C"/>
    <w:rsid w:val="0091006B"/>
    <w:rsid w:val="00910F01"/>
    <w:rsid w:val="009114E5"/>
    <w:rsid w:val="00911B95"/>
    <w:rsid w:val="00912182"/>
    <w:rsid w:val="00913D0A"/>
    <w:rsid w:val="009144A2"/>
    <w:rsid w:val="00915037"/>
    <w:rsid w:val="009159F7"/>
    <w:rsid w:val="00916DAF"/>
    <w:rsid w:val="00916DEE"/>
    <w:rsid w:val="009207D7"/>
    <w:rsid w:val="00920913"/>
    <w:rsid w:val="00920A79"/>
    <w:rsid w:val="009219FC"/>
    <w:rsid w:val="0092202B"/>
    <w:rsid w:val="00926472"/>
    <w:rsid w:val="00926735"/>
    <w:rsid w:val="00936853"/>
    <w:rsid w:val="009371D3"/>
    <w:rsid w:val="00937ED5"/>
    <w:rsid w:val="00942991"/>
    <w:rsid w:val="00943332"/>
    <w:rsid w:val="00943452"/>
    <w:rsid w:val="009450B8"/>
    <w:rsid w:val="00945500"/>
    <w:rsid w:val="00945F43"/>
    <w:rsid w:val="00947F97"/>
    <w:rsid w:val="009517C5"/>
    <w:rsid w:val="00952501"/>
    <w:rsid w:val="00952B82"/>
    <w:rsid w:val="0095393E"/>
    <w:rsid w:val="00954E8F"/>
    <w:rsid w:val="00956AF4"/>
    <w:rsid w:val="009578F7"/>
    <w:rsid w:val="00960196"/>
    <w:rsid w:val="009612EE"/>
    <w:rsid w:val="00964AE7"/>
    <w:rsid w:val="009724BD"/>
    <w:rsid w:val="00972750"/>
    <w:rsid w:val="00973ED2"/>
    <w:rsid w:val="00974B55"/>
    <w:rsid w:val="00974E10"/>
    <w:rsid w:val="0097714E"/>
    <w:rsid w:val="009772B9"/>
    <w:rsid w:val="00980A80"/>
    <w:rsid w:val="00980EA9"/>
    <w:rsid w:val="00982FD4"/>
    <w:rsid w:val="00986A8F"/>
    <w:rsid w:val="009909A2"/>
    <w:rsid w:val="00990BC3"/>
    <w:rsid w:val="00991F3D"/>
    <w:rsid w:val="00994A0F"/>
    <w:rsid w:val="009955B7"/>
    <w:rsid w:val="00997F66"/>
    <w:rsid w:val="009A0A39"/>
    <w:rsid w:val="009A17AA"/>
    <w:rsid w:val="009A218C"/>
    <w:rsid w:val="009A2F74"/>
    <w:rsid w:val="009A4B2F"/>
    <w:rsid w:val="009A5A3D"/>
    <w:rsid w:val="009A6594"/>
    <w:rsid w:val="009A68D8"/>
    <w:rsid w:val="009B0F46"/>
    <w:rsid w:val="009B1192"/>
    <w:rsid w:val="009B12E8"/>
    <w:rsid w:val="009B2E96"/>
    <w:rsid w:val="009B3859"/>
    <w:rsid w:val="009B5CC5"/>
    <w:rsid w:val="009B692D"/>
    <w:rsid w:val="009C0015"/>
    <w:rsid w:val="009C1492"/>
    <w:rsid w:val="009C69B4"/>
    <w:rsid w:val="009C77EE"/>
    <w:rsid w:val="009C7AD9"/>
    <w:rsid w:val="009D25AE"/>
    <w:rsid w:val="009D3E2C"/>
    <w:rsid w:val="009D48D5"/>
    <w:rsid w:val="009D5518"/>
    <w:rsid w:val="009D5D62"/>
    <w:rsid w:val="009D6201"/>
    <w:rsid w:val="009D791A"/>
    <w:rsid w:val="009D7920"/>
    <w:rsid w:val="009E12AE"/>
    <w:rsid w:val="009E13B2"/>
    <w:rsid w:val="009E35B7"/>
    <w:rsid w:val="009E69F8"/>
    <w:rsid w:val="009E7787"/>
    <w:rsid w:val="009F020F"/>
    <w:rsid w:val="009F2F07"/>
    <w:rsid w:val="009F3756"/>
    <w:rsid w:val="009F445A"/>
    <w:rsid w:val="009F4BEE"/>
    <w:rsid w:val="009F54D6"/>
    <w:rsid w:val="009F6466"/>
    <w:rsid w:val="009F7B50"/>
    <w:rsid w:val="00A01D49"/>
    <w:rsid w:val="00A027E0"/>
    <w:rsid w:val="00A02DE8"/>
    <w:rsid w:val="00A02F95"/>
    <w:rsid w:val="00A0349E"/>
    <w:rsid w:val="00A038A1"/>
    <w:rsid w:val="00A05F16"/>
    <w:rsid w:val="00A102C7"/>
    <w:rsid w:val="00A10B2F"/>
    <w:rsid w:val="00A1265C"/>
    <w:rsid w:val="00A150CD"/>
    <w:rsid w:val="00A15CB4"/>
    <w:rsid w:val="00A16EDF"/>
    <w:rsid w:val="00A242F7"/>
    <w:rsid w:val="00A26C91"/>
    <w:rsid w:val="00A27E60"/>
    <w:rsid w:val="00A30E0A"/>
    <w:rsid w:val="00A31487"/>
    <w:rsid w:val="00A32ADE"/>
    <w:rsid w:val="00A33882"/>
    <w:rsid w:val="00A3476E"/>
    <w:rsid w:val="00A34801"/>
    <w:rsid w:val="00A3564D"/>
    <w:rsid w:val="00A3564E"/>
    <w:rsid w:val="00A41EA3"/>
    <w:rsid w:val="00A430C5"/>
    <w:rsid w:val="00A47E53"/>
    <w:rsid w:val="00A5362F"/>
    <w:rsid w:val="00A554D9"/>
    <w:rsid w:val="00A57B57"/>
    <w:rsid w:val="00A60092"/>
    <w:rsid w:val="00A61775"/>
    <w:rsid w:val="00A65D20"/>
    <w:rsid w:val="00A677A1"/>
    <w:rsid w:val="00A67A83"/>
    <w:rsid w:val="00A70ACA"/>
    <w:rsid w:val="00A70B64"/>
    <w:rsid w:val="00A73B1C"/>
    <w:rsid w:val="00A748DF"/>
    <w:rsid w:val="00A770AA"/>
    <w:rsid w:val="00A80589"/>
    <w:rsid w:val="00A8151E"/>
    <w:rsid w:val="00A832AF"/>
    <w:rsid w:val="00A838B4"/>
    <w:rsid w:val="00A842AE"/>
    <w:rsid w:val="00A84F44"/>
    <w:rsid w:val="00A8623B"/>
    <w:rsid w:val="00A87B99"/>
    <w:rsid w:val="00A913C3"/>
    <w:rsid w:val="00A9431E"/>
    <w:rsid w:val="00A94575"/>
    <w:rsid w:val="00A96523"/>
    <w:rsid w:val="00A9667E"/>
    <w:rsid w:val="00A96D51"/>
    <w:rsid w:val="00A97D86"/>
    <w:rsid w:val="00AA0072"/>
    <w:rsid w:val="00AA24EB"/>
    <w:rsid w:val="00AA2B58"/>
    <w:rsid w:val="00AA3CE9"/>
    <w:rsid w:val="00AA43B0"/>
    <w:rsid w:val="00AA58BC"/>
    <w:rsid w:val="00AA67D7"/>
    <w:rsid w:val="00AA6B1A"/>
    <w:rsid w:val="00AA7D9E"/>
    <w:rsid w:val="00AB51D3"/>
    <w:rsid w:val="00AB5630"/>
    <w:rsid w:val="00AB5681"/>
    <w:rsid w:val="00AC2E5C"/>
    <w:rsid w:val="00AC374F"/>
    <w:rsid w:val="00AC5212"/>
    <w:rsid w:val="00AC7832"/>
    <w:rsid w:val="00AD117A"/>
    <w:rsid w:val="00AD14DB"/>
    <w:rsid w:val="00AD1B91"/>
    <w:rsid w:val="00AD3383"/>
    <w:rsid w:val="00AD33CE"/>
    <w:rsid w:val="00AD34D1"/>
    <w:rsid w:val="00AD37CA"/>
    <w:rsid w:val="00AD41A0"/>
    <w:rsid w:val="00AD74C4"/>
    <w:rsid w:val="00AE05FA"/>
    <w:rsid w:val="00AE1376"/>
    <w:rsid w:val="00AE4557"/>
    <w:rsid w:val="00AE4BCD"/>
    <w:rsid w:val="00AE4F15"/>
    <w:rsid w:val="00AE539B"/>
    <w:rsid w:val="00AE6DD1"/>
    <w:rsid w:val="00AF2400"/>
    <w:rsid w:val="00AF29C0"/>
    <w:rsid w:val="00AF4A49"/>
    <w:rsid w:val="00AF51DF"/>
    <w:rsid w:val="00AF550F"/>
    <w:rsid w:val="00AF611A"/>
    <w:rsid w:val="00AF62D7"/>
    <w:rsid w:val="00AF7D57"/>
    <w:rsid w:val="00B00F24"/>
    <w:rsid w:val="00B00FF2"/>
    <w:rsid w:val="00B06590"/>
    <w:rsid w:val="00B11A6C"/>
    <w:rsid w:val="00B12304"/>
    <w:rsid w:val="00B123A2"/>
    <w:rsid w:val="00B12BB3"/>
    <w:rsid w:val="00B144C4"/>
    <w:rsid w:val="00B1580B"/>
    <w:rsid w:val="00B16365"/>
    <w:rsid w:val="00B217C7"/>
    <w:rsid w:val="00B21B8B"/>
    <w:rsid w:val="00B23273"/>
    <w:rsid w:val="00B23736"/>
    <w:rsid w:val="00B242D8"/>
    <w:rsid w:val="00B24E8B"/>
    <w:rsid w:val="00B2531E"/>
    <w:rsid w:val="00B2587E"/>
    <w:rsid w:val="00B3195F"/>
    <w:rsid w:val="00B31C37"/>
    <w:rsid w:val="00B31D89"/>
    <w:rsid w:val="00B32415"/>
    <w:rsid w:val="00B34F83"/>
    <w:rsid w:val="00B3599F"/>
    <w:rsid w:val="00B366BA"/>
    <w:rsid w:val="00B40059"/>
    <w:rsid w:val="00B40283"/>
    <w:rsid w:val="00B40690"/>
    <w:rsid w:val="00B407D4"/>
    <w:rsid w:val="00B41CB5"/>
    <w:rsid w:val="00B464E5"/>
    <w:rsid w:val="00B47C0F"/>
    <w:rsid w:val="00B557B2"/>
    <w:rsid w:val="00B56B62"/>
    <w:rsid w:val="00B57480"/>
    <w:rsid w:val="00B57784"/>
    <w:rsid w:val="00B611F4"/>
    <w:rsid w:val="00B62B00"/>
    <w:rsid w:val="00B62C2A"/>
    <w:rsid w:val="00B641DC"/>
    <w:rsid w:val="00B64995"/>
    <w:rsid w:val="00B6537A"/>
    <w:rsid w:val="00B658DD"/>
    <w:rsid w:val="00B66990"/>
    <w:rsid w:val="00B67A2D"/>
    <w:rsid w:val="00B7039B"/>
    <w:rsid w:val="00B73DA5"/>
    <w:rsid w:val="00B73F6D"/>
    <w:rsid w:val="00B75965"/>
    <w:rsid w:val="00B76EBA"/>
    <w:rsid w:val="00B80B41"/>
    <w:rsid w:val="00B80F92"/>
    <w:rsid w:val="00B81A0E"/>
    <w:rsid w:val="00B82A63"/>
    <w:rsid w:val="00B83357"/>
    <w:rsid w:val="00B85249"/>
    <w:rsid w:val="00B8691E"/>
    <w:rsid w:val="00B876AC"/>
    <w:rsid w:val="00B904F1"/>
    <w:rsid w:val="00B91B8D"/>
    <w:rsid w:val="00B93B30"/>
    <w:rsid w:val="00B93BEC"/>
    <w:rsid w:val="00B940AA"/>
    <w:rsid w:val="00B96202"/>
    <w:rsid w:val="00B96397"/>
    <w:rsid w:val="00BA28C1"/>
    <w:rsid w:val="00BA30E4"/>
    <w:rsid w:val="00BA4070"/>
    <w:rsid w:val="00BA4107"/>
    <w:rsid w:val="00BA5AC2"/>
    <w:rsid w:val="00BA5C1D"/>
    <w:rsid w:val="00BA633A"/>
    <w:rsid w:val="00BA65A8"/>
    <w:rsid w:val="00BA6B28"/>
    <w:rsid w:val="00BA70C7"/>
    <w:rsid w:val="00BB09A7"/>
    <w:rsid w:val="00BB10DC"/>
    <w:rsid w:val="00BB274D"/>
    <w:rsid w:val="00BB2BC5"/>
    <w:rsid w:val="00BB2CE2"/>
    <w:rsid w:val="00BB4004"/>
    <w:rsid w:val="00BB5A5B"/>
    <w:rsid w:val="00BC4601"/>
    <w:rsid w:val="00BC4E68"/>
    <w:rsid w:val="00BC50A7"/>
    <w:rsid w:val="00BC50F2"/>
    <w:rsid w:val="00BC74EF"/>
    <w:rsid w:val="00BC7CD4"/>
    <w:rsid w:val="00BD0A58"/>
    <w:rsid w:val="00BD0D42"/>
    <w:rsid w:val="00BD0EA1"/>
    <w:rsid w:val="00BD3306"/>
    <w:rsid w:val="00BD344B"/>
    <w:rsid w:val="00BD3558"/>
    <w:rsid w:val="00BD3B56"/>
    <w:rsid w:val="00BD4B6D"/>
    <w:rsid w:val="00BD6493"/>
    <w:rsid w:val="00BE2612"/>
    <w:rsid w:val="00BE370D"/>
    <w:rsid w:val="00BE4748"/>
    <w:rsid w:val="00BE49DA"/>
    <w:rsid w:val="00BE559F"/>
    <w:rsid w:val="00BE58FC"/>
    <w:rsid w:val="00BE654E"/>
    <w:rsid w:val="00BE746F"/>
    <w:rsid w:val="00BF3479"/>
    <w:rsid w:val="00BF3B97"/>
    <w:rsid w:val="00BF3E91"/>
    <w:rsid w:val="00BF4112"/>
    <w:rsid w:val="00BF4E2A"/>
    <w:rsid w:val="00BF5362"/>
    <w:rsid w:val="00BF69B0"/>
    <w:rsid w:val="00BF7357"/>
    <w:rsid w:val="00C0430B"/>
    <w:rsid w:val="00C04CF3"/>
    <w:rsid w:val="00C05497"/>
    <w:rsid w:val="00C070C4"/>
    <w:rsid w:val="00C07CCC"/>
    <w:rsid w:val="00C10F7D"/>
    <w:rsid w:val="00C1435A"/>
    <w:rsid w:val="00C15333"/>
    <w:rsid w:val="00C1542D"/>
    <w:rsid w:val="00C15CE7"/>
    <w:rsid w:val="00C166ED"/>
    <w:rsid w:val="00C1729F"/>
    <w:rsid w:val="00C20ABF"/>
    <w:rsid w:val="00C2196A"/>
    <w:rsid w:val="00C22428"/>
    <w:rsid w:val="00C23A14"/>
    <w:rsid w:val="00C23F0A"/>
    <w:rsid w:val="00C244AD"/>
    <w:rsid w:val="00C25F11"/>
    <w:rsid w:val="00C263CC"/>
    <w:rsid w:val="00C26481"/>
    <w:rsid w:val="00C26CF2"/>
    <w:rsid w:val="00C326F9"/>
    <w:rsid w:val="00C33174"/>
    <w:rsid w:val="00C33E93"/>
    <w:rsid w:val="00C35417"/>
    <w:rsid w:val="00C37024"/>
    <w:rsid w:val="00C4107B"/>
    <w:rsid w:val="00C41BC8"/>
    <w:rsid w:val="00C426BC"/>
    <w:rsid w:val="00C43A24"/>
    <w:rsid w:val="00C43CFF"/>
    <w:rsid w:val="00C4427B"/>
    <w:rsid w:val="00C46AFC"/>
    <w:rsid w:val="00C47D80"/>
    <w:rsid w:val="00C50AD8"/>
    <w:rsid w:val="00C52AB8"/>
    <w:rsid w:val="00C52B24"/>
    <w:rsid w:val="00C53144"/>
    <w:rsid w:val="00C538D7"/>
    <w:rsid w:val="00C54C6E"/>
    <w:rsid w:val="00C55D60"/>
    <w:rsid w:val="00C60D27"/>
    <w:rsid w:val="00C6420C"/>
    <w:rsid w:val="00C6442B"/>
    <w:rsid w:val="00C6491D"/>
    <w:rsid w:val="00C64B81"/>
    <w:rsid w:val="00C720DD"/>
    <w:rsid w:val="00C763B0"/>
    <w:rsid w:val="00C7667E"/>
    <w:rsid w:val="00C76709"/>
    <w:rsid w:val="00C77394"/>
    <w:rsid w:val="00C77F70"/>
    <w:rsid w:val="00C8089D"/>
    <w:rsid w:val="00C81E83"/>
    <w:rsid w:val="00C86ABF"/>
    <w:rsid w:val="00C90876"/>
    <w:rsid w:val="00C90B75"/>
    <w:rsid w:val="00C9159E"/>
    <w:rsid w:val="00C93410"/>
    <w:rsid w:val="00CA1CC3"/>
    <w:rsid w:val="00CA493B"/>
    <w:rsid w:val="00CB0186"/>
    <w:rsid w:val="00CB034A"/>
    <w:rsid w:val="00CB0CBC"/>
    <w:rsid w:val="00CB0FBB"/>
    <w:rsid w:val="00CB3E63"/>
    <w:rsid w:val="00CB4E25"/>
    <w:rsid w:val="00CB66BD"/>
    <w:rsid w:val="00CC52B7"/>
    <w:rsid w:val="00CC66F7"/>
    <w:rsid w:val="00CC767F"/>
    <w:rsid w:val="00CC7F57"/>
    <w:rsid w:val="00CD1EB9"/>
    <w:rsid w:val="00CD279A"/>
    <w:rsid w:val="00CD2F1D"/>
    <w:rsid w:val="00CD4FE9"/>
    <w:rsid w:val="00CE14E4"/>
    <w:rsid w:val="00CE1FE7"/>
    <w:rsid w:val="00CE4EC8"/>
    <w:rsid w:val="00CE53CA"/>
    <w:rsid w:val="00CE5F2C"/>
    <w:rsid w:val="00CE7A3D"/>
    <w:rsid w:val="00CF024F"/>
    <w:rsid w:val="00CF03F8"/>
    <w:rsid w:val="00CF21B9"/>
    <w:rsid w:val="00CF37CF"/>
    <w:rsid w:val="00CF3A1B"/>
    <w:rsid w:val="00CF434F"/>
    <w:rsid w:val="00CF68D7"/>
    <w:rsid w:val="00D00030"/>
    <w:rsid w:val="00D02210"/>
    <w:rsid w:val="00D026E8"/>
    <w:rsid w:val="00D0372D"/>
    <w:rsid w:val="00D03B69"/>
    <w:rsid w:val="00D03FFE"/>
    <w:rsid w:val="00D04F58"/>
    <w:rsid w:val="00D057C6"/>
    <w:rsid w:val="00D060B5"/>
    <w:rsid w:val="00D06F9E"/>
    <w:rsid w:val="00D075EF"/>
    <w:rsid w:val="00D07847"/>
    <w:rsid w:val="00D11555"/>
    <w:rsid w:val="00D13D2D"/>
    <w:rsid w:val="00D159D1"/>
    <w:rsid w:val="00D15E96"/>
    <w:rsid w:val="00D16C5F"/>
    <w:rsid w:val="00D20D85"/>
    <w:rsid w:val="00D21283"/>
    <w:rsid w:val="00D22AFB"/>
    <w:rsid w:val="00D22B69"/>
    <w:rsid w:val="00D2304B"/>
    <w:rsid w:val="00D24217"/>
    <w:rsid w:val="00D2504C"/>
    <w:rsid w:val="00D264C2"/>
    <w:rsid w:val="00D26B50"/>
    <w:rsid w:val="00D31CB7"/>
    <w:rsid w:val="00D329D5"/>
    <w:rsid w:val="00D33FCF"/>
    <w:rsid w:val="00D34AAD"/>
    <w:rsid w:val="00D35261"/>
    <w:rsid w:val="00D37C2C"/>
    <w:rsid w:val="00D37CD6"/>
    <w:rsid w:val="00D406F9"/>
    <w:rsid w:val="00D4290C"/>
    <w:rsid w:val="00D4367C"/>
    <w:rsid w:val="00D43E5D"/>
    <w:rsid w:val="00D44958"/>
    <w:rsid w:val="00D44D7A"/>
    <w:rsid w:val="00D452D1"/>
    <w:rsid w:val="00D45A63"/>
    <w:rsid w:val="00D4627F"/>
    <w:rsid w:val="00D52262"/>
    <w:rsid w:val="00D52CAE"/>
    <w:rsid w:val="00D55F5B"/>
    <w:rsid w:val="00D56172"/>
    <w:rsid w:val="00D62522"/>
    <w:rsid w:val="00D64A95"/>
    <w:rsid w:val="00D65BFB"/>
    <w:rsid w:val="00D65D02"/>
    <w:rsid w:val="00D6766D"/>
    <w:rsid w:val="00D70155"/>
    <w:rsid w:val="00D71A3F"/>
    <w:rsid w:val="00D72BEE"/>
    <w:rsid w:val="00D73E60"/>
    <w:rsid w:val="00D7577E"/>
    <w:rsid w:val="00D77B00"/>
    <w:rsid w:val="00D8065C"/>
    <w:rsid w:val="00D81479"/>
    <w:rsid w:val="00D81EE9"/>
    <w:rsid w:val="00D82242"/>
    <w:rsid w:val="00D83073"/>
    <w:rsid w:val="00D838BE"/>
    <w:rsid w:val="00D866B6"/>
    <w:rsid w:val="00D91261"/>
    <w:rsid w:val="00D915B2"/>
    <w:rsid w:val="00D9172D"/>
    <w:rsid w:val="00D927D3"/>
    <w:rsid w:val="00D94665"/>
    <w:rsid w:val="00D96CB6"/>
    <w:rsid w:val="00DA0635"/>
    <w:rsid w:val="00DA2EE2"/>
    <w:rsid w:val="00DA4B1F"/>
    <w:rsid w:val="00DA6564"/>
    <w:rsid w:val="00DA732D"/>
    <w:rsid w:val="00DB0560"/>
    <w:rsid w:val="00DB0FB6"/>
    <w:rsid w:val="00DB18CD"/>
    <w:rsid w:val="00DB351F"/>
    <w:rsid w:val="00DB3B86"/>
    <w:rsid w:val="00DB4877"/>
    <w:rsid w:val="00DB50C4"/>
    <w:rsid w:val="00DC0D2E"/>
    <w:rsid w:val="00DC1B6C"/>
    <w:rsid w:val="00DC1F39"/>
    <w:rsid w:val="00DC5087"/>
    <w:rsid w:val="00DC673B"/>
    <w:rsid w:val="00DD3F3D"/>
    <w:rsid w:val="00DD406D"/>
    <w:rsid w:val="00DD66BA"/>
    <w:rsid w:val="00DD7DDE"/>
    <w:rsid w:val="00DE0740"/>
    <w:rsid w:val="00DE3D60"/>
    <w:rsid w:val="00DE4FFF"/>
    <w:rsid w:val="00DE605E"/>
    <w:rsid w:val="00DE60DA"/>
    <w:rsid w:val="00DE664B"/>
    <w:rsid w:val="00DF03B9"/>
    <w:rsid w:val="00DF0B77"/>
    <w:rsid w:val="00DF22D2"/>
    <w:rsid w:val="00DF27D4"/>
    <w:rsid w:val="00DF3B1A"/>
    <w:rsid w:val="00DF4558"/>
    <w:rsid w:val="00DF50A9"/>
    <w:rsid w:val="00DF7590"/>
    <w:rsid w:val="00DF7DA5"/>
    <w:rsid w:val="00E00200"/>
    <w:rsid w:val="00E0326C"/>
    <w:rsid w:val="00E0464C"/>
    <w:rsid w:val="00E04C0E"/>
    <w:rsid w:val="00E04E72"/>
    <w:rsid w:val="00E07B65"/>
    <w:rsid w:val="00E1002D"/>
    <w:rsid w:val="00E1026A"/>
    <w:rsid w:val="00E10C17"/>
    <w:rsid w:val="00E10F49"/>
    <w:rsid w:val="00E12A26"/>
    <w:rsid w:val="00E14948"/>
    <w:rsid w:val="00E1597A"/>
    <w:rsid w:val="00E15B6D"/>
    <w:rsid w:val="00E20024"/>
    <w:rsid w:val="00E20FF3"/>
    <w:rsid w:val="00E2306B"/>
    <w:rsid w:val="00E23806"/>
    <w:rsid w:val="00E260F7"/>
    <w:rsid w:val="00E26392"/>
    <w:rsid w:val="00E26481"/>
    <w:rsid w:val="00E274BB"/>
    <w:rsid w:val="00E2785A"/>
    <w:rsid w:val="00E32022"/>
    <w:rsid w:val="00E330D9"/>
    <w:rsid w:val="00E33D75"/>
    <w:rsid w:val="00E34A05"/>
    <w:rsid w:val="00E373AC"/>
    <w:rsid w:val="00E41011"/>
    <w:rsid w:val="00E4151E"/>
    <w:rsid w:val="00E42D1B"/>
    <w:rsid w:val="00E513E2"/>
    <w:rsid w:val="00E53564"/>
    <w:rsid w:val="00E545C7"/>
    <w:rsid w:val="00E563E9"/>
    <w:rsid w:val="00E56E1A"/>
    <w:rsid w:val="00E57709"/>
    <w:rsid w:val="00E6050E"/>
    <w:rsid w:val="00E61AE7"/>
    <w:rsid w:val="00E62527"/>
    <w:rsid w:val="00E6662E"/>
    <w:rsid w:val="00E67107"/>
    <w:rsid w:val="00E67DC6"/>
    <w:rsid w:val="00E72370"/>
    <w:rsid w:val="00E72FDA"/>
    <w:rsid w:val="00E74709"/>
    <w:rsid w:val="00E75F2D"/>
    <w:rsid w:val="00E764FD"/>
    <w:rsid w:val="00E772C9"/>
    <w:rsid w:val="00E777CF"/>
    <w:rsid w:val="00E77DD0"/>
    <w:rsid w:val="00E8359C"/>
    <w:rsid w:val="00E84346"/>
    <w:rsid w:val="00E87077"/>
    <w:rsid w:val="00E875D2"/>
    <w:rsid w:val="00E87807"/>
    <w:rsid w:val="00E87FAD"/>
    <w:rsid w:val="00E91B3B"/>
    <w:rsid w:val="00E927AF"/>
    <w:rsid w:val="00E955F9"/>
    <w:rsid w:val="00E96335"/>
    <w:rsid w:val="00EA193F"/>
    <w:rsid w:val="00EA2615"/>
    <w:rsid w:val="00EA34F2"/>
    <w:rsid w:val="00EA4736"/>
    <w:rsid w:val="00EA4DA8"/>
    <w:rsid w:val="00EA52F5"/>
    <w:rsid w:val="00EA5A92"/>
    <w:rsid w:val="00EA6F1B"/>
    <w:rsid w:val="00EB0DA1"/>
    <w:rsid w:val="00EB1D52"/>
    <w:rsid w:val="00EB1D8C"/>
    <w:rsid w:val="00EB247C"/>
    <w:rsid w:val="00EB380F"/>
    <w:rsid w:val="00EB4B2C"/>
    <w:rsid w:val="00EB61FE"/>
    <w:rsid w:val="00EB7299"/>
    <w:rsid w:val="00EB7B00"/>
    <w:rsid w:val="00EC1331"/>
    <w:rsid w:val="00EC58B7"/>
    <w:rsid w:val="00EC6150"/>
    <w:rsid w:val="00EC6C3A"/>
    <w:rsid w:val="00EC756C"/>
    <w:rsid w:val="00EC7733"/>
    <w:rsid w:val="00ED3450"/>
    <w:rsid w:val="00EE2C72"/>
    <w:rsid w:val="00EE4AFC"/>
    <w:rsid w:val="00EE518A"/>
    <w:rsid w:val="00EE5BFC"/>
    <w:rsid w:val="00EE5EEC"/>
    <w:rsid w:val="00EE7F93"/>
    <w:rsid w:val="00EF0BB7"/>
    <w:rsid w:val="00EF2EFC"/>
    <w:rsid w:val="00EF3AD9"/>
    <w:rsid w:val="00EF7E70"/>
    <w:rsid w:val="00F002F6"/>
    <w:rsid w:val="00F00AA3"/>
    <w:rsid w:val="00F017B1"/>
    <w:rsid w:val="00F0281D"/>
    <w:rsid w:val="00F03D99"/>
    <w:rsid w:val="00F059A5"/>
    <w:rsid w:val="00F05E60"/>
    <w:rsid w:val="00F06858"/>
    <w:rsid w:val="00F074BC"/>
    <w:rsid w:val="00F1043B"/>
    <w:rsid w:val="00F1385B"/>
    <w:rsid w:val="00F159F0"/>
    <w:rsid w:val="00F15FC7"/>
    <w:rsid w:val="00F203E0"/>
    <w:rsid w:val="00F21E18"/>
    <w:rsid w:val="00F224CA"/>
    <w:rsid w:val="00F224ED"/>
    <w:rsid w:val="00F259BE"/>
    <w:rsid w:val="00F26293"/>
    <w:rsid w:val="00F30B32"/>
    <w:rsid w:val="00F3154A"/>
    <w:rsid w:val="00F31F7C"/>
    <w:rsid w:val="00F3284C"/>
    <w:rsid w:val="00F33B1B"/>
    <w:rsid w:val="00F3410D"/>
    <w:rsid w:val="00F442DE"/>
    <w:rsid w:val="00F44E74"/>
    <w:rsid w:val="00F46DCB"/>
    <w:rsid w:val="00F52227"/>
    <w:rsid w:val="00F52CFE"/>
    <w:rsid w:val="00F53F42"/>
    <w:rsid w:val="00F55996"/>
    <w:rsid w:val="00F57D74"/>
    <w:rsid w:val="00F603F3"/>
    <w:rsid w:val="00F605AE"/>
    <w:rsid w:val="00F606A0"/>
    <w:rsid w:val="00F60DFF"/>
    <w:rsid w:val="00F61164"/>
    <w:rsid w:val="00F639B4"/>
    <w:rsid w:val="00F640AC"/>
    <w:rsid w:val="00F676F7"/>
    <w:rsid w:val="00F67FF5"/>
    <w:rsid w:val="00F7603B"/>
    <w:rsid w:val="00F76163"/>
    <w:rsid w:val="00F80A72"/>
    <w:rsid w:val="00F813F8"/>
    <w:rsid w:val="00F8160C"/>
    <w:rsid w:val="00F8404A"/>
    <w:rsid w:val="00F8590A"/>
    <w:rsid w:val="00F8787D"/>
    <w:rsid w:val="00F9119B"/>
    <w:rsid w:val="00F92FFF"/>
    <w:rsid w:val="00F93CE2"/>
    <w:rsid w:val="00F95446"/>
    <w:rsid w:val="00F97E0E"/>
    <w:rsid w:val="00FA2A8D"/>
    <w:rsid w:val="00FA365E"/>
    <w:rsid w:val="00FA46AA"/>
    <w:rsid w:val="00FA4C12"/>
    <w:rsid w:val="00FB2193"/>
    <w:rsid w:val="00FB2B4C"/>
    <w:rsid w:val="00FB326A"/>
    <w:rsid w:val="00FB390D"/>
    <w:rsid w:val="00FB405F"/>
    <w:rsid w:val="00FB4BA0"/>
    <w:rsid w:val="00FB526B"/>
    <w:rsid w:val="00FB5470"/>
    <w:rsid w:val="00FB6783"/>
    <w:rsid w:val="00FB6F1F"/>
    <w:rsid w:val="00FC0652"/>
    <w:rsid w:val="00FC1BB6"/>
    <w:rsid w:val="00FC1F58"/>
    <w:rsid w:val="00FC367F"/>
    <w:rsid w:val="00FC383D"/>
    <w:rsid w:val="00FC4801"/>
    <w:rsid w:val="00FD5B81"/>
    <w:rsid w:val="00FD5E99"/>
    <w:rsid w:val="00FD6580"/>
    <w:rsid w:val="00FE21B5"/>
    <w:rsid w:val="00FE641E"/>
    <w:rsid w:val="00FE701D"/>
    <w:rsid w:val="00FE7BF4"/>
    <w:rsid w:val="00FF1F07"/>
    <w:rsid w:val="00FF49B2"/>
    <w:rsid w:val="00FF4A18"/>
    <w:rsid w:val="00FF56BB"/>
    <w:rsid w:val="00FF6C79"/>
    <w:rsid w:val="00FF6E2A"/>
    <w:rsid w:val="00FF6F30"/>
    <w:rsid w:val="00FF7A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1D246"/>
  <w15:docId w15:val="{109B6AA1-6B58-A343-AC41-B1336012C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B50"/>
    <w:rPr>
      <w:sz w:val="24"/>
      <w:szCs w:val="24"/>
    </w:rPr>
  </w:style>
  <w:style w:type="paragraph" w:styleId="Heading1">
    <w:name w:val="heading 1"/>
    <w:basedOn w:val="Normal"/>
    <w:next w:val="Normal"/>
    <w:qFormat/>
    <w:rsid w:val="00625800"/>
    <w:pPr>
      <w:keepNext/>
      <w:pageBreakBefore/>
      <w:numPr>
        <w:numId w:val="12"/>
      </w:numPr>
      <w:spacing w:after="480"/>
      <w:ind w:left="357" w:hanging="357"/>
      <w:jc w:val="both"/>
      <w:outlineLvl w:val="0"/>
    </w:pPr>
    <w:rPr>
      <w:rFonts w:ascii="Calibri" w:hAnsi="Calibri"/>
      <w:b/>
      <w:bCs/>
      <w:kern w:val="32"/>
      <w:sz w:val="44"/>
      <w:szCs w:val="32"/>
      <w:lang w:eastAsia="en-US"/>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jc w:val="both"/>
      <w:outlineLvl w:val="2"/>
    </w:pPr>
    <w:rPr>
      <w:rFonts w:ascii="Arial" w:hAnsi="Arial"/>
      <w:b/>
      <w:bCs/>
      <w:sz w:val="22"/>
      <w:szCs w:val="26"/>
      <w:lang w:eastAsia="en-US"/>
    </w:rPr>
  </w:style>
  <w:style w:type="paragraph" w:styleId="Heading4">
    <w:name w:val="heading 4"/>
    <w:basedOn w:val="Normal"/>
    <w:next w:val="Normal"/>
    <w:pPr>
      <w:keepNext/>
      <w:numPr>
        <w:ilvl w:val="3"/>
        <w:numId w:val="12"/>
      </w:numPr>
      <w:spacing w:before="240" w:after="60"/>
      <w:jc w:val="both"/>
      <w:outlineLvl w:val="3"/>
    </w:pPr>
    <w:rPr>
      <w:b/>
      <w:bCs/>
      <w:sz w:val="28"/>
      <w:szCs w:val="28"/>
      <w:lang w:val="en-IE" w:eastAsia="en-US"/>
    </w:rPr>
  </w:style>
  <w:style w:type="paragraph" w:styleId="Heading5">
    <w:name w:val="heading 5"/>
    <w:basedOn w:val="Normal"/>
    <w:next w:val="Normal"/>
    <w:pPr>
      <w:numPr>
        <w:ilvl w:val="4"/>
        <w:numId w:val="12"/>
      </w:numPr>
      <w:spacing w:before="240" w:after="60"/>
      <w:jc w:val="both"/>
      <w:outlineLvl w:val="4"/>
    </w:pPr>
    <w:rPr>
      <w:b/>
      <w:bCs/>
      <w:i/>
      <w:iCs/>
      <w:sz w:val="26"/>
      <w:szCs w:val="26"/>
      <w:lang w:val="en-IE" w:eastAsia="en-US"/>
    </w:rPr>
  </w:style>
  <w:style w:type="paragraph" w:styleId="Heading6">
    <w:name w:val="heading 6"/>
    <w:basedOn w:val="Normal"/>
    <w:next w:val="Normal"/>
    <w:pPr>
      <w:numPr>
        <w:ilvl w:val="5"/>
        <w:numId w:val="12"/>
      </w:numPr>
      <w:spacing w:before="240" w:after="60"/>
      <w:jc w:val="both"/>
      <w:outlineLvl w:val="5"/>
    </w:pPr>
    <w:rPr>
      <w:b/>
      <w:bCs/>
      <w:sz w:val="22"/>
      <w:szCs w:val="22"/>
      <w:lang w:val="en-IE" w:eastAsia="en-US"/>
    </w:rPr>
  </w:style>
  <w:style w:type="paragraph" w:styleId="Heading7">
    <w:name w:val="heading 7"/>
    <w:basedOn w:val="Normal"/>
    <w:next w:val="Normal"/>
    <w:pPr>
      <w:numPr>
        <w:ilvl w:val="6"/>
        <w:numId w:val="12"/>
      </w:numPr>
      <w:spacing w:before="240" w:after="60"/>
      <w:jc w:val="both"/>
      <w:outlineLvl w:val="6"/>
    </w:pPr>
    <w:rPr>
      <w:lang w:val="en-IE" w:eastAsia="en-US"/>
    </w:rPr>
  </w:style>
  <w:style w:type="paragraph" w:styleId="Heading8">
    <w:name w:val="heading 8"/>
    <w:basedOn w:val="Normal"/>
    <w:next w:val="Normal"/>
    <w:pPr>
      <w:numPr>
        <w:ilvl w:val="7"/>
        <w:numId w:val="12"/>
      </w:numPr>
      <w:spacing w:before="240" w:after="60"/>
      <w:jc w:val="both"/>
      <w:outlineLvl w:val="7"/>
    </w:pPr>
    <w:rPr>
      <w:i/>
      <w:iCs/>
      <w:lang w:val="en-IE" w:eastAsia="en-US"/>
    </w:rPr>
  </w:style>
  <w:style w:type="paragraph" w:styleId="Heading9">
    <w:name w:val="heading 9"/>
    <w:basedOn w:val="Normal"/>
    <w:next w:val="Normal"/>
    <w:pPr>
      <w:numPr>
        <w:ilvl w:val="8"/>
        <w:numId w:val="12"/>
      </w:numPr>
      <w:spacing w:before="240" w:after="60"/>
      <w:jc w:val="both"/>
      <w:outlineLvl w:val="8"/>
    </w:pPr>
    <w:rPr>
      <w:rFonts w:ascii="Arial" w:hAnsi="Arial"/>
      <w:sz w:val="22"/>
      <w:szCs w:val="22"/>
      <w:lang w:val="en-I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after="240"/>
      <w:jc w:val="center"/>
      <w:outlineLvl w:val="0"/>
    </w:pPr>
    <w:rPr>
      <w:rFonts w:ascii="Calibri" w:hAnsi="Calibri"/>
      <w:bCs/>
      <w:kern w:val="28"/>
      <w:sz w:val="48"/>
      <w:szCs w:val="32"/>
      <w:lang w:val="en-IE" w:eastAsia="en-US"/>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lang w:val="en-IE" w:eastAsia="en-US"/>
    </w:rPr>
  </w:style>
  <w:style w:type="paragraph" w:styleId="Salutation">
    <w:name w:val="Salutation"/>
    <w:basedOn w:val="Normal"/>
    <w:next w:val="Normal"/>
    <w:semiHidden/>
    <w:pPr>
      <w:spacing w:before="120" w:after="240"/>
      <w:jc w:val="both"/>
    </w:pPr>
    <w:rPr>
      <w:sz w:val="22"/>
      <w:lang w:val="en-IE" w:eastAsia="en-US"/>
    </w:rPr>
  </w:style>
  <w:style w:type="paragraph" w:styleId="Header">
    <w:name w:val="header"/>
    <w:basedOn w:val="Normal"/>
    <w:link w:val="HeaderChar"/>
    <w:semiHidden/>
    <w:pPr>
      <w:tabs>
        <w:tab w:val="center" w:pos="4320"/>
        <w:tab w:val="right" w:pos="8640"/>
      </w:tabs>
      <w:jc w:val="both"/>
    </w:pPr>
    <w:rPr>
      <w:sz w:val="18"/>
      <w:lang w:val="en-IE" w:eastAsia="en-US"/>
    </w:rPr>
  </w:style>
  <w:style w:type="paragraph" w:styleId="Footer">
    <w:name w:val="footer"/>
    <w:basedOn w:val="Normal"/>
    <w:semiHidden/>
    <w:pPr>
      <w:tabs>
        <w:tab w:val="center" w:pos="4320"/>
        <w:tab w:val="right" w:pos="8640"/>
      </w:tabs>
      <w:jc w:val="both"/>
    </w:pPr>
    <w:rPr>
      <w:sz w:val="18"/>
      <w:lang w:val="en-IE" w:eastAsia="en-US"/>
    </w:rPr>
  </w:style>
  <w:style w:type="character" w:styleId="PageNumber">
    <w:name w:val="page number"/>
    <w:basedOn w:val="DefaultParagraphFont"/>
    <w:semiHidden/>
  </w:style>
  <w:style w:type="paragraph" w:styleId="TOC1">
    <w:name w:val="toc 1"/>
    <w:basedOn w:val="Normal"/>
    <w:next w:val="Normal"/>
    <w:autoRedefine/>
    <w:uiPriority w:val="39"/>
    <w:pPr>
      <w:spacing w:before="240" w:after="120"/>
    </w:pPr>
    <w:rPr>
      <w:rFonts w:asciiTheme="minorHAnsi" w:hAnsiTheme="minorHAnsi" w:cstheme="minorHAnsi"/>
      <w:b/>
      <w:bCs/>
      <w:sz w:val="20"/>
      <w:szCs w:val="20"/>
      <w:lang w:val="en-IE" w:eastAsia="en-US"/>
    </w:rPr>
  </w:style>
  <w:style w:type="paragraph" w:styleId="TOC2">
    <w:name w:val="toc 2"/>
    <w:basedOn w:val="Normal"/>
    <w:next w:val="Normal"/>
    <w:autoRedefine/>
    <w:uiPriority w:val="39"/>
    <w:rsid w:val="008E41FC"/>
    <w:pPr>
      <w:spacing w:before="120"/>
      <w:ind w:left="220"/>
    </w:pPr>
    <w:rPr>
      <w:rFonts w:asciiTheme="minorHAnsi" w:hAnsiTheme="minorHAnsi" w:cstheme="minorHAnsi"/>
      <w:i/>
      <w:iCs/>
      <w:sz w:val="20"/>
      <w:szCs w:val="20"/>
      <w:lang w:val="en-IE" w:eastAsia="en-US"/>
    </w:rPr>
  </w:style>
  <w:style w:type="paragraph" w:styleId="TOC3">
    <w:name w:val="toc 3"/>
    <w:basedOn w:val="Normal"/>
    <w:next w:val="Normal"/>
    <w:autoRedefine/>
    <w:uiPriority w:val="39"/>
    <w:pPr>
      <w:ind w:left="440"/>
    </w:pPr>
    <w:rPr>
      <w:rFonts w:asciiTheme="minorHAnsi" w:hAnsiTheme="minorHAnsi" w:cstheme="minorHAnsi"/>
      <w:sz w:val="20"/>
      <w:szCs w:val="20"/>
      <w:lang w:val="en-IE" w:eastAsia="en-US"/>
    </w:rPr>
  </w:style>
  <w:style w:type="paragraph" w:styleId="TOC4">
    <w:name w:val="toc 4"/>
    <w:basedOn w:val="Normal"/>
    <w:next w:val="Normal"/>
    <w:autoRedefine/>
    <w:semiHidden/>
    <w:pPr>
      <w:ind w:left="660"/>
    </w:pPr>
    <w:rPr>
      <w:rFonts w:asciiTheme="minorHAnsi" w:hAnsiTheme="minorHAnsi" w:cstheme="minorHAnsi"/>
      <w:sz w:val="20"/>
      <w:szCs w:val="20"/>
      <w:lang w:val="en-IE" w:eastAsia="en-US"/>
    </w:rPr>
  </w:style>
  <w:style w:type="paragraph" w:styleId="TOC5">
    <w:name w:val="toc 5"/>
    <w:basedOn w:val="Normal"/>
    <w:next w:val="Normal"/>
    <w:autoRedefine/>
    <w:semiHidden/>
    <w:pPr>
      <w:ind w:left="880"/>
    </w:pPr>
    <w:rPr>
      <w:rFonts w:asciiTheme="minorHAnsi" w:hAnsiTheme="minorHAnsi" w:cstheme="minorHAnsi"/>
      <w:sz w:val="20"/>
      <w:szCs w:val="20"/>
      <w:lang w:val="en-IE" w:eastAsia="en-US"/>
    </w:rPr>
  </w:style>
  <w:style w:type="paragraph" w:styleId="TOC6">
    <w:name w:val="toc 6"/>
    <w:basedOn w:val="Normal"/>
    <w:next w:val="Normal"/>
    <w:autoRedefine/>
    <w:semiHidden/>
    <w:pPr>
      <w:ind w:left="1100"/>
    </w:pPr>
    <w:rPr>
      <w:rFonts w:asciiTheme="minorHAnsi" w:hAnsiTheme="minorHAnsi" w:cstheme="minorHAnsi"/>
      <w:sz w:val="20"/>
      <w:szCs w:val="20"/>
      <w:lang w:val="en-IE" w:eastAsia="en-US"/>
    </w:rPr>
  </w:style>
  <w:style w:type="paragraph" w:styleId="TOC7">
    <w:name w:val="toc 7"/>
    <w:basedOn w:val="Normal"/>
    <w:next w:val="Normal"/>
    <w:autoRedefine/>
    <w:semiHidden/>
    <w:pPr>
      <w:ind w:left="1320"/>
    </w:pPr>
    <w:rPr>
      <w:rFonts w:asciiTheme="minorHAnsi" w:hAnsiTheme="minorHAnsi" w:cstheme="minorHAnsi"/>
      <w:sz w:val="20"/>
      <w:szCs w:val="20"/>
      <w:lang w:val="en-IE" w:eastAsia="en-US"/>
    </w:rPr>
  </w:style>
  <w:style w:type="paragraph" w:styleId="TOC8">
    <w:name w:val="toc 8"/>
    <w:basedOn w:val="Normal"/>
    <w:next w:val="Normal"/>
    <w:autoRedefine/>
    <w:semiHidden/>
    <w:pPr>
      <w:ind w:left="1540"/>
    </w:pPr>
    <w:rPr>
      <w:rFonts w:asciiTheme="minorHAnsi" w:hAnsiTheme="minorHAnsi" w:cstheme="minorHAnsi"/>
      <w:sz w:val="20"/>
      <w:szCs w:val="20"/>
      <w:lang w:val="en-IE" w:eastAsia="en-US"/>
    </w:rPr>
  </w:style>
  <w:style w:type="paragraph" w:styleId="TOC9">
    <w:name w:val="toc 9"/>
    <w:basedOn w:val="Normal"/>
    <w:next w:val="Normal"/>
    <w:autoRedefine/>
    <w:semiHidden/>
    <w:pPr>
      <w:ind w:left="1760"/>
    </w:pPr>
    <w:rPr>
      <w:rFonts w:asciiTheme="minorHAnsi" w:hAnsiTheme="minorHAnsi" w:cstheme="minorHAnsi"/>
      <w:sz w:val="20"/>
      <w:szCs w:val="20"/>
      <w:lang w:val="en-IE" w:eastAsia="en-US"/>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spacing w:before="120" w:after="240"/>
      <w:jc w:val="both"/>
    </w:pPr>
    <w:rPr>
      <w:sz w:val="22"/>
      <w:lang w:eastAsia="en-US"/>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jc w:val="both"/>
    </w:pPr>
    <w:rPr>
      <w:rFonts w:ascii="Courier New" w:hAnsi="Courier New"/>
      <w:sz w:val="20"/>
      <w:lang w:eastAsia="en-US"/>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rPr>
      <w:sz w:val="22"/>
      <w:lang w:val="en-IE" w:eastAsia="en-US"/>
    </w:rPr>
  </w:style>
  <w:style w:type="paragraph" w:customStyle="1" w:styleId="Dept">
    <w:name w:val="Dept"/>
    <w:basedOn w:val="Normal"/>
    <w:pPr>
      <w:spacing w:before="120" w:after="240"/>
      <w:jc w:val="center"/>
    </w:pPr>
    <w:rPr>
      <w:sz w:val="22"/>
      <w:lang w:val="en-IE" w:eastAsia="en-US"/>
    </w:r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jc w:val="both"/>
    </w:pPr>
    <w:rPr>
      <w:rFonts w:ascii="Tahoma" w:hAnsi="Tahoma" w:cs="Tahoma"/>
      <w:sz w:val="16"/>
      <w:szCs w:val="16"/>
      <w:lang w:val="en-IE" w:eastAsia="en-US"/>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after="240"/>
      <w:jc w:val="both"/>
      <w:outlineLvl w:val="0"/>
    </w:pPr>
    <w:rPr>
      <w:rFonts w:ascii="Calibri" w:hAnsi="Calibri"/>
      <w:b/>
      <w:sz w:val="44"/>
      <w:lang w:val="en-IE" w:eastAsia="en-US"/>
    </w:rPr>
  </w:style>
  <w:style w:type="paragraph" w:customStyle="1" w:styleId="Figure">
    <w:name w:val="Figure"/>
    <w:basedOn w:val="Normal"/>
    <w:link w:val="FigureChar"/>
    <w:qFormat/>
    <w:rsid w:val="000E2E1D"/>
    <w:pPr>
      <w:numPr>
        <w:numId w:val="17"/>
      </w:numPr>
      <w:spacing w:before="120" w:after="360"/>
      <w:jc w:val="center"/>
    </w:pPr>
    <w:rPr>
      <w:i/>
      <w:iCs/>
      <w:sz w:val="22"/>
      <w:lang w:eastAsia="en-US"/>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TOCHeading">
    <w:name w:val="TOC Heading"/>
    <w:basedOn w:val="Heading1"/>
    <w:next w:val="Normal"/>
    <w:uiPriority w:val="39"/>
    <w:unhideWhenUsed/>
    <w:qFormat/>
    <w:rsid w:val="00682048"/>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styleId="FootnoteText">
    <w:name w:val="footnote text"/>
    <w:basedOn w:val="Normal"/>
    <w:link w:val="FootnoteTextChar"/>
    <w:uiPriority w:val="99"/>
    <w:semiHidden/>
    <w:unhideWhenUsed/>
    <w:rsid w:val="0033126A"/>
    <w:pPr>
      <w:jc w:val="both"/>
    </w:pPr>
    <w:rPr>
      <w:sz w:val="20"/>
      <w:szCs w:val="20"/>
      <w:lang w:val="en-IE" w:eastAsia="en-US"/>
    </w:rPr>
  </w:style>
  <w:style w:type="character" w:customStyle="1" w:styleId="FootnoteTextChar">
    <w:name w:val="Footnote Text Char"/>
    <w:basedOn w:val="DefaultParagraphFont"/>
    <w:link w:val="FootnoteText"/>
    <w:uiPriority w:val="99"/>
    <w:semiHidden/>
    <w:rsid w:val="0033126A"/>
    <w:rPr>
      <w:lang w:val="en-IE" w:eastAsia="en-US"/>
    </w:rPr>
  </w:style>
  <w:style w:type="character" w:styleId="FootnoteReference">
    <w:name w:val="footnote reference"/>
    <w:basedOn w:val="DefaultParagraphFont"/>
    <w:uiPriority w:val="99"/>
    <w:semiHidden/>
    <w:unhideWhenUsed/>
    <w:rsid w:val="0033126A"/>
    <w:rPr>
      <w:vertAlign w:val="superscript"/>
    </w:rPr>
  </w:style>
  <w:style w:type="paragraph" w:styleId="NormalWeb">
    <w:name w:val="Normal (Web)"/>
    <w:basedOn w:val="Normal"/>
    <w:uiPriority w:val="99"/>
    <w:unhideWhenUsed/>
    <w:rsid w:val="0018557F"/>
    <w:pPr>
      <w:spacing w:before="100" w:beforeAutospacing="1" w:after="100" w:afterAutospacing="1"/>
    </w:pPr>
  </w:style>
  <w:style w:type="paragraph" w:styleId="ListParagraph">
    <w:name w:val="List Paragraph"/>
    <w:basedOn w:val="Normal"/>
    <w:uiPriority w:val="34"/>
    <w:qFormat/>
    <w:rsid w:val="00AC374F"/>
    <w:pPr>
      <w:spacing w:before="120" w:after="240"/>
      <w:ind w:left="720"/>
      <w:contextualSpacing/>
      <w:jc w:val="both"/>
    </w:pPr>
    <w:rPr>
      <w:sz w:val="22"/>
      <w:lang w:val="en-IE" w:eastAsia="en-US"/>
    </w:rPr>
  </w:style>
  <w:style w:type="character" w:styleId="PlaceholderText">
    <w:name w:val="Placeholder Text"/>
    <w:basedOn w:val="DefaultParagraphFont"/>
    <w:uiPriority w:val="99"/>
    <w:semiHidden/>
    <w:rsid w:val="002E4EF8"/>
    <w:rPr>
      <w:color w:val="808080"/>
    </w:rPr>
  </w:style>
  <w:style w:type="paragraph" w:styleId="Revision">
    <w:name w:val="Revision"/>
    <w:hidden/>
    <w:uiPriority w:val="99"/>
    <w:semiHidden/>
    <w:rsid w:val="00D8065C"/>
    <w:rPr>
      <w:sz w:val="22"/>
      <w:szCs w:val="24"/>
      <w:lang w:val="en-IE" w:eastAsia="en-US"/>
    </w:rPr>
  </w:style>
  <w:style w:type="character" w:styleId="UnresolvedMention">
    <w:name w:val="Unresolved Mention"/>
    <w:basedOn w:val="DefaultParagraphFont"/>
    <w:uiPriority w:val="99"/>
    <w:semiHidden/>
    <w:unhideWhenUsed/>
    <w:rsid w:val="00DB0560"/>
    <w:rPr>
      <w:color w:val="605E5C"/>
      <w:shd w:val="clear" w:color="auto" w:fill="E1DFDD"/>
    </w:rPr>
  </w:style>
  <w:style w:type="table" w:styleId="TableGrid">
    <w:name w:val="Table Grid"/>
    <w:basedOn w:val="TableNormal"/>
    <w:uiPriority w:val="59"/>
    <w:rsid w:val="009B6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F7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978502">
      <w:bodyDiv w:val="1"/>
      <w:marLeft w:val="0"/>
      <w:marRight w:val="0"/>
      <w:marTop w:val="0"/>
      <w:marBottom w:val="0"/>
      <w:divBdr>
        <w:top w:val="none" w:sz="0" w:space="0" w:color="auto"/>
        <w:left w:val="none" w:sz="0" w:space="0" w:color="auto"/>
        <w:bottom w:val="none" w:sz="0" w:space="0" w:color="auto"/>
        <w:right w:val="none" w:sz="0" w:space="0" w:color="auto"/>
      </w:divBdr>
      <w:divsChild>
        <w:div w:id="1974484980">
          <w:marLeft w:val="0"/>
          <w:marRight w:val="0"/>
          <w:marTop w:val="0"/>
          <w:marBottom w:val="0"/>
          <w:divBdr>
            <w:top w:val="none" w:sz="0" w:space="0" w:color="auto"/>
            <w:left w:val="none" w:sz="0" w:space="0" w:color="auto"/>
            <w:bottom w:val="none" w:sz="0" w:space="0" w:color="auto"/>
            <w:right w:val="none" w:sz="0" w:space="0" w:color="auto"/>
          </w:divBdr>
          <w:divsChild>
            <w:div w:id="942566384">
              <w:marLeft w:val="0"/>
              <w:marRight w:val="0"/>
              <w:marTop w:val="0"/>
              <w:marBottom w:val="0"/>
              <w:divBdr>
                <w:top w:val="none" w:sz="0" w:space="0" w:color="auto"/>
                <w:left w:val="none" w:sz="0" w:space="0" w:color="auto"/>
                <w:bottom w:val="none" w:sz="0" w:space="0" w:color="auto"/>
                <w:right w:val="none" w:sz="0" w:space="0" w:color="auto"/>
              </w:divBdr>
              <w:divsChild>
                <w:div w:id="1627587973">
                  <w:marLeft w:val="0"/>
                  <w:marRight w:val="0"/>
                  <w:marTop w:val="0"/>
                  <w:marBottom w:val="0"/>
                  <w:divBdr>
                    <w:top w:val="none" w:sz="0" w:space="0" w:color="auto"/>
                    <w:left w:val="none" w:sz="0" w:space="0" w:color="auto"/>
                    <w:bottom w:val="none" w:sz="0" w:space="0" w:color="auto"/>
                    <w:right w:val="none" w:sz="0" w:space="0" w:color="auto"/>
                  </w:divBdr>
                  <w:divsChild>
                    <w:div w:id="11025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92023">
      <w:bodyDiv w:val="1"/>
      <w:marLeft w:val="0"/>
      <w:marRight w:val="0"/>
      <w:marTop w:val="0"/>
      <w:marBottom w:val="0"/>
      <w:divBdr>
        <w:top w:val="none" w:sz="0" w:space="0" w:color="auto"/>
        <w:left w:val="none" w:sz="0" w:space="0" w:color="auto"/>
        <w:bottom w:val="none" w:sz="0" w:space="0" w:color="auto"/>
        <w:right w:val="none" w:sz="0" w:space="0" w:color="auto"/>
      </w:divBdr>
      <w:divsChild>
        <w:div w:id="2125537420">
          <w:marLeft w:val="0"/>
          <w:marRight w:val="0"/>
          <w:marTop w:val="0"/>
          <w:marBottom w:val="0"/>
          <w:divBdr>
            <w:top w:val="none" w:sz="0" w:space="0" w:color="auto"/>
            <w:left w:val="none" w:sz="0" w:space="0" w:color="auto"/>
            <w:bottom w:val="none" w:sz="0" w:space="0" w:color="auto"/>
            <w:right w:val="none" w:sz="0" w:space="0" w:color="auto"/>
          </w:divBdr>
          <w:divsChild>
            <w:div w:id="16931256">
              <w:marLeft w:val="0"/>
              <w:marRight w:val="0"/>
              <w:marTop w:val="0"/>
              <w:marBottom w:val="0"/>
              <w:divBdr>
                <w:top w:val="none" w:sz="0" w:space="0" w:color="auto"/>
                <w:left w:val="none" w:sz="0" w:space="0" w:color="auto"/>
                <w:bottom w:val="none" w:sz="0" w:space="0" w:color="auto"/>
                <w:right w:val="none" w:sz="0" w:space="0" w:color="auto"/>
              </w:divBdr>
              <w:divsChild>
                <w:div w:id="3795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31627">
      <w:bodyDiv w:val="1"/>
      <w:marLeft w:val="0"/>
      <w:marRight w:val="0"/>
      <w:marTop w:val="0"/>
      <w:marBottom w:val="0"/>
      <w:divBdr>
        <w:top w:val="none" w:sz="0" w:space="0" w:color="auto"/>
        <w:left w:val="none" w:sz="0" w:space="0" w:color="auto"/>
        <w:bottom w:val="none" w:sz="0" w:space="0" w:color="auto"/>
        <w:right w:val="none" w:sz="0" w:space="0" w:color="auto"/>
      </w:divBdr>
    </w:div>
    <w:div w:id="786851370">
      <w:bodyDiv w:val="1"/>
      <w:marLeft w:val="0"/>
      <w:marRight w:val="0"/>
      <w:marTop w:val="0"/>
      <w:marBottom w:val="0"/>
      <w:divBdr>
        <w:top w:val="none" w:sz="0" w:space="0" w:color="auto"/>
        <w:left w:val="none" w:sz="0" w:space="0" w:color="auto"/>
        <w:bottom w:val="none" w:sz="0" w:space="0" w:color="auto"/>
        <w:right w:val="none" w:sz="0" w:space="0" w:color="auto"/>
      </w:divBdr>
      <w:divsChild>
        <w:div w:id="715852642">
          <w:marLeft w:val="0"/>
          <w:marRight w:val="0"/>
          <w:marTop w:val="0"/>
          <w:marBottom w:val="0"/>
          <w:divBdr>
            <w:top w:val="none" w:sz="0" w:space="0" w:color="auto"/>
            <w:left w:val="none" w:sz="0" w:space="0" w:color="auto"/>
            <w:bottom w:val="none" w:sz="0" w:space="0" w:color="auto"/>
            <w:right w:val="none" w:sz="0" w:space="0" w:color="auto"/>
          </w:divBdr>
          <w:divsChild>
            <w:div w:id="581524928">
              <w:marLeft w:val="0"/>
              <w:marRight w:val="0"/>
              <w:marTop w:val="0"/>
              <w:marBottom w:val="0"/>
              <w:divBdr>
                <w:top w:val="none" w:sz="0" w:space="0" w:color="auto"/>
                <w:left w:val="none" w:sz="0" w:space="0" w:color="auto"/>
                <w:bottom w:val="none" w:sz="0" w:space="0" w:color="auto"/>
                <w:right w:val="none" w:sz="0" w:space="0" w:color="auto"/>
              </w:divBdr>
              <w:divsChild>
                <w:div w:id="35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6014">
      <w:bodyDiv w:val="1"/>
      <w:marLeft w:val="0"/>
      <w:marRight w:val="0"/>
      <w:marTop w:val="0"/>
      <w:marBottom w:val="0"/>
      <w:divBdr>
        <w:top w:val="none" w:sz="0" w:space="0" w:color="auto"/>
        <w:left w:val="none" w:sz="0" w:space="0" w:color="auto"/>
        <w:bottom w:val="none" w:sz="0" w:space="0" w:color="auto"/>
        <w:right w:val="none" w:sz="0" w:space="0" w:color="auto"/>
      </w:divBdr>
    </w:div>
    <w:div w:id="866405916">
      <w:bodyDiv w:val="1"/>
      <w:marLeft w:val="0"/>
      <w:marRight w:val="0"/>
      <w:marTop w:val="0"/>
      <w:marBottom w:val="0"/>
      <w:divBdr>
        <w:top w:val="none" w:sz="0" w:space="0" w:color="auto"/>
        <w:left w:val="none" w:sz="0" w:space="0" w:color="auto"/>
        <w:bottom w:val="none" w:sz="0" w:space="0" w:color="auto"/>
        <w:right w:val="none" w:sz="0" w:space="0" w:color="auto"/>
      </w:divBdr>
    </w:div>
    <w:div w:id="875045014">
      <w:bodyDiv w:val="1"/>
      <w:marLeft w:val="0"/>
      <w:marRight w:val="0"/>
      <w:marTop w:val="0"/>
      <w:marBottom w:val="0"/>
      <w:divBdr>
        <w:top w:val="none" w:sz="0" w:space="0" w:color="auto"/>
        <w:left w:val="none" w:sz="0" w:space="0" w:color="auto"/>
        <w:bottom w:val="none" w:sz="0" w:space="0" w:color="auto"/>
        <w:right w:val="none" w:sz="0" w:space="0" w:color="auto"/>
      </w:divBdr>
    </w:div>
    <w:div w:id="940379464">
      <w:bodyDiv w:val="1"/>
      <w:marLeft w:val="0"/>
      <w:marRight w:val="0"/>
      <w:marTop w:val="0"/>
      <w:marBottom w:val="0"/>
      <w:divBdr>
        <w:top w:val="none" w:sz="0" w:space="0" w:color="auto"/>
        <w:left w:val="none" w:sz="0" w:space="0" w:color="auto"/>
        <w:bottom w:val="none" w:sz="0" w:space="0" w:color="auto"/>
        <w:right w:val="none" w:sz="0" w:space="0" w:color="auto"/>
      </w:divBdr>
      <w:divsChild>
        <w:div w:id="1171026803">
          <w:marLeft w:val="0"/>
          <w:marRight w:val="0"/>
          <w:marTop w:val="0"/>
          <w:marBottom w:val="0"/>
          <w:divBdr>
            <w:top w:val="none" w:sz="0" w:space="0" w:color="auto"/>
            <w:left w:val="none" w:sz="0" w:space="0" w:color="auto"/>
            <w:bottom w:val="none" w:sz="0" w:space="0" w:color="auto"/>
            <w:right w:val="none" w:sz="0" w:space="0" w:color="auto"/>
          </w:divBdr>
          <w:divsChild>
            <w:div w:id="2049254047">
              <w:marLeft w:val="0"/>
              <w:marRight w:val="0"/>
              <w:marTop w:val="0"/>
              <w:marBottom w:val="0"/>
              <w:divBdr>
                <w:top w:val="none" w:sz="0" w:space="0" w:color="auto"/>
                <w:left w:val="none" w:sz="0" w:space="0" w:color="auto"/>
                <w:bottom w:val="none" w:sz="0" w:space="0" w:color="auto"/>
                <w:right w:val="none" w:sz="0" w:space="0" w:color="auto"/>
              </w:divBdr>
              <w:divsChild>
                <w:div w:id="1249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09075">
      <w:bodyDiv w:val="1"/>
      <w:marLeft w:val="0"/>
      <w:marRight w:val="0"/>
      <w:marTop w:val="0"/>
      <w:marBottom w:val="0"/>
      <w:divBdr>
        <w:top w:val="none" w:sz="0" w:space="0" w:color="auto"/>
        <w:left w:val="none" w:sz="0" w:space="0" w:color="auto"/>
        <w:bottom w:val="none" w:sz="0" w:space="0" w:color="auto"/>
        <w:right w:val="none" w:sz="0" w:space="0" w:color="auto"/>
      </w:divBdr>
      <w:divsChild>
        <w:div w:id="2093776359">
          <w:marLeft w:val="0"/>
          <w:marRight w:val="0"/>
          <w:marTop w:val="0"/>
          <w:marBottom w:val="0"/>
          <w:divBdr>
            <w:top w:val="none" w:sz="0" w:space="0" w:color="auto"/>
            <w:left w:val="none" w:sz="0" w:space="0" w:color="auto"/>
            <w:bottom w:val="none" w:sz="0" w:space="0" w:color="auto"/>
            <w:right w:val="none" w:sz="0" w:space="0" w:color="auto"/>
          </w:divBdr>
          <w:divsChild>
            <w:div w:id="459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1222">
      <w:bodyDiv w:val="1"/>
      <w:marLeft w:val="0"/>
      <w:marRight w:val="0"/>
      <w:marTop w:val="0"/>
      <w:marBottom w:val="0"/>
      <w:divBdr>
        <w:top w:val="none" w:sz="0" w:space="0" w:color="auto"/>
        <w:left w:val="none" w:sz="0" w:space="0" w:color="auto"/>
        <w:bottom w:val="none" w:sz="0" w:space="0" w:color="auto"/>
        <w:right w:val="none" w:sz="0" w:space="0" w:color="auto"/>
      </w:divBdr>
      <w:divsChild>
        <w:div w:id="1794397108">
          <w:marLeft w:val="0"/>
          <w:marRight w:val="0"/>
          <w:marTop w:val="0"/>
          <w:marBottom w:val="0"/>
          <w:divBdr>
            <w:top w:val="none" w:sz="0" w:space="0" w:color="auto"/>
            <w:left w:val="none" w:sz="0" w:space="0" w:color="auto"/>
            <w:bottom w:val="none" w:sz="0" w:space="0" w:color="auto"/>
            <w:right w:val="none" w:sz="0" w:space="0" w:color="auto"/>
          </w:divBdr>
          <w:divsChild>
            <w:div w:id="14250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3455">
      <w:bodyDiv w:val="1"/>
      <w:marLeft w:val="0"/>
      <w:marRight w:val="0"/>
      <w:marTop w:val="0"/>
      <w:marBottom w:val="0"/>
      <w:divBdr>
        <w:top w:val="none" w:sz="0" w:space="0" w:color="auto"/>
        <w:left w:val="none" w:sz="0" w:space="0" w:color="auto"/>
        <w:bottom w:val="none" w:sz="0" w:space="0" w:color="auto"/>
        <w:right w:val="none" w:sz="0" w:space="0" w:color="auto"/>
      </w:divBdr>
      <w:divsChild>
        <w:div w:id="1583179191">
          <w:marLeft w:val="0"/>
          <w:marRight w:val="0"/>
          <w:marTop w:val="0"/>
          <w:marBottom w:val="0"/>
          <w:divBdr>
            <w:top w:val="none" w:sz="0" w:space="0" w:color="auto"/>
            <w:left w:val="none" w:sz="0" w:space="0" w:color="auto"/>
            <w:bottom w:val="none" w:sz="0" w:space="0" w:color="auto"/>
            <w:right w:val="none" w:sz="0" w:space="0" w:color="auto"/>
          </w:divBdr>
          <w:divsChild>
            <w:div w:id="424418659">
              <w:marLeft w:val="0"/>
              <w:marRight w:val="0"/>
              <w:marTop w:val="0"/>
              <w:marBottom w:val="0"/>
              <w:divBdr>
                <w:top w:val="none" w:sz="0" w:space="0" w:color="auto"/>
                <w:left w:val="none" w:sz="0" w:space="0" w:color="auto"/>
                <w:bottom w:val="none" w:sz="0" w:space="0" w:color="auto"/>
                <w:right w:val="none" w:sz="0" w:space="0" w:color="auto"/>
              </w:divBdr>
              <w:divsChild>
                <w:div w:id="83691815">
                  <w:marLeft w:val="0"/>
                  <w:marRight w:val="0"/>
                  <w:marTop w:val="0"/>
                  <w:marBottom w:val="0"/>
                  <w:divBdr>
                    <w:top w:val="none" w:sz="0" w:space="0" w:color="auto"/>
                    <w:left w:val="none" w:sz="0" w:space="0" w:color="auto"/>
                    <w:bottom w:val="none" w:sz="0" w:space="0" w:color="auto"/>
                    <w:right w:val="none" w:sz="0" w:space="0" w:color="auto"/>
                  </w:divBdr>
                  <w:divsChild>
                    <w:div w:id="2385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4209">
      <w:bodyDiv w:val="1"/>
      <w:marLeft w:val="0"/>
      <w:marRight w:val="0"/>
      <w:marTop w:val="0"/>
      <w:marBottom w:val="0"/>
      <w:divBdr>
        <w:top w:val="none" w:sz="0" w:space="0" w:color="auto"/>
        <w:left w:val="none" w:sz="0" w:space="0" w:color="auto"/>
        <w:bottom w:val="none" w:sz="0" w:space="0" w:color="auto"/>
        <w:right w:val="none" w:sz="0" w:space="0" w:color="auto"/>
      </w:divBdr>
      <w:divsChild>
        <w:div w:id="686253702">
          <w:marLeft w:val="0"/>
          <w:marRight w:val="0"/>
          <w:marTop w:val="0"/>
          <w:marBottom w:val="0"/>
          <w:divBdr>
            <w:top w:val="none" w:sz="0" w:space="0" w:color="auto"/>
            <w:left w:val="none" w:sz="0" w:space="0" w:color="auto"/>
            <w:bottom w:val="none" w:sz="0" w:space="0" w:color="auto"/>
            <w:right w:val="none" w:sz="0" w:space="0" w:color="auto"/>
          </w:divBdr>
          <w:divsChild>
            <w:div w:id="17230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330">
      <w:bodyDiv w:val="1"/>
      <w:marLeft w:val="0"/>
      <w:marRight w:val="0"/>
      <w:marTop w:val="0"/>
      <w:marBottom w:val="0"/>
      <w:divBdr>
        <w:top w:val="none" w:sz="0" w:space="0" w:color="auto"/>
        <w:left w:val="none" w:sz="0" w:space="0" w:color="auto"/>
        <w:bottom w:val="none" w:sz="0" w:space="0" w:color="auto"/>
        <w:right w:val="none" w:sz="0" w:space="0" w:color="auto"/>
      </w:divBdr>
    </w:div>
    <w:div w:id="1359087969">
      <w:bodyDiv w:val="1"/>
      <w:marLeft w:val="0"/>
      <w:marRight w:val="0"/>
      <w:marTop w:val="0"/>
      <w:marBottom w:val="0"/>
      <w:divBdr>
        <w:top w:val="none" w:sz="0" w:space="0" w:color="auto"/>
        <w:left w:val="none" w:sz="0" w:space="0" w:color="auto"/>
        <w:bottom w:val="none" w:sz="0" w:space="0" w:color="auto"/>
        <w:right w:val="none" w:sz="0" w:space="0" w:color="auto"/>
      </w:divBdr>
      <w:divsChild>
        <w:div w:id="1219706619">
          <w:marLeft w:val="0"/>
          <w:marRight w:val="0"/>
          <w:marTop w:val="0"/>
          <w:marBottom w:val="0"/>
          <w:divBdr>
            <w:top w:val="none" w:sz="0" w:space="0" w:color="auto"/>
            <w:left w:val="none" w:sz="0" w:space="0" w:color="auto"/>
            <w:bottom w:val="none" w:sz="0" w:space="0" w:color="auto"/>
            <w:right w:val="none" w:sz="0" w:space="0" w:color="auto"/>
          </w:divBdr>
          <w:divsChild>
            <w:div w:id="244802072">
              <w:marLeft w:val="0"/>
              <w:marRight w:val="0"/>
              <w:marTop w:val="0"/>
              <w:marBottom w:val="0"/>
              <w:divBdr>
                <w:top w:val="none" w:sz="0" w:space="0" w:color="auto"/>
                <w:left w:val="none" w:sz="0" w:space="0" w:color="auto"/>
                <w:bottom w:val="none" w:sz="0" w:space="0" w:color="auto"/>
                <w:right w:val="none" w:sz="0" w:space="0" w:color="auto"/>
              </w:divBdr>
              <w:divsChild>
                <w:div w:id="1205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855082">
      <w:bodyDiv w:val="1"/>
      <w:marLeft w:val="0"/>
      <w:marRight w:val="0"/>
      <w:marTop w:val="0"/>
      <w:marBottom w:val="0"/>
      <w:divBdr>
        <w:top w:val="none" w:sz="0" w:space="0" w:color="auto"/>
        <w:left w:val="none" w:sz="0" w:space="0" w:color="auto"/>
        <w:bottom w:val="none" w:sz="0" w:space="0" w:color="auto"/>
        <w:right w:val="none" w:sz="0" w:space="0" w:color="auto"/>
      </w:divBdr>
    </w:div>
    <w:div w:id="1617055371">
      <w:bodyDiv w:val="1"/>
      <w:marLeft w:val="0"/>
      <w:marRight w:val="0"/>
      <w:marTop w:val="0"/>
      <w:marBottom w:val="0"/>
      <w:divBdr>
        <w:top w:val="none" w:sz="0" w:space="0" w:color="auto"/>
        <w:left w:val="none" w:sz="0" w:space="0" w:color="auto"/>
        <w:bottom w:val="none" w:sz="0" w:space="0" w:color="auto"/>
        <w:right w:val="none" w:sz="0" w:space="0" w:color="auto"/>
      </w:divBdr>
    </w:div>
    <w:div w:id="1631938759">
      <w:bodyDiv w:val="1"/>
      <w:marLeft w:val="0"/>
      <w:marRight w:val="0"/>
      <w:marTop w:val="0"/>
      <w:marBottom w:val="0"/>
      <w:divBdr>
        <w:top w:val="none" w:sz="0" w:space="0" w:color="auto"/>
        <w:left w:val="none" w:sz="0" w:space="0" w:color="auto"/>
        <w:bottom w:val="none" w:sz="0" w:space="0" w:color="auto"/>
        <w:right w:val="none" w:sz="0" w:space="0" w:color="auto"/>
      </w:divBdr>
      <w:divsChild>
        <w:div w:id="2121949126">
          <w:marLeft w:val="0"/>
          <w:marRight w:val="0"/>
          <w:marTop w:val="0"/>
          <w:marBottom w:val="0"/>
          <w:divBdr>
            <w:top w:val="none" w:sz="0" w:space="0" w:color="auto"/>
            <w:left w:val="none" w:sz="0" w:space="0" w:color="auto"/>
            <w:bottom w:val="none" w:sz="0" w:space="0" w:color="auto"/>
            <w:right w:val="none" w:sz="0" w:space="0" w:color="auto"/>
          </w:divBdr>
          <w:divsChild>
            <w:div w:id="1609314117">
              <w:marLeft w:val="0"/>
              <w:marRight w:val="0"/>
              <w:marTop w:val="0"/>
              <w:marBottom w:val="0"/>
              <w:divBdr>
                <w:top w:val="none" w:sz="0" w:space="0" w:color="auto"/>
                <w:left w:val="none" w:sz="0" w:space="0" w:color="auto"/>
                <w:bottom w:val="none" w:sz="0" w:space="0" w:color="auto"/>
                <w:right w:val="none" w:sz="0" w:space="0" w:color="auto"/>
              </w:divBdr>
              <w:divsChild>
                <w:div w:id="15677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93814">
      <w:bodyDiv w:val="1"/>
      <w:marLeft w:val="0"/>
      <w:marRight w:val="0"/>
      <w:marTop w:val="0"/>
      <w:marBottom w:val="0"/>
      <w:divBdr>
        <w:top w:val="none" w:sz="0" w:space="0" w:color="auto"/>
        <w:left w:val="none" w:sz="0" w:space="0" w:color="auto"/>
        <w:bottom w:val="none" w:sz="0" w:space="0" w:color="auto"/>
        <w:right w:val="none" w:sz="0" w:space="0" w:color="auto"/>
      </w:divBdr>
      <w:divsChild>
        <w:div w:id="1665547067">
          <w:marLeft w:val="0"/>
          <w:marRight w:val="0"/>
          <w:marTop w:val="0"/>
          <w:marBottom w:val="0"/>
          <w:divBdr>
            <w:top w:val="none" w:sz="0" w:space="0" w:color="auto"/>
            <w:left w:val="none" w:sz="0" w:space="0" w:color="auto"/>
            <w:bottom w:val="none" w:sz="0" w:space="0" w:color="auto"/>
            <w:right w:val="none" w:sz="0" w:space="0" w:color="auto"/>
          </w:divBdr>
          <w:divsChild>
            <w:div w:id="836388564">
              <w:marLeft w:val="0"/>
              <w:marRight w:val="0"/>
              <w:marTop w:val="0"/>
              <w:marBottom w:val="0"/>
              <w:divBdr>
                <w:top w:val="none" w:sz="0" w:space="0" w:color="auto"/>
                <w:left w:val="none" w:sz="0" w:space="0" w:color="auto"/>
                <w:bottom w:val="none" w:sz="0" w:space="0" w:color="auto"/>
                <w:right w:val="none" w:sz="0" w:space="0" w:color="auto"/>
              </w:divBdr>
              <w:divsChild>
                <w:div w:id="72661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settings" Target="settings.xml"/><Relationship Id="rId10" Type="http://schemas.openxmlformats.org/officeDocument/2006/relationships/image" Target="media/image10.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 Type="http://schemas.openxmlformats.org/officeDocument/2006/relationships/hyperlink" Target="https://pandas.pydata.org/pandas-docs/stable/reference/api/pandas.DataFrame.me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39</Pages>
  <Words>6214</Words>
  <Characters>35425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41556</CharactersWithSpaces>
  <SharedDoc>false</SharedDoc>
  <HLinks>
    <vt:vector size="324" baseType="variant">
      <vt:variant>
        <vt:i4>1376311</vt:i4>
      </vt:variant>
      <vt:variant>
        <vt:i4>281</vt:i4>
      </vt:variant>
      <vt:variant>
        <vt:i4>0</vt:i4>
      </vt:variant>
      <vt:variant>
        <vt:i4>5</vt:i4>
      </vt:variant>
      <vt:variant>
        <vt:lpwstr/>
      </vt:variant>
      <vt:variant>
        <vt:lpwstr>_Toc121055259</vt:lpwstr>
      </vt:variant>
      <vt:variant>
        <vt:i4>1376311</vt:i4>
      </vt:variant>
      <vt:variant>
        <vt:i4>275</vt:i4>
      </vt:variant>
      <vt:variant>
        <vt:i4>0</vt:i4>
      </vt:variant>
      <vt:variant>
        <vt:i4>5</vt:i4>
      </vt:variant>
      <vt:variant>
        <vt:lpwstr/>
      </vt:variant>
      <vt:variant>
        <vt:lpwstr>_Toc121055258</vt:lpwstr>
      </vt:variant>
      <vt:variant>
        <vt:i4>1376311</vt:i4>
      </vt:variant>
      <vt:variant>
        <vt:i4>269</vt:i4>
      </vt:variant>
      <vt:variant>
        <vt:i4>0</vt:i4>
      </vt:variant>
      <vt:variant>
        <vt:i4>5</vt:i4>
      </vt:variant>
      <vt:variant>
        <vt:lpwstr/>
      </vt:variant>
      <vt:variant>
        <vt:lpwstr>_Toc121055257</vt:lpwstr>
      </vt:variant>
      <vt:variant>
        <vt:i4>1376311</vt:i4>
      </vt:variant>
      <vt:variant>
        <vt:i4>263</vt:i4>
      </vt:variant>
      <vt:variant>
        <vt:i4>0</vt:i4>
      </vt:variant>
      <vt:variant>
        <vt:i4>5</vt:i4>
      </vt:variant>
      <vt:variant>
        <vt:lpwstr/>
      </vt:variant>
      <vt:variant>
        <vt:lpwstr>_Toc121055256</vt:lpwstr>
      </vt:variant>
      <vt:variant>
        <vt:i4>1376311</vt:i4>
      </vt:variant>
      <vt:variant>
        <vt:i4>257</vt:i4>
      </vt:variant>
      <vt:variant>
        <vt:i4>0</vt:i4>
      </vt:variant>
      <vt:variant>
        <vt:i4>5</vt:i4>
      </vt:variant>
      <vt:variant>
        <vt:lpwstr/>
      </vt:variant>
      <vt:variant>
        <vt:lpwstr>_Toc121055255</vt:lpwstr>
      </vt:variant>
      <vt:variant>
        <vt:i4>1376311</vt:i4>
      </vt:variant>
      <vt:variant>
        <vt:i4>251</vt:i4>
      </vt:variant>
      <vt:variant>
        <vt:i4>0</vt:i4>
      </vt:variant>
      <vt:variant>
        <vt:i4>5</vt:i4>
      </vt:variant>
      <vt:variant>
        <vt:lpwstr/>
      </vt:variant>
      <vt:variant>
        <vt:lpwstr>_Toc121055254</vt:lpwstr>
      </vt:variant>
      <vt:variant>
        <vt:i4>1376311</vt:i4>
      </vt:variant>
      <vt:variant>
        <vt:i4>245</vt:i4>
      </vt:variant>
      <vt:variant>
        <vt:i4>0</vt:i4>
      </vt:variant>
      <vt:variant>
        <vt:i4>5</vt:i4>
      </vt:variant>
      <vt:variant>
        <vt:lpwstr/>
      </vt:variant>
      <vt:variant>
        <vt:lpwstr>_Toc121055253</vt:lpwstr>
      </vt:variant>
      <vt:variant>
        <vt:i4>1376311</vt:i4>
      </vt:variant>
      <vt:variant>
        <vt:i4>239</vt:i4>
      </vt:variant>
      <vt:variant>
        <vt:i4>0</vt:i4>
      </vt:variant>
      <vt:variant>
        <vt:i4>5</vt:i4>
      </vt:variant>
      <vt:variant>
        <vt:lpwstr/>
      </vt:variant>
      <vt:variant>
        <vt:lpwstr>_Toc121055252</vt:lpwstr>
      </vt:variant>
      <vt:variant>
        <vt:i4>1376311</vt:i4>
      </vt:variant>
      <vt:variant>
        <vt:i4>233</vt:i4>
      </vt:variant>
      <vt:variant>
        <vt:i4>0</vt:i4>
      </vt:variant>
      <vt:variant>
        <vt:i4>5</vt:i4>
      </vt:variant>
      <vt:variant>
        <vt:lpwstr/>
      </vt:variant>
      <vt:variant>
        <vt:lpwstr>_Toc121055251</vt:lpwstr>
      </vt:variant>
      <vt:variant>
        <vt:i4>1376311</vt:i4>
      </vt:variant>
      <vt:variant>
        <vt:i4>227</vt:i4>
      </vt:variant>
      <vt:variant>
        <vt:i4>0</vt:i4>
      </vt:variant>
      <vt:variant>
        <vt:i4>5</vt:i4>
      </vt:variant>
      <vt:variant>
        <vt:lpwstr/>
      </vt:variant>
      <vt:variant>
        <vt:lpwstr>_Toc121055250</vt:lpwstr>
      </vt:variant>
      <vt:variant>
        <vt:i4>1310775</vt:i4>
      </vt:variant>
      <vt:variant>
        <vt:i4>221</vt:i4>
      </vt:variant>
      <vt:variant>
        <vt:i4>0</vt:i4>
      </vt:variant>
      <vt:variant>
        <vt:i4>5</vt:i4>
      </vt:variant>
      <vt:variant>
        <vt:lpwstr/>
      </vt:variant>
      <vt:variant>
        <vt:lpwstr>_Toc121055249</vt:lpwstr>
      </vt:variant>
      <vt:variant>
        <vt:i4>1310775</vt:i4>
      </vt:variant>
      <vt:variant>
        <vt:i4>215</vt:i4>
      </vt:variant>
      <vt:variant>
        <vt:i4>0</vt:i4>
      </vt:variant>
      <vt:variant>
        <vt:i4>5</vt:i4>
      </vt:variant>
      <vt:variant>
        <vt:lpwstr/>
      </vt:variant>
      <vt:variant>
        <vt:lpwstr>_Toc121055248</vt:lpwstr>
      </vt:variant>
      <vt:variant>
        <vt:i4>1310775</vt:i4>
      </vt:variant>
      <vt:variant>
        <vt:i4>209</vt:i4>
      </vt:variant>
      <vt:variant>
        <vt:i4>0</vt:i4>
      </vt:variant>
      <vt:variant>
        <vt:i4>5</vt:i4>
      </vt:variant>
      <vt:variant>
        <vt:lpwstr/>
      </vt:variant>
      <vt:variant>
        <vt:lpwstr>_Toc121055247</vt:lpwstr>
      </vt:variant>
      <vt:variant>
        <vt:i4>1310775</vt:i4>
      </vt:variant>
      <vt:variant>
        <vt:i4>203</vt:i4>
      </vt:variant>
      <vt:variant>
        <vt:i4>0</vt:i4>
      </vt:variant>
      <vt:variant>
        <vt:i4>5</vt:i4>
      </vt:variant>
      <vt:variant>
        <vt:lpwstr/>
      </vt:variant>
      <vt:variant>
        <vt:lpwstr>_Toc121055246</vt:lpwstr>
      </vt:variant>
      <vt:variant>
        <vt:i4>1310775</vt:i4>
      </vt:variant>
      <vt:variant>
        <vt:i4>197</vt:i4>
      </vt:variant>
      <vt:variant>
        <vt:i4>0</vt:i4>
      </vt:variant>
      <vt:variant>
        <vt:i4>5</vt:i4>
      </vt:variant>
      <vt:variant>
        <vt:lpwstr/>
      </vt:variant>
      <vt:variant>
        <vt:lpwstr>_Toc121055245</vt:lpwstr>
      </vt:variant>
      <vt:variant>
        <vt:i4>1310775</vt:i4>
      </vt:variant>
      <vt:variant>
        <vt:i4>191</vt:i4>
      </vt:variant>
      <vt:variant>
        <vt:i4>0</vt:i4>
      </vt:variant>
      <vt:variant>
        <vt:i4>5</vt:i4>
      </vt:variant>
      <vt:variant>
        <vt:lpwstr/>
      </vt:variant>
      <vt:variant>
        <vt:lpwstr>_Toc121055244</vt:lpwstr>
      </vt:variant>
      <vt:variant>
        <vt:i4>1310775</vt:i4>
      </vt:variant>
      <vt:variant>
        <vt:i4>185</vt:i4>
      </vt:variant>
      <vt:variant>
        <vt:i4>0</vt:i4>
      </vt:variant>
      <vt:variant>
        <vt:i4>5</vt:i4>
      </vt:variant>
      <vt:variant>
        <vt:lpwstr/>
      </vt:variant>
      <vt:variant>
        <vt:lpwstr>_Toc121055243</vt:lpwstr>
      </vt:variant>
      <vt:variant>
        <vt:i4>1310775</vt:i4>
      </vt:variant>
      <vt:variant>
        <vt:i4>179</vt:i4>
      </vt:variant>
      <vt:variant>
        <vt:i4>0</vt:i4>
      </vt:variant>
      <vt:variant>
        <vt:i4>5</vt:i4>
      </vt:variant>
      <vt:variant>
        <vt:lpwstr/>
      </vt:variant>
      <vt:variant>
        <vt:lpwstr>_Toc121055242</vt:lpwstr>
      </vt:variant>
      <vt:variant>
        <vt:i4>1310775</vt:i4>
      </vt:variant>
      <vt:variant>
        <vt:i4>173</vt:i4>
      </vt:variant>
      <vt:variant>
        <vt:i4>0</vt:i4>
      </vt:variant>
      <vt:variant>
        <vt:i4>5</vt:i4>
      </vt:variant>
      <vt:variant>
        <vt:lpwstr/>
      </vt:variant>
      <vt:variant>
        <vt:lpwstr>_Toc121055241</vt:lpwstr>
      </vt:variant>
      <vt:variant>
        <vt:i4>1310775</vt:i4>
      </vt:variant>
      <vt:variant>
        <vt:i4>167</vt:i4>
      </vt:variant>
      <vt:variant>
        <vt:i4>0</vt:i4>
      </vt:variant>
      <vt:variant>
        <vt:i4>5</vt:i4>
      </vt:variant>
      <vt:variant>
        <vt:lpwstr/>
      </vt:variant>
      <vt:variant>
        <vt:lpwstr>_Toc121055240</vt:lpwstr>
      </vt:variant>
      <vt:variant>
        <vt:i4>1245239</vt:i4>
      </vt:variant>
      <vt:variant>
        <vt:i4>161</vt:i4>
      </vt:variant>
      <vt:variant>
        <vt:i4>0</vt:i4>
      </vt:variant>
      <vt:variant>
        <vt:i4>5</vt:i4>
      </vt:variant>
      <vt:variant>
        <vt:lpwstr/>
      </vt:variant>
      <vt:variant>
        <vt:lpwstr>_Toc121055239</vt:lpwstr>
      </vt:variant>
      <vt:variant>
        <vt:i4>1245239</vt:i4>
      </vt:variant>
      <vt:variant>
        <vt:i4>155</vt:i4>
      </vt:variant>
      <vt:variant>
        <vt:i4>0</vt:i4>
      </vt:variant>
      <vt:variant>
        <vt:i4>5</vt:i4>
      </vt:variant>
      <vt:variant>
        <vt:lpwstr/>
      </vt:variant>
      <vt:variant>
        <vt:lpwstr>_Toc121055238</vt:lpwstr>
      </vt:variant>
      <vt:variant>
        <vt:i4>1245239</vt:i4>
      </vt:variant>
      <vt:variant>
        <vt:i4>149</vt:i4>
      </vt:variant>
      <vt:variant>
        <vt:i4>0</vt:i4>
      </vt:variant>
      <vt:variant>
        <vt:i4>5</vt:i4>
      </vt:variant>
      <vt:variant>
        <vt:lpwstr/>
      </vt:variant>
      <vt:variant>
        <vt:lpwstr>_Toc121055237</vt:lpwstr>
      </vt:variant>
      <vt:variant>
        <vt:i4>1245239</vt:i4>
      </vt:variant>
      <vt:variant>
        <vt:i4>143</vt:i4>
      </vt:variant>
      <vt:variant>
        <vt:i4>0</vt:i4>
      </vt:variant>
      <vt:variant>
        <vt:i4>5</vt:i4>
      </vt:variant>
      <vt:variant>
        <vt:lpwstr/>
      </vt:variant>
      <vt:variant>
        <vt:lpwstr>_Toc121055236</vt:lpwstr>
      </vt:variant>
      <vt:variant>
        <vt:i4>1245239</vt:i4>
      </vt:variant>
      <vt:variant>
        <vt:i4>137</vt:i4>
      </vt:variant>
      <vt:variant>
        <vt:i4>0</vt:i4>
      </vt:variant>
      <vt:variant>
        <vt:i4>5</vt:i4>
      </vt:variant>
      <vt:variant>
        <vt:lpwstr/>
      </vt:variant>
      <vt:variant>
        <vt:lpwstr>_Toc121055235</vt:lpwstr>
      </vt:variant>
      <vt:variant>
        <vt:i4>1245239</vt:i4>
      </vt:variant>
      <vt:variant>
        <vt:i4>131</vt:i4>
      </vt:variant>
      <vt:variant>
        <vt:i4>0</vt:i4>
      </vt:variant>
      <vt:variant>
        <vt:i4>5</vt:i4>
      </vt:variant>
      <vt:variant>
        <vt:lpwstr/>
      </vt:variant>
      <vt:variant>
        <vt:lpwstr>_Toc121055234</vt:lpwstr>
      </vt:variant>
      <vt:variant>
        <vt:i4>1245239</vt:i4>
      </vt:variant>
      <vt:variant>
        <vt:i4>125</vt:i4>
      </vt:variant>
      <vt:variant>
        <vt:i4>0</vt:i4>
      </vt:variant>
      <vt:variant>
        <vt:i4>5</vt:i4>
      </vt:variant>
      <vt:variant>
        <vt:lpwstr/>
      </vt:variant>
      <vt:variant>
        <vt:lpwstr>_Toc121055233</vt:lpwstr>
      </vt:variant>
      <vt:variant>
        <vt:i4>1245239</vt:i4>
      </vt:variant>
      <vt:variant>
        <vt:i4>119</vt:i4>
      </vt:variant>
      <vt:variant>
        <vt:i4>0</vt:i4>
      </vt:variant>
      <vt:variant>
        <vt:i4>5</vt:i4>
      </vt:variant>
      <vt:variant>
        <vt:lpwstr/>
      </vt:variant>
      <vt:variant>
        <vt:lpwstr>_Toc121055232</vt:lpwstr>
      </vt:variant>
      <vt:variant>
        <vt:i4>1245239</vt:i4>
      </vt:variant>
      <vt:variant>
        <vt:i4>113</vt:i4>
      </vt:variant>
      <vt:variant>
        <vt:i4>0</vt:i4>
      </vt:variant>
      <vt:variant>
        <vt:i4>5</vt:i4>
      </vt:variant>
      <vt:variant>
        <vt:lpwstr/>
      </vt:variant>
      <vt:variant>
        <vt:lpwstr>_Toc121055231</vt:lpwstr>
      </vt:variant>
      <vt:variant>
        <vt:i4>1245239</vt:i4>
      </vt:variant>
      <vt:variant>
        <vt:i4>107</vt:i4>
      </vt:variant>
      <vt:variant>
        <vt:i4>0</vt:i4>
      </vt:variant>
      <vt:variant>
        <vt:i4>5</vt:i4>
      </vt:variant>
      <vt:variant>
        <vt:lpwstr/>
      </vt:variant>
      <vt:variant>
        <vt:lpwstr>_Toc121055230</vt:lpwstr>
      </vt:variant>
      <vt:variant>
        <vt:i4>1179703</vt:i4>
      </vt:variant>
      <vt:variant>
        <vt:i4>101</vt:i4>
      </vt:variant>
      <vt:variant>
        <vt:i4>0</vt:i4>
      </vt:variant>
      <vt:variant>
        <vt:i4>5</vt:i4>
      </vt:variant>
      <vt:variant>
        <vt:lpwstr/>
      </vt:variant>
      <vt:variant>
        <vt:lpwstr>_Toc121055229</vt:lpwstr>
      </vt:variant>
      <vt:variant>
        <vt:i4>1179703</vt:i4>
      </vt:variant>
      <vt:variant>
        <vt:i4>95</vt:i4>
      </vt:variant>
      <vt:variant>
        <vt:i4>0</vt:i4>
      </vt:variant>
      <vt:variant>
        <vt:i4>5</vt:i4>
      </vt:variant>
      <vt:variant>
        <vt:lpwstr/>
      </vt:variant>
      <vt:variant>
        <vt:lpwstr>_Toc121055228</vt:lpwstr>
      </vt:variant>
      <vt:variant>
        <vt:i4>1179703</vt:i4>
      </vt:variant>
      <vt:variant>
        <vt:i4>89</vt:i4>
      </vt:variant>
      <vt:variant>
        <vt:i4>0</vt:i4>
      </vt:variant>
      <vt:variant>
        <vt:i4>5</vt:i4>
      </vt:variant>
      <vt:variant>
        <vt:lpwstr/>
      </vt:variant>
      <vt:variant>
        <vt:lpwstr>_Toc121055227</vt:lpwstr>
      </vt:variant>
      <vt:variant>
        <vt:i4>1179703</vt:i4>
      </vt:variant>
      <vt:variant>
        <vt:i4>83</vt:i4>
      </vt:variant>
      <vt:variant>
        <vt:i4>0</vt:i4>
      </vt:variant>
      <vt:variant>
        <vt:i4>5</vt:i4>
      </vt:variant>
      <vt:variant>
        <vt:lpwstr/>
      </vt:variant>
      <vt:variant>
        <vt:lpwstr>_Toc121055226</vt:lpwstr>
      </vt:variant>
      <vt:variant>
        <vt:i4>1179703</vt:i4>
      </vt:variant>
      <vt:variant>
        <vt:i4>77</vt:i4>
      </vt:variant>
      <vt:variant>
        <vt:i4>0</vt:i4>
      </vt:variant>
      <vt:variant>
        <vt:i4>5</vt:i4>
      </vt:variant>
      <vt:variant>
        <vt:lpwstr/>
      </vt:variant>
      <vt:variant>
        <vt:lpwstr>_Toc121055225</vt:lpwstr>
      </vt:variant>
      <vt:variant>
        <vt:i4>1179703</vt:i4>
      </vt:variant>
      <vt:variant>
        <vt:i4>71</vt:i4>
      </vt:variant>
      <vt:variant>
        <vt:i4>0</vt:i4>
      </vt:variant>
      <vt:variant>
        <vt:i4>5</vt:i4>
      </vt:variant>
      <vt:variant>
        <vt:lpwstr/>
      </vt:variant>
      <vt:variant>
        <vt:lpwstr>_Toc121055224</vt:lpwstr>
      </vt:variant>
      <vt:variant>
        <vt:i4>1179703</vt:i4>
      </vt:variant>
      <vt:variant>
        <vt:i4>65</vt:i4>
      </vt:variant>
      <vt:variant>
        <vt:i4>0</vt:i4>
      </vt:variant>
      <vt:variant>
        <vt:i4>5</vt:i4>
      </vt:variant>
      <vt:variant>
        <vt:lpwstr/>
      </vt:variant>
      <vt:variant>
        <vt:lpwstr>_Toc121055223</vt:lpwstr>
      </vt:variant>
      <vt:variant>
        <vt:i4>1179703</vt:i4>
      </vt:variant>
      <vt:variant>
        <vt:i4>59</vt:i4>
      </vt:variant>
      <vt:variant>
        <vt:i4>0</vt:i4>
      </vt:variant>
      <vt:variant>
        <vt:i4>5</vt:i4>
      </vt:variant>
      <vt:variant>
        <vt:lpwstr/>
      </vt:variant>
      <vt:variant>
        <vt:lpwstr>_Toc121055222</vt:lpwstr>
      </vt:variant>
      <vt:variant>
        <vt:i4>1179703</vt:i4>
      </vt:variant>
      <vt:variant>
        <vt:i4>53</vt:i4>
      </vt:variant>
      <vt:variant>
        <vt:i4>0</vt:i4>
      </vt:variant>
      <vt:variant>
        <vt:i4>5</vt:i4>
      </vt:variant>
      <vt:variant>
        <vt:lpwstr/>
      </vt:variant>
      <vt:variant>
        <vt:lpwstr>_Toc121055221</vt:lpwstr>
      </vt:variant>
      <vt:variant>
        <vt:i4>1179703</vt:i4>
      </vt:variant>
      <vt:variant>
        <vt:i4>47</vt:i4>
      </vt:variant>
      <vt:variant>
        <vt:i4>0</vt:i4>
      </vt:variant>
      <vt:variant>
        <vt:i4>5</vt:i4>
      </vt:variant>
      <vt:variant>
        <vt:lpwstr/>
      </vt:variant>
      <vt:variant>
        <vt:lpwstr>_Toc121055220</vt:lpwstr>
      </vt:variant>
      <vt:variant>
        <vt:i4>1114167</vt:i4>
      </vt:variant>
      <vt:variant>
        <vt:i4>41</vt:i4>
      </vt:variant>
      <vt:variant>
        <vt:i4>0</vt:i4>
      </vt:variant>
      <vt:variant>
        <vt:i4>5</vt:i4>
      </vt:variant>
      <vt:variant>
        <vt:lpwstr/>
      </vt:variant>
      <vt:variant>
        <vt:lpwstr>_Toc121055219</vt:lpwstr>
      </vt:variant>
      <vt:variant>
        <vt:i4>1114167</vt:i4>
      </vt:variant>
      <vt:variant>
        <vt:i4>35</vt:i4>
      </vt:variant>
      <vt:variant>
        <vt:i4>0</vt:i4>
      </vt:variant>
      <vt:variant>
        <vt:i4>5</vt:i4>
      </vt:variant>
      <vt:variant>
        <vt:lpwstr/>
      </vt:variant>
      <vt:variant>
        <vt:lpwstr>_Toc121055218</vt:lpwstr>
      </vt:variant>
      <vt:variant>
        <vt:i4>1114167</vt:i4>
      </vt:variant>
      <vt:variant>
        <vt:i4>29</vt:i4>
      </vt:variant>
      <vt:variant>
        <vt:i4>0</vt:i4>
      </vt:variant>
      <vt:variant>
        <vt:i4>5</vt:i4>
      </vt:variant>
      <vt:variant>
        <vt:lpwstr/>
      </vt:variant>
      <vt:variant>
        <vt:lpwstr>_Toc121055217</vt:lpwstr>
      </vt:variant>
      <vt:variant>
        <vt:i4>1114167</vt:i4>
      </vt:variant>
      <vt:variant>
        <vt:i4>23</vt:i4>
      </vt:variant>
      <vt:variant>
        <vt:i4>0</vt:i4>
      </vt:variant>
      <vt:variant>
        <vt:i4>5</vt:i4>
      </vt:variant>
      <vt:variant>
        <vt:lpwstr/>
      </vt:variant>
      <vt:variant>
        <vt:lpwstr>_Toc121055216</vt:lpwstr>
      </vt:variant>
      <vt:variant>
        <vt:i4>1114167</vt:i4>
      </vt:variant>
      <vt:variant>
        <vt:i4>17</vt:i4>
      </vt:variant>
      <vt:variant>
        <vt:i4>0</vt:i4>
      </vt:variant>
      <vt:variant>
        <vt:i4>5</vt:i4>
      </vt:variant>
      <vt:variant>
        <vt:lpwstr/>
      </vt:variant>
      <vt:variant>
        <vt:lpwstr>_Toc121055215</vt:lpwstr>
      </vt:variant>
      <vt:variant>
        <vt:i4>1114167</vt:i4>
      </vt:variant>
      <vt:variant>
        <vt:i4>11</vt:i4>
      </vt:variant>
      <vt:variant>
        <vt:i4>0</vt:i4>
      </vt:variant>
      <vt:variant>
        <vt:i4>5</vt:i4>
      </vt:variant>
      <vt:variant>
        <vt:lpwstr/>
      </vt:variant>
      <vt:variant>
        <vt:lpwstr>_Toc121055214</vt:lpwstr>
      </vt:variant>
      <vt:variant>
        <vt:i4>1114167</vt:i4>
      </vt:variant>
      <vt:variant>
        <vt:i4>5</vt:i4>
      </vt:variant>
      <vt:variant>
        <vt:i4>0</vt:i4>
      </vt:variant>
      <vt:variant>
        <vt:i4>5</vt:i4>
      </vt:variant>
      <vt:variant>
        <vt:lpwstr/>
      </vt:variant>
      <vt:variant>
        <vt:lpwstr>_Toc121055213</vt:lpwstr>
      </vt:variant>
      <vt:variant>
        <vt:i4>2883683</vt:i4>
      </vt:variant>
      <vt:variant>
        <vt:i4>18</vt:i4>
      </vt:variant>
      <vt:variant>
        <vt:i4>0</vt:i4>
      </vt:variant>
      <vt:variant>
        <vt:i4>5</vt:i4>
      </vt:variant>
      <vt:variant>
        <vt:lpwstr>https://docs.scipy.org/doc/scipy/reference/generated/scipy.stats.norm.html</vt:lpwstr>
      </vt:variant>
      <vt:variant>
        <vt:lpwstr/>
      </vt:variant>
      <vt:variant>
        <vt:i4>3801187</vt:i4>
      </vt:variant>
      <vt:variant>
        <vt:i4>15</vt:i4>
      </vt:variant>
      <vt:variant>
        <vt:i4>0</vt:i4>
      </vt:variant>
      <vt:variant>
        <vt:i4>5</vt:i4>
      </vt:variant>
      <vt:variant>
        <vt:lpwstr>https://numpy.org/doc/stable/reference/generated/numpy.std.html</vt:lpwstr>
      </vt:variant>
      <vt:variant>
        <vt:lpwstr/>
      </vt:variant>
      <vt:variant>
        <vt:i4>1179715</vt:i4>
      </vt:variant>
      <vt:variant>
        <vt:i4>12</vt:i4>
      </vt:variant>
      <vt:variant>
        <vt:i4>0</vt:i4>
      </vt:variant>
      <vt:variant>
        <vt:i4>5</vt:i4>
      </vt:variant>
      <vt:variant>
        <vt:lpwstr>https://numpy.org/doc/stable/reference/generated/numpy.mean.html</vt:lpwstr>
      </vt:variant>
      <vt:variant>
        <vt:lpwstr/>
      </vt:variant>
      <vt:variant>
        <vt:i4>5374043</vt:i4>
      </vt:variant>
      <vt:variant>
        <vt:i4>9</vt:i4>
      </vt:variant>
      <vt:variant>
        <vt:i4>0</vt:i4>
      </vt:variant>
      <vt:variant>
        <vt:i4>5</vt:i4>
      </vt:variant>
      <vt:variant>
        <vt:lpwstr>https://pandas.pydata.org/pandas-docs/stable/reference/api/pandas.DataFrame.mean.html</vt:lpwstr>
      </vt:variant>
      <vt:variant>
        <vt:lpwstr/>
      </vt:variant>
      <vt:variant>
        <vt:i4>3604481</vt:i4>
      </vt:variant>
      <vt:variant>
        <vt:i4>6</vt:i4>
      </vt:variant>
      <vt:variant>
        <vt:i4>0</vt:i4>
      </vt:variant>
      <vt:variant>
        <vt:i4>5</vt:i4>
      </vt:variant>
      <vt:variant>
        <vt:lpwstr>https://pandas.pydata.org/docs/reference/api/pandas.DataFrame.pct_change.html</vt:lpwstr>
      </vt:variant>
      <vt:variant>
        <vt:lpwstr/>
      </vt:variant>
      <vt:variant>
        <vt:i4>458852</vt:i4>
      </vt:variant>
      <vt:variant>
        <vt:i4>3</vt:i4>
      </vt:variant>
      <vt:variant>
        <vt:i4>0</vt:i4>
      </vt:variant>
      <vt:variant>
        <vt:i4>5</vt:i4>
      </vt:variant>
      <vt:variant>
        <vt:lpwstr>https://www.investopedia.com/terms/c/conditional_value_at_risk.asp</vt:lpwstr>
      </vt:variant>
      <vt:variant>
        <vt:lpwstr/>
      </vt:variant>
      <vt:variant>
        <vt:i4>5177354</vt:i4>
      </vt:variant>
      <vt:variant>
        <vt:i4>0</vt:i4>
      </vt:variant>
      <vt:variant>
        <vt:i4>0</vt:i4>
      </vt:variant>
      <vt:variant>
        <vt:i4>5</vt:i4>
      </vt:variant>
      <vt:variant>
        <vt:lpwstr>https://people.math.ethz.ch/~delbaen/ftp/preprints/CoherentMF.pdf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YIP, Shing (2020)</dc:creator>
  <cp:keywords/>
  <dc:description/>
  <cp:lastModifiedBy>YIP, Shing (2020)</cp:lastModifiedBy>
  <cp:revision>1114</cp:revision>
  <cp:lastPrinted>2022-12-01T22:35:00Z</cp:lastPrinted>
  <dcterms:created xsi:type="dcterms:W3CDTF">2022-11-17T00:46:00Z</dcterms:created>
  <dcterms:modified xsi:type="dcterms:W3CDTF">2022-12-07T12:37:00Z</dcterms:modified>
</cp:coreProperties>
</file>