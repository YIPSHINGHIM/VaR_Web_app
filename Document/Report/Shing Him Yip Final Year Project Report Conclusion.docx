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7A5EAE" w14:textId="77777777" w:rsidR="00417346" w:rsidRDefault="002075D0" w:rsidP="00417346">
      <w:pPr>
        <w:pStyle w:val="Title"/>
      </w:pPr>
      <w:bookmarkStart w:id="0" w:name="_Toc119576019"/>
      <w:bookmarkStart w:id="1" w:name="_Toc121055209"/>
      <w:bookmarkStart w:id="2" w:name="_Toc121238863"/>
      <w:bookmarkStart w:id="3" w:name="_Toc121405294"/>
      <w:bookmarkStart w:id="4" w:name="_Toc131091287"/>
      <w:r>
        <w:t>Final Year Project Report</w:t>
      </w:r>
      <w:bookmarkEnd w:id="0"/>
      <w:bookmarkEnd w:id="1"/>
      <w:bookmarkEnd w:id="2"/>
      <w:bookmarkEnd w:id="3"/>
      <w:bookmarkEnd w:id="4"/>
    </w:p>
    <w:p w14:paraId="138EECD7" w14:textId="09A259CE" w:rsidR="00853336" w:rsidRPr="00775D15" w:rsidRDefault="008B53B1" w:rsidP="00853336">
      <w:pPr>
        <w:jc w:val="center"/>
        <w:rPr>
          <w:rFonts w:ascii="Calibri" w:hAnsi="Calibri" w:cs="Calibri"/>
          <w:b/>
          <w:sz w:val="32"/>
          <w:szCs w:val="32"/>
        </w:rPr>
      </w:pPr>
      <w:r w:rsidRPr="00775D15">
        <w:rPr>
          <w:rFonts w:ascii="Calibri" w:hAnsi="Calibri" w:cs="Calibri"/>
          <w:b/>
          <w:sz w:val="32"/>
          <w:szCs w:val="32"/>
        </w:rPr>
        <w:t>Full Unit</w:t>
      </w:r>
      <w:r w:rsidR="00853336" w:rsidRPr="00775D15">
        <w:rPr>
          <w:rFonts w:ascii="Calibri" w:hAnsi="Calibri" w:cs="Calibri"/>
          <w:b/>
          <w:sz w:val="32"/>
          <w:szCs w:val="32"/>
        </w:rPr>
        <w:t xml:space="preserve"> – </w:t>
      </w:r>
      <w:r w:rsidR="0097449A">
        <w:rPr>
          <w:rFonts w:ascii="Calibri" w:hAnsi="Calibri" w:cs="Calibri"/>
          <w:b/>
          <w:sz w:val="32"/>
          <w:szCs w:val="32"/>
        </w:rPr>
        <w:t>Final</w:t>
      </w:r>
      <w:r w:rsidR="00853336" w:rsidRPr="00775D15">
        <w:rPr>
          <w:rFonts w:ascii="Calibri" w:hAnsi="Calibri" w:cs="Calibri"/>
          <w:b/>
          <w:sz w:val="32"/>
          <w:szCs w:val="32"/>
        </w:rPr>
        <w:t xml:space="preserve"> Report</w:t>
      </w:r>
    </w:p>
    <w:bookmarkStart w:id="5" w:name="_Toc119576020"/>
    <w:bookmarkStart w:id="6" w:name="_Toc121055210"/>
    <w:bookmarkStart w:id="7" w:name="_Toc121238864"/>
    <w:bookmarkStart w:id="8" w:name="_Toc121405295"/>
    <w:bookmarkStart w:id="9" w:name="_Toc131091288"/>
    <w:p w14:paraId="6D20AD59" w14:textId="77777777" w:rsidR="00417346" w:rsidRPr="00920A79" w:rsidRDefault="00491DD9" w:rsidP="00417346">
      <w:pPr>
        <w:pStyle w:val="Subtitle"/>
        <w:rPr>
          <w:sz w:val="40"/>
          <w:szCs w:val="40"/>
        </w:rPr>
      </w:pPr>
      <w:r w:rsidRPr="00920A79">
        <w:rPr>
          <w:noProof/>
          <w:sz w:val="40"/>
          <w:szCs w:val="40"/>
        </w:rPr>
        <mc:AlternateContent>
          <mc:Choice Requires="wps">
            <w:drawing>
              <wp:inline distT="0" distB="0" distL="0" distR="0" wp14:anchorId="16A6592F" wp14:editId="06B82503">
                <wp:extent cx="1440180" cy="635"/>
                <wp:effectExtent l="0" t="0" r="0" b="0"/>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arto="http://schemas.microsoft.com/office/word/2006/arto">
            <w:pict>
              <v:shapetype w14:anchorId="262CF140" id="_x0000_t32" coordsize="21600,21600" o:spt="32" o:oned="t" path="m,l21600,21600e" filled="f">
                <v:path arrowok="t" fillok="f" o:connecttype="none"/>
                <o:lock v:ext="edit" shapetype="t"/>
              </v:shapetype>
              <v:shape id="Straight Arrow Connector 3"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">
                <o:lock v:ext="edit" shapetype="f"/>
                <w10:anchorlock/>
              </v:shape>
            </w:pict>
          </mc:Fallback>
        </mc:AlternateContent>
      </w:r>
      <w:bookmarkEnd w:id="5"/>
      <w:bookmarkEnd w:id="6"/>
      <w:bookmarkEnd w:id="7"/>
      <w:bookmarkEnd w:id="8"/>
      <w:bookmarkEnd w:id="9"/>
    </w:p>
    <w:p w14:paraId="19A726D8" w14:textId="1D68C8EC" w:rsidR="003A7952" w:rsidRDefault="00657BE7">
      <w:pPr>
        <w:pStyle w:val="Subtitle"/>
        <w:rPr>
          <w:caps/>
        </w:rPr>
      </w:pPr>
      <w:bookmarkStart w:id="10" w:name="_Toc119576021"/>
      <w:bookmarkStart w:id="11" w:name="_Toc121055211"/>
      <w:bookmarkStart w:id="12" w:name="_Toc121238865"/>
      <w:bookmarkStart w:id="13" w:name="_Toc121405296"/>
      <w:bookmarkStart w:id="14" w:name="_Toc131091289"/>
      <w:r>
        <w:t>Value at Risk</w:t>
      </w:r>
      <w:bookmarkEnd w:id="10"/>
      <w:bookmarkEnd w:id="11"/>
      <w:bookmarkEnd w:id="12"/>
      <w:bookmarkEnd w:id="13"/>
      <w:bookmarkEnd w:id="14"/>
    </w:p>
    <w:p w14:paraId="3C89FB85" w14:textId="0E07DF37" w:rsidR="003A7952" w:rsidRPr="009A4B2F" w:rsidRDefault="00DB3B86">
      <w:pPr>
        <w:pStyle w:val="Author"/>
        <w:rPr>
          <w:b w:val="0"/>
          <w:sz w:val="36"/>
          <w:szCs w:val="36"/>
        </w:rPr>
      </w:pPr>
      <w:bookmarkStart w:id="15" w:name="_Toc119576022"/>
      <w:bookmarkStart w:id="16" w:name="_Toc121055212"/>
      <w:bookmarkStart w:id="17" w:name="_Toc121238866"/>
      <w:bookmarkStart w:id="18" w:name="_Toc121405297"/>
      <w:bookmarkStart w:id="19" w:name="_Toc131091290"/>
      <w:r w:rsidRPr="009A4B2F">
        <w:rPr>
          <w:b w:val="0"/>
          <w:sz w:val="36"/>
          <w:szCs w:val="36"/>
        </w:rPr>
        <w:t>S</w:t>
      </w:r>
      <w:r w:rsidR="00657BE7">
        <w:rPr>
          <w:b w:val="0"/>
          <w:sz w:val="36"/>
          <w:szCs w:val="36"/>
        </w:rPr>
        <w:t>hing Him Yip</w:t>
      </w:r>
      <w:bookmarkEnd w:id="15"/>
      <w:bookmarkEnd w:id="16"/>
      <w:bookmarkEnd w:id="17"/>
      <w:bookmarkEnd w:id="18"/>
      <w:bookmarkEnd w:id="19"/>
    </w:p>
    <w:p w14:paraId="1482E8FF" w14:textId="77777777" w:rsidR="00FF7A05" w:rsidRDefault="00491DD9" w:rsidP="00FF7A05">
      <w:pPr>
        <w:pStyle w:val="BlockText"/>
        <w:spacing w:before="200" w:after="200"/>
      </w:pPr>
      <w:r>
        <w:rPr>
          <w:noProof/>
        </w:rPr>
        <mc:AlternateContent>
          <mc:Choice Requires="wps">
            <w:drawing>
              <wp:inline distT="0" distB="0" distL="0" distR="0" wp14:anchorId="61709BC3" wp14:editId="3814601B">
                <wp:extent cx="1440180" cy="635"/>
                <wp:effectExtent l="0" t="0" r="0" b="0"/>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arto="http://schemas.microsoft.com/office/word/2006/arto">
            <w:pict>
              <v:shape w14:anchorId="0E9216C5" id="Straight Arrow Connector 2"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">
                <o:lock v:ext="edit" shapetype="f"/>
                <w10:anchorlock/>
              </v:shape>
            </w:pict>
          </mc:Fallback>
        </mc:AlternateContent>
      </w:r>
    </w:p>
    <w:p w14:paraId="7D3143A4" w14:textId="77777777" w:rsidR="00FF7A05" w:rsidRPr="00920A79" w:rsidRDefault="00FF7A05" w:rsidP="00FF7A05">
      <w:pPr>
        <w:pStyle w:val="BlockText"/>
        <w:spacing w:before="200" w:after="200"/>
        <w:rPr>
          <w:sz w:val="16"/>
          <w:szCs w:val="16"/>
        </w:rPr>
      </w:pPr>
    </w:p>
    <w:p w14:paraId="65FCF5F1" w14:textId="77777777" w:rsidR="00FF7A05" w:rsidRPr="00643AF5" w:rsidRDefault="003A7952" w:rsidP="009A4B2F">
      <w:pPr>
        <w:pStyle w:val="BlockText"/>
        <w:spacing w:before="200" w:after="200"/>
        <w:ind w:left="567" w:right="560"/>
        <w:rPr>
          <w:rFonts w:ascii="Calibri" w:hAnsi="Calibri" w:cs="Calibri"/>
          <w:sz w:val="32"/>
          <w:szCs w:val="32"/>
        </w:rPr>
      </w:pPr>
      <w:r w:rsidRPr="00643AF5">
        <w:rPr>
          <w:rFonts w:ascii="Calibri" w:hAnsi="Calibri" w:cs="Calibri"/>
          <w:sz w:val="32"/>
          <w:szCs w:val="32"/>
        </w:rPr>
        <w:t xml:space="preserve">A </w:t>
      </w:r>
      <w:r w:rsidR="00FF7A05" w:rsidRPr="00643AF5">
        <w:rPr>
          <w:rFonts w:ascii="Calibri" w:hAnsi="Calibri" w:cs="Calibri"/>
          <w:sz w:val="32"/>
          <w:szCs w:val="32"/>
        </w:rPr>
        <w:t>report</w:t>
      </w:r>
      <w:r w:rsidRPr="00643AF5">
        <w:rPr>
          <w:rFonts w:ascii="Calibri" w:hAnsi="Calibri" w:cs="Calibri"/>
          <w:sz w:val="32"/>
          <w:szCs w:val="32"/>
        </w:rPr>
        <w:t xml:space="preserve"> submitted in part fulfilment of the degree of</w:t>
      </w:r>
    </w:p>
    <w:p w14:paraId="3474190F" w14:textId="77777777" w:rsidR="00FF7A05" w:rsidRPr="00643AF5" w:rsidRDefault="00AF550F" w:rsidP="00FF7A05">
      <w:pPr>
        <w:pStyle w:val="BlockText"/>
        <w:spacing w:before="200" w:after="200"/>
        <w:rPr>
          <w:rFonts w:ascii="Calibri" w:hAnsi="Calibri" w:cs="Calibri"/>
          <w:b/>
          <w:sz w:val="32"/>
          <w:szCs w:val="32"/>
        </w:rPr>
      </w:pPr>
      <w:r>
        <w:rPr>
          <w:rFonts w:ascii="Calibri" w:hAnsi="Calibri" w:cs="Calibri"/>
          <w:b/>
          <w:sz w:val="32"/>
          <w:szCs w:val="32"/>
        </w:rPr>
        <w:t>BSc</w:t>
      </w:r>
      <w:r w:rsidR="00DC673B">
        <w:rPr>
          <w:rFonts w:ascii="Calibri" w:hAnsi="Calibri" w:cs="Calibri"/>
          <w:b/>
          <w:sz w:val="32"/>
          <w:szCs w:val="32"/>
        </w:rPr>
        <w:t xml:space="preserve"> (Hons)</w:t>
      </w:r>
      <w:r w:rsidR="003A7952" w:rsidRPr="00643AF5">
        <w:rPr>
          <w:rFonts w:ascii="Calibri" w:hAnsi="Calibri" w:cs="Calibri"/>
          <w:b/>
          <w:sz w:val="32"/>
          <w:szCs w:val="32"/>
        </w:rPr>
        <w:t xml:space="preserve"> in Computer Science</w:t>
      </w:r>
    </w:p>
    <w:p w14:paraId="64F22D9D" w14:textId="77777777" w:rsidR="003A7952" w:rsidRPr="00643AF5" w:rsidRDefault="00FF7A05" w:rsidP="00FF7A05">
      <w:pPr>
        <w:pStyle w:val="BlockText"/>
        <w:spacing w:before="200" w:after="200"/>
        <w:rPr>
          <w:rFonts w:ascii="Calibri" w:hAnsi="Calibri" w:cs="Calibri"/>
          <w:b/>
          <w:sz w:val="32"/>
          <w:szCs w:val="32"/>
        </w:rPr>
      </w:pPr>
      <w:r w:rsidRPr="00643AF5">
        <w:rPr>
          <w:rFonts w:ascii="Calibri" w:hAnsi="Calibri" w:cs="Calibri"/>
          <w:b/>
          <w:sz w:val="32"/>
          <w:szCs w:val="32"/>
        </w:rPr>
        <w:t xml:space="preserve">Supervisor: </w:t>
      </w:r>
      <w:r w:rsidRPr="00643AF5">
        <w:rPr>
          <w:rFonts w:ascii="Calibri" w:hAnsi="Calibri" w:cs="Calibri"/>
          <w:sz w:val="32"/>
          <w:szCs w:val="32"/>
        </w:rPr>
        <w:t>Supervisor Name</w:t>
      </w:r>
    </w:p>
    <w:p w14:paraId="39CCBFB8" w14:textId="77777777" w:rsidR="003A7952" w:rsidRDefault="00491DD9">
      <w:pPr>
        <w:pStyle w:val="BlockText"/>
      </w:pPr>
      <w:r>
        <w:rPr>
          <w:noProof/>
        </w:rPr>
        <mc:AlternateContent>
          <mc:Choice Requires="wpc">
            <w:drawing>
              <wp:inline distT="0" distB="0" distL="0" distR="0" wp14:anchorId="00B7C49A" wp14:editId="24FE04CA">
                <wp:extent cx="3601085" cy="1858645"/>
                <wp:effectExtent l="0" t="0" r="0" b="0"/>
                <wp:docPr id="9" name="Canvas 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 name="Text Box 7"/>
                        <wps:cNvSpPr txBox="1">
                          <a:spLocks/>
                        </wps:cNvSpPr>
                        <wps:spPr bwMode="auto">
                          <a:xfrm>
                            <a:off x="0" y="0"/>
                            <a:ext cx="3601085" cy="1858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FF12F1" w14:textId="77777777" w:rsidR="003A7952" w:rsidRDefault="00491DD9">
                              <w:pPr>
                                <w:spacing w:before="75" w:after="151"/>
                              </w:pPr>
                              <w:r>
                                <w:rPr>
                                  <w:noProof/>
                                </w:rPr>
                                <w:drawing>
                                  <wp:inline distT="0" distB="0" distL="0" distR="0" wp14:anchorId="152888C2" wp14:editId="4F132689">
                                    <wp:extent cx="3598545" cy="18034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8545" cy="1803400"/>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w:pict>
              <v:group w14:anchorId="00B7C49A" id="Canvas 9" o:spid="_x0000_s1026" editas="canvas" style="width:283.55pt;height:146.35pt;mso-position-horizontal-relative:char;mso-position-vertical-relative:line" coordsize="36010,185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010;height:18586;visibility:visible;mso-wrap-style:square">
                  <v:fill o:detectmouseclick="t"/>
                  <v:path o:connecttype="none"/>
                </v:shape>
                <v:shapetype id="_x0000_t202" coordsize="21600,21600" o:spt="202" path="m,l,21600r21600,l21600,xe">
                  <v:stroke joinstyle="miter"/>
                  <v:path gradientshapeok="t" o:connecttype="rect"/>
                </v:shapetype>
                <v:shape id="Text Box 7" o:spid="_x0000_s1028" type="#_x0000_t202" style="position:absolute;width:36010;height:1858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" stroked="f">
                  <v:path arrowok="t"/>
                  <v:textbox inset="0,0,0,0">
                    <w:txbxContent>
                      <w:p w14:paraId="38FF12F1" w14:textId="77777777" w:rsidR="003A7952" w:rsidRDefault="00491DD9">
                        <w:pPr>
                          <w:spacing w:before="75" w:after="151"/>
                        </w:pPr>
                        <w:r>
                          <w:rPr>
                            <w:noProof/>
                          </w:rPr>
                          <w:drawing>
                            <wp:inline distT="0" distB="0" distL="0" distR="0" wp14:anchorId="152888C2" wp14:editId="4F132689">
                              <wp:extent cx="3598545" cy="18034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8545" cy="1803400"/>
                                      </a:xfrm>
                                      <a:prstGeom prst="rect">
                                        <a:avLst/>
                                      </a:prstGeom>
                                      <a:noFill/>
                                      <a:ln>
                                        <a:noFill/>
                                      </a:ln>
                                    </pic:spPr>
                                  </pic:pic>
                                </a:graphicData>
                              </a:graphic>
                            </wp:inline>
                          </w:drawing>
                        </w:r>
                      </w:p>
                    </w:txbxContent>
                  </v:textbox>
                </v:shape>
                <w10:anchorlock/>
              </v:group>
            </w:pict>
          </mc:Fallback>
        </mc:AlternateContent>
      </w:r>
    </w:p>
    <w:p w14:paraId="7EE3CDF5" w14:textId="77777777" w:rsidR="003A7952" w:rsidRPr="00643AF5" w:rsidRDefault="00FF7A05" w:rsidP="00920A79">
      <w:pPr>
        <w:pStyle w:val="Dept"/>
        <w:spacing w:after="120"/>
        <w:rPr>
          <w:rFonts w:ascii="Calibri" w:hAnsi="Calibri" w:cs="Calibri"/>
          <w:sz w:val="32"/>
          <w:szCs w:val="32"/>
        </w:rPr>
      </w:pPr>
      <w:r w:rsidRPr="00643AF5">
        <w:rPr>
          <w:rFonts w:ascii="Calibri" w:hAnsi="Calibri" w:cs="Calibri"/>
          <w:sz w:val="32"/>
          <w:szCs w:val="32"/>
        </w:rPr>
        <w:t>Department</w:t>
      </w:r>
      <w:r w:rsidR="003A7952" w:rsidRPr="00643AF5">
        <w:rPr>
          <w:rFonts w:ascii="Calibri" w:hAnsi="Calibri" w:cs="Calibri"/>
          <w:sz w:val="32"/>
          <w:szCs w:val="32"/>
        </w:rPr>
        <w:t xml:space="preserve"> of </w:t>
      </w:r>
      <w:r w:rsidRPr="00643AF5">
        <w:rPr>
          <w:rFonts w:ascii="Calibri" w:hAnsi="Calibri" w:cs="Calibri"/>
          <w:sz w:val="32"/>
          <w:szCs w:val="32"/>
        </w:rPr>
        <w:t>Computer Science</w:t>
      </w:r>
    </w:p>
    <w:p w14:paraId="04612139" w14:textId="77777777" w:rsidR="003A7952" w:rsidRPr="00643AF5" w:rsidRDefault="00FF7A05" w:rsidP="00920A79">
      <w:pPr>
        <w:pStyle w:val="Dept"/>
        <w:spacing w:after="120"/>
        <w:rPr>
          <w:rFonts w:ascii="Calibri" w:hAnsi="Calibri" w:cs="Calibri"/>
          <w:sz w:val="32"/>
          <w:szCs w:val="32"/>
        </w:rPr>
      </w:pPr>
      <w:r w:rsidRPr="00643AF5">
        <w:rPr>
          <w:rFonts w:ascii="Calibri" w:hAnsi="Calibri" w:cs="Calibri"/>
          <w:sz w:val="32"/>
          <w:szCs w:val="32"/>
        </w:rPr>
        <w:t>Royal Holloway, Univer</w:t>
      </w:r>
      <w:r w:rsidR="009B12E8" w:rsidRPr="00643AF5">
        <w:rPr>
          <w:rFonts w:ascii="Calibri" w:hAnsi="Calibri" w:cs="Calibri"/>
          <w:sz w:val="32"/>
          <w:szCs w:val="32"/>
        </w:rPr>
        <w:t xml:space="preserve">sity </w:t>
      </w:r>
      <w:r w:rsidRPr="00643AF5">
        <w:rPr>
          <w:rFonts w:ascii="Calibri" w:hAnsi="Calibri" w:cs="Calibri"/>
          <w:sz w:val="32"/>
          <w:szCs w:val="32"/>
        </w:rPr>
        <w:t>of London</w:t>
      </w:r>
    </w:p>
    <w:p w14:paraId="1D444CDE" w14:textId="77777777" w:rsidR="00B82A63" w:rsidRPr="005F0A6B" w:rsidRDefault="00B82A63" w:rsidP="00896E1B">
      <w:pPr>
        <w:pStyle w:val="Dept"/>
        <w:rPr>
          <w:rFonts w:ascii="Calibri" w:hAnsi="Calibri" w:cs="Calibri"/>
          <w:sz w:val="16"/>
          <w:szCs w:val="16"/>
        </w:rPr>
      </w:pPr>
    </w:p>
    <w:p w14:paraId="6045AD39" w14:textId="77777777" w:rsidR="00920A79" w:rsidRPr="005F0A6B" w:rsidRDefault="00920A79" w:rsidP="00896E1B">
      <w:pPr>
        <w:pStyle w:val="Dept"/>
        <w:rPr>
          <w:rFonts w:ascii="Calibri" w:hAnsi="Calibri" w:cs="Calibri"/>
          <w:sz w:val="16"/>
          <w:szCs w:val="16"/>
        </w:rPr>
      </w:pPr>
    </w:p>
    <w:p w14:paraId="6C1355F8" w14:textId="6D6F4C4A" w:rsidR="003A7952" w:rsidRDefault="00FF7A05" w:rsidP="00896E1B">
      <w:pPr>
        <w:pStyle w:val="Dept"/>
      </w:pPr>
      <w:r w:rsidRPr="00643AF5">
        <w:rPr>
          <w:rFonts w:ascii="Calibri" w:hAnsi="Calibri" w:cs="Calibri"/>
        </w:rPr>
        <w:fldChar w:fldCharType="begin"/>
      </w:r>
      <w:r w:rsidRPr="00643AF5">
        <w:rPr>
          <w:rFonts w:ascii="Calibri" w:hAnsi="Calibri" w:cs="Calibri"/>
        </w:rPr>
        <w:instrText xml:space="preserve"> TIME  \@ "MMMM dd, yyyy"  \* MERGEFORMAT </w:instrText>
      </w:r>
      <w:r w:rsidRPr="00643AF5">
        <w:rPr>
          <w:rFonts w:ascii="Calibri" w:hAnsi="Calibri" w:cs="Calibri"/>
        </w:rPr>
        <w:fldChar w:fldCharType="separate"/>
      </w:r>
      <w:r w:rsidR="00066300">
        <w:rPr>
          <w:rFonts w:ascii="Calibri" w:hAnsi="Calibri" w:cs="Calibri"/>
          <w:noProof/>
        </w:rPr>
        <w:t>March 29, 2023</w:t>
      </w:r>
      <w:r w:rsidRPr="00643AF5">
        <w:rPr>
          <w:rFonts w:ascii="Calibri" w:hAnsi="Calibri" w:cs="Calibri"/>
        </w:rPr>
        <w:fldChar w:fldCharType="end"/>
      </w:r>
      <w:r w:rsidR="003A7952">
        <w:t xml:space="preserve"> </w:t>
      </w:r>
    </w:p>
    <w:p w14:paraId="3CD60B5F" w14:textId="77777777" w:rsidR="003A7952" w:rsidRDefault="003A7952" w:rsidP="00896E1B">
      <w:pPr>
        <w:pStyle w:val="Heading1"/>
        <w:numPr>
          <w:ilvl w:val="0"/>
          <w:numId w:val="0"/>
        </w:numPr>
        <w:sectPr w:rsidR="003A7952" w:rsidSect="00122330">
          <w:headerReference w:type="default" r:id="rId9"/>
          <w:pgSz w:w="11907" w:h="16839" w:code="9"/>
          <w:pgMar w:top="1418" w:right="1418" w:bottom="1134" w:left="1701" w:header="567" w:footer="720" w:gutter="0"/>
          <w:cols w:space="720"/>
          <w:docGrid w:linePitch="360"/>
        </w:sectPr>
      </w:pPr>
    </w:p>
    <w:p w14:paraId="7A7F1426" w14:textId="77777777" w:rsidR="00891F88" w:rsidRPr="00775D15" w:rsidRDefault="00891F88" w:rsidP="00891F88">
      <w:pPr>
        <w:rPr>
          <w:rFonts w:ascii="Calibri" w:hAnsi="Calibri" w:cs="Calibri"/>
          <w:b/>
          <w:sz w:val="44"/>
          <w:szCs w:val="44"/>
        </w:rPr>
      </w:pPr>
      <w:bookmarkStart w:id="20" w:name="_Toc22034052"/>
      <w:r w:rsidRPr="00775D15">
        <w:rPr>
          <w:rFonts w:ascii="Calibri" w:hAnsi="Calibri" w:cs="Calibri"/>
          <w:b/>
          <w:sz w:val="44"/>
          <w:szCs w:val="44"/>
        </w:rPr>
        <w:lastRenderedPageBreak/>
        <w:t>Declaration</w:t>
      </w:r>
    </w:p>
    <w:p w14:paraId="7834F16F" w14:textId="77777777" w:rsidR="00891F88" w:rsidRDefault="00891F88" w:rsidP="00891F88">
      <w:r w:rsidRPr="00891F88">
        <w:t>This report has been prepared on the basis of my own work</w:t>
      </w:r>
      <w:r w:rsidR="00C26CF2">
        <w:t>.</w:t>
      </w:r>
      <w:r w:rsidRPr="00891F88">
        <w:t xml:space="preserve"> </w:t>
      </w:r>
      <w:r w:rsidR="00C26CF2">
        <w:t>W</w:t>
      </w:r>
      <w:r w:rsidRPr="00891F88">
        <w:t xml:space="preserve">here other published and </w:t>
      </w:r>
      <w:r w:rsidR="00C26CF2">
        <w:t>unpublished source materials have</w:t>
      </w:r>
      <w:r w:rsidRPr="00891F88">
        <w:t xml:space="preserve"> been used, these have been acknowledged.</w:t>
      </w:r>
    </w:p>
    <w:p w14:paraId="221F2470" w14:textId="77777777" w:rsidR="00891F88" w:rsidRDefault="00891F88" w:rsidP="00891F88"/>
    <w:p w14:paraId="1FC5B2EF" w14:textId="77777777" w:rsidR="008946A4" w:rsidRDefault="008946A4" w:rsidP="00891F88">
      <w:r>
        <w:t>Word Count:</w:t>
      </w:r>
    </w:p>
    <w:p w14:paraId="7E6E30EB" w14:textId="77777777" w:rsidR="00891F88" w:rsidRDefault="00891F88" w:rsidP="00891F88"/>
    <w:p w14:paraId="6457AD1E" w14:textId="03D5D0FA" w:rsidR="00891F88" w:rsidRDefault="00891F88" w:rsidP="00891F88">
      <w:r>
        <w:t>Student Name:</w:t>
      </w:r>
      <w:r w:rsidR="00334494">
        <w:t xml:space="preserve"> Shing Him Yip</w:t>
      </w:r>
    </w:p>
    <w:p w14:paraId="12993A95" w14:textId="77777777" w:rsidR="00891F88" w:rsidRDefault="00891F88" w:rsidP="00891F88"/>
    <w:p w14:paraId="1B692213" w14:textId="77777777" w:rsidR="00891F88" w:rsidRDefault="00891F88" w:rsidP="00891F88">
      <w:r>
        <w:t>Date of Submission:</w:t>
      </w:r>
    </w:p>
    <w:p w14:paraId="2B4CF25E" w14:textId="77777777" w:rsidR="00891F88" w:rsidRDefault="00891F88" w:rsidP="00891F88"/>
    <w:p w14:paraId="41FAD438" w14:textId="4F16211B" w:rsidR="00891F88" w:rsidRDefault="00891F88" w:rsidP="00891F88">
      <w:r>
        <w:t>Signature:</w:t>
      </w:r>
    </w:p>
    <w:p w14:paraId="1F00EABE" w14:textId="77777777" w:rsidR="004B59E3" w:rsidRDefault="004B59E3" w:rsidP="00891F88"/>
    <w:p w14:paraId="67763ED3" w14:textId="087FEBB6" w:rsidR="00A1265C" w:rsidRDefault="00A1265C" w:rsidP="00F002F6">
      <w:pPr>
        <w:pStyle w:val="AbstractHeading"/>
        <w:outlineLvl w:val="9"/>
      </w:pPr>
      <w:r>
        <w:lastRenderedPageBreak/>
        <w:t>Table of Contents</w:t>
      </w:r>
    </w:p>
    <w:sdt>
      <w:sdtPr>
        <w:rPr>
          <w:rFonts w:ascii="Times New Roman" w:hAnsi="Times New Roman" w:cs="Times New Roman"/>
          <w:b w:val="0"/>
          <w:bCs w:val="0"/>
          <w:sz w:val="22"/>
          <w:szCs w:val="24"/>
          <w:lang w:val="en-GB" w:eastAsia="zh-CN"/>
        </w:rPr>
        <w:id w:val="-1564094951"/>
        <w:docPartObj>
          <w:docPartGallery w:val="Table of Contents"/>
          <w:docPartUnique/>
        </w:docPartObj>
      </w:sdtPr>
      <w:sdtEndPr>
        <w:rPr>
          <w:noProof/>
          <w:sz w:val="24"/>
          <w:lang w:eastAsia="zh-TW"/>
        </w:rPr>
      </w:sdtEndPr>
      <w:sdtContent>
        <w:p w14:paraId="4E76B37C" w14:textId="1A145D94" w:rsidR="00DA1E60" w:rsidRDefault="00F002F6">
          <w:pPr>
            <w:pStyle w:val="TOC1"/>
            <w:tabs>
              <w:tab w:val="right" w:leader="dot" w:pos="8778"/>
            </w:tabs>
            <w:rPr>
              <w:rFonts w:eastAsiaTheme="minorEastAsia" w:cstheme="minorBidi"/>
              <w:b w:val="0"/>
              <w:bCs w:val="0"/>
              <w:noProof/>
              <w:sz w:val="24"/>
              <w:szCs w:val="24"/>
              <w:lang w:val="en-GB" w:eastAsia="zh-TW"/>
            </w:rPr>
          </w:pPr>
          <w:r>
            <w:rPr>
              <w:rFonts w:asciiTheme="majorHAnsi" w:eastAsiaTheme="majorEastAsia" w:hAnsiTheme="majorHAnsi" w:cstheme="majorBidi"/>
              <w:b w:val="0"/>
              <w:bCs w:val="0"/>
              <w:color w:val="2F5496" w:themeColor="accent1" w:themeShade="BF"/>
              <w:sz w:val="28"/>
              <w:szCs w:val="28"/>
              <w:lang w:val="en-US"/>
            </w:rPr>
            <w:fldChar w:fldCharType="begin"/>
          </w:r>
          <w:r>
            <w:instrText xml:space="preserve"> TOC \o "1-3" \h \z \u </w:instrText>
          </w:r>
          <w:r>
            <w:rPr>
              <w:rFonts w:asciiTheme="majorHAnsi" w:eastAsiaTheme="majorEastAsia" w:hAnsiTheme="majorHAnsi" w:cstheme="majorBidi"/>
              <w:b w:val="0"/>
              <w:bCs w:val="0"/>
              <w:color w:val="2F5496" w:themeColor="accent1" w:themeShade="BF"/>
              <w:sz w:val="28"/>
              <w:szCs w:val="28"/>
              <w:lang w:val="en-US"/>
            </w:rPr>
            <w:fldChar w:fldCharType="separate"/>
          </w:r>
          <w:hyperlink w:anchor="_Toc131091287" w:history="1">
            <w:r w:rsidR="00DA1E60" w:rsidRPr="009D14DA">
              <w:rPr>
                <w:rStyle w:val="Hyperlink"/>
                <w:noProof/>
              </w:rPr>
              <w:t>Final Year Project Report</w:t>
            </w:r>
            <w:r w:rsidR="00DA1E60">
              <w:rPr>
                <w:noProof/>
                <w:webHidden/>
              </w:rPr>
              <w:tab/>
            </w:r>
            <w:r w:rsidR="00DA1E60">
              <w:rPr>
                <w:noProof/>
                <w:webHidden/>
              </w:rPr>
              <w:fldChar w:fldCharType="begin"/>
            </w:r>
            <w:r w:rsidR="00DA1E60">
              <w:rPr>
                <w:noProof/>
                <w:webHidden/>
              </w:rPr>
              <w:instrText xml:space="preserve"> PAGEREF _Toc131091287 \h </w:instrText>
            </w:r>
            <w:r w:rsidR="00DA1E60">
              <w:rPr>
                <w:noProof/>
                <w:webHidden/>
              </w:rPr>
            </w:r>
            <w:r w:rsidR="00DA1E60">
              <w:rPr>
                <w:noProof/>
                <w:webHidden/>
              </w:rPr>
              <w:fldChar w:fldCharType="separate"/>
            </w:r>
            <w:r w:rsidR="00DA1E60">
              <w:rPr>
                <w:noProof/>
                <w:webHidden/>
              </w:rPr>
              <w:t>1</w:t>
            </w:r>
            <w:r w:rsidR="00DA1E60">
              <w:rPr>
                <w:noProof/>
                <w:webHidden/>
              </w:rPr>
              <w:fldChar w:fldCharType="end"/>
            </w:r>
          </w:hyperlink>
        </w:p>
        <w:p w14:paraId="3AD083C0" w14:textId="121494C8" w:rsidR="00DA1E60" w:rsidRDefault="00DA1E60">
          <w:pPr>
            <w:pStyle w:val="TOC2"/>
            <w:tabs>
              <w:tab w:val="right" w:leader="dot" w:pos="8778"/>
            </w:tabs>
            <w:rPr>
              <w:rFonts w:eastAsiaTheme="minorEastAsia" w:cstheme="minorBidi"/>
              <w:i w:val="0"/>
              <w:iCs w:val="0"/>
              <w:noProof/>
              <w:sz w:val="24"/>
              <w:szCs w:val="24"/>
              <w:lang w:val="en-GB" w:eastAsia="zh-TW"/>
            </w:rPr>
          </w:pPr>
          <w:hyperlink w:anchor="_Toc131091288" w:history="1">
            <w:bookmarkStart w:id="21" w:name="_Toc131082136"/>
            <w:r w:rsidRPr="009D14DA">
              <w:rPr>
                <w:rStyle w:val="Hyperlink"/>
                <w:noProof/>
                <w:sz w:val="40"/>
                <w:szCs w:val="40"/>
              </w:rPr>
              <mc:AlternateContent>
                <mc:Choice Requires="wps">
                  <w:drawing>
                    <wp:inline distT="0" distB="0" distL="0" distR="0" wp14:anchorId="77F46C6D" wp14:editId="76F093F8">
                      <wp:extent cx="1440180" cy="635"/>
                      <wp:effectExtent l="0" t="0" r="0" b="0"/>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type w14:anchorId="32A51587" id="_x0000_t32" coordsize="21600,21600" o:spt="32" o:oned="t" path="m,l21600,21600e" filled="f">
                      <v:path arrowok="t" fillok="f" o:connecttype="none"/>
                      <o:lock v:ext="edit" shapetype="t"/>
                    </v:shapetype>
                    <v:shape id="Straight Arrow Connector 30"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">
                      <o:lock v:ext="edit" shapetype="f"/>
                      <w10:anchorlock/>
                    </v:shape>
                  </w:pict>
                </mc:Fallback>
              </mc:AlternateContent>
            </w:r>
            <w:bookmarkEnd w:id="21"/>
            <w:r>
              <w:rPr>
                <w:noProof/>
                <w:webHidden/>
              </w:rPr>
              <w:tab/>
            </w:r>
            <w:r>
              <w:rPr>
                <w:noProof/>
                <w:webHidden/>
              </w:rPr>
              <w:fldChar w:fldCharType="begin"/>
            </w:r>
            <w:r>
              <w:rPr>
                <w:noProof/>
                <w:webHidden/>
              </w:rPr>
              <w:instrText xml:space="preserve"> PAGEREF _Toc131091288 \h </w:instrText>
            </w:r>
            <w:r>
              <w:rPr>
                <w:noProof/>
                <w:webHidden/>
              </w:rPr>
            </w:r>
            <w:r>
              <w:rPr>
                <w:noProof/>
                <w:webHidden/>
              </w:rPr>
              <w:fldChar w:fldCharType="separate"/>
            </w:r>
            <w:r>
              <w:rPr>
                <w:noProof/>
                <w:webHidden/>
              </w:rPr>
              <w:t>1</w:t>
            </w:r>
            <w:r>
              <w:rPr>
                <w:noProof/>
                <w:webHidden/>
              </w:rPr>
              <w:fldChar w:fldCharType="end"/>
            </w:r>
          </w:hyperlink>
        </w:p>
        <w:p w14:paraId="6C5B1F36" w14:textId="14A6C0A1" w:rsidR="00DA1E60" w:rsidRDefault="00DA1E60">
          <w:pPr>
            <w:pStyle w:val="TOC2"/>
            <w:tabs>
              <w:tab w:val="right" w:leader="dot" w:pos="8778"/>
            </w:tabs>
            <w:rPr>
              <w:rFonts w:eastAsiaTheme="minorEastAsia" w:cstheme="minorBidi"/>
              <w:i w:val="0"/>
              <w:iCs w:val="0"/>
              <w:noProof/>
              <w:sz w:val="24"/>
              <w:szCs w:val="24"/>
              <w:lang w:val="en-GB" w:eastAsia="zh-TW"/>
            </w:rPr>
          </w:pPr>
          <w:hyperlink w:anchor="_Toc131091289" w:history="1">
            <w:r w:rsidRPr="009D14DA">
              <w:rPr>
                <w:rStyle w:val="Hyperlink"/>
                <w:noProof/>
              </w:rPr>
              <w:t>Value at Risk</w:t>
            </w:r>
            <w:r>
              <w:rPr>
                <w:noProof/>
                <w:webHidden/>
              </w:rPr>
              <w:tab/>
            </w:r>
            <w:r>
              <w:rPr>
                <w:noProof/>
                <w:webHidden/>
              </w:rPr>
              <w:fldChar w:fldCharType="begin"/>
            </w:r>
            <w:r>
              <w:rPr>
                <w:noProof/>
                <w:webHidden/>
              </w:rPr>
              <w:instrText xml:space="preserve"> PAGEREF _Toc131091289 \h </w:instrText>
            </w:r>
            <w:r>
              <w:rPr>
                <w:noProof/>
                <w:webHidden/>
              </w:rPr>
            </w:r>
            <w:r>
              <w:rPr>
                <w:noProof/>
                <w:webHidden/>
              </w:rPr>
              <w:fldChar w:fldCharType="separate"/>
            </w:r>
            <w:r>
              <w:rPr>
                <w:noProof/>
                <w:webHidden/>
              </w:rPr>
              <w:t>1</w:t>
            </w:r>
            <w:r>
              <w:rPr>
                <w:noProof/>
                <w:webHidden/>
              </w:rPr>
              <w:fldChar w:fldCharType="end"/>
            </w:r>
          </w:hyperlink>
        </w:p>
        <w:p w14:paraId="7EC938E0" w14:textId="64B0B301" w:rsidR="00DA1E60" w:rsidRDefault="00DA1E60">
          <w:pPr>
            <w:pStyle w:val="TOC2"/>
            <w:tabs>
              <w:tab w:val="right" w:leader="dot" w:pos="8778"/>
            </w:tabs>
            <w:rPr>
              <w:rFonts w:eastAsiaTheme="minorEastAsia" w:cstheme="minorBidi"/>
              <w:i w:val="0"/>
              <w:iCs w:val="0"/>
              <w:noProof/>
              <w:sz w:val="24"/>
              <w:szCs w:val="24"/>
              <w:lang w:val="en-GB" w:eastAsia="zh-TW"/>
            </w:rPr>
          </w:pPr>
          <w:hyperlink w:anchor="_Toc131091290" w:history="1">
            <w:r w:rsidRPr="009D14DA">
              <w:rPr>
                <w:rStyle w:val="Hyperlink"/>
                <w:noProof/>
              </w:rPr>
              <w:t>Shing Him Yip</w:t>
            </w:r>
            <w:r>
              <w:rPr>
                <w:noProof/>
                <w:webHidden/>
              </w:rPr>
              <w:tab/>
            </w:r>
            <w:r>
              <w:rPr>
                <w:noProof/>
                <w:webHidden/>
              </w:rPr>
              <w:fldChar w:fldCharType="begin"/>
            </w:r>
            <w:r>
              <w:rPr>
                <w:noProof/>
                <w:webHidden/>
              </w:rPr>
              <w:instrText xml:space="preserve"> PAGEREF _Toc131091290 \h </w:instrText>
            </w:r>
            <w:r>
              <w:rPr>
                <w:noProof/>
                <w:webHidden/>
              </w:rPr>
            </w:r>
            <w:r>
              <w:rPr>
                <w:noProof/>
                <w:webHidden/>
              </w:rPr>
              <w:fldChar w:fldCharType="separate"/>
            </w:r>
            <w:r>
              <w:rPr>
                <w:noProof/>
                <w:webHidden/>
              </w:rPr>
              <w:t>1</w:t>
            </w:r>
            <w:r>
              <w:rPr>
                <w:noProof/>
                <w:webHidden/>
              </w:rPr>
              <w:fldChar w:fldCharType="end"/>
            </w:r>
          </w:hyperlink>
        </w:p>
        <w:p w14:paraId="0897D6B3" w14:textId="518E0298" w:rsidR="00DA1E60" w:rsidRDefault="00DA1E60">
          <w:pPr>
            <w:pStyle w:val="TOC1"/>
            <w:tabs>
              <w:tab w:val="right" w:leader="dot" w:pos="8778"/>
            </w:tabs>
            <w:rPr>
              <w:rFonts w:eastAsiaTheme="minorEastAsia" w:cstheme="minorBidi"/>
              <w:b w:val="0"/>
              <w:bCs w:val="0"/>
              <w:noProof/>
              <w:sz w:val="24"/>
              <w:szCs w:val="24"/>
              <w:lang w:val="en-GB" w:eastAsia="zh-TW"/>
            </w:rPr>
          </w:pPr>
          <w:hyperlink w:anchor="_Toc131091291" w:history="1">
            <w:r w:rsidRPr="009D14DA">
              <w:rPr>
                <w:rStyle w:val="Hyperlink"/>
                <w:noProof/>
              </w:rPr>
              <w:t>Abstract</w:t>
            </w:r>
            <w:r>
              <w:rPr>
                <w:noProof/>
                <w:webHidden/>
              </w:rPr>
              <w:tab/>
            </w:r>
            <w:r>
              <w:rPr>
                <w:noProof/>
                <w:webHidden/>
              </w:rPr>
              <w:fldChar w:fldCharType="begin"/>
            </w:r>
            <w:r>
              <w:rPr>
                <w:noProof/>
                <w:webHidden/>
              </w:rPr>
              <w:instrText xml:space="preserve"> PAGEREF _Toc131091291 \h </w:instrText>
            </w:r>
            <w:r>
              <w:rPr>
                <w:noProof/>
                <w:webHidden/>
              </w:rPr>
            </w:r>
            <w:r>
              <w:rPr>
                <w:noProof/>
                <w:webHidden/>
              </w:rPr>
              <w:fldChar w:fldCharType="separate"/>
            </w:r>
            <w:r>
              <w:rPr>
                <w:noProof/>
                <w:webHidden/>
              </w:rPr>
              <w:t>5</w:t>
            </w:r>
            <w:r>
              <w:rPr>
                <w:noProof/>
                <w:webHidden/>
              </w:rPr>
              <w:fldChar w:fldCharType="end"/>
            </w:r>
          </w:hyperlink>
        </w:p>
        <w:p w14:paraId="4414451A" w14:textId="5687E6D5" w:rsidR="00DA1E60" w:rsidRDefault="00DA1E60">
          <w:pPr>
            <w:pStyle w:val="TOC1"/>
            <w:tabs>
              <w:tab w:val="right" w:leader="dot" w:pos="8778"/>
            </w:tabs>
            <w:rPr>
              <w:rFonts w:eastAsiaTheme="minorEastAsia" w:cstheme="minorBidi"/>
              <w:b w:val="0"/>
              <w:bCs w:val="0"/>
              <w:noProof/>
              <w:sz w:val="24"/>
              <w:szCs w:val="24"/>
              <w:lang w:val="en-GB" w:eastAsia="zh-TW"/>
            </w:rPr>
          </w:pPr>
          <w:hyperlink w:anchor="_Toc131091292" w:history="1">
            <w:r w:rsidRPr="009D14DA">
              <w:rPr>
                <w:rStyle w:val="Hyperlink"/>
                <w:noProof/>
              </w:rPr>
              <w:t>Project Specification</w:t>
            </w:r>
            <w:r>
              <w:rPr>
                <w:noProof/>
                <w:webHidden/>
              </w:rPr>
              <w:tab/>
            </w:r>
            <w:r>
              <w:rPr>
                <w:noProof/>
                <w:webHidden/>
              </w:rPr>
              <w:fldChar w:fldCharType="begin"/>
            </w:r>
            <w:r>
              <w:rPr>
                <w:noProof/>
                <w:webHidden/>
              </w:rPr>
              <w:instrText xml:space="preserve"> PAGEREF _Toc131091292 \h </w:instrText>
            </w:r>
            <w:r>
              <w:rPr>
                <w:noProof/>
                <w:webHidden/>
              </w:rPr>
            </w:r>
            <w:r>
              <w:rPr>
                <w:noProof/>
                <w:webHidden/>
              </w:rPr>
              <w:fldChar w:fldCharType="separate"/>
            </w:r>
            <w:r>
              <w:rPr>
                <w:noProof/>
                <w:webHidden/>
              </w:rPr>
              <w:t>6</w:t>
            </w:r>
            <w:r>
              <w:rPr>
                <w:noProof/>
                <w:webHidden/>
              </w:rPr>
              <w:fldChar w:fldCharType="end"/>
            </w:r>
          </w:hyperlink>
        </w:p>
        <w:p w14:paraId="58ABD980" w14:textId="763097BC" w:rsidR="00DA1E60" w:rsidRDefault="00DA1E60">
          <w:pPr>
            <w:pStyle w:val="TOC1"/>
            <w:tabs>
              <w:tab w:val="left" w:pos="1320"/>
              <w:tab w:val="right" w:leader="dot" w:pos="8778"/>
            </w:tabs>
            <w:rPr>
              <w:rFonts w:eastAsiaTheme="minorEastAsia" w:cstheme="minorBidi"/>
              <w:b w:val="0"/>
              <w:bCs w:val="0"/>
              <w:noProof/>
              <w:sz w:val="24"/>
              <w:szCs w:val="24"/>
              <w:lang w:val="en-GB" w:eastAsia="zh-TW"/>
            </w:rPr>
          </w:pPr>
          <w:hyperlink w:anchor="_Toc131091293" w:history="1">
            <w:r w:rsidRPr="009D14DA">
              <w:rPr>
                <w:rStyle w:val="Hyperlink"/>
                <w:noProof/>
              </w:rPr>
              <w:t>Chapter 1:</w:t>
            </w:r>
            <w:r>
              <w:rPr>
                <w:rFonts w:eastAsiaTheme="minorEastAsia" w:cstheme="minorBidi"/>
                <w:b w:val="0"/>
                <w:bCs w:val="0"/>
                <w:noProof/>
                <w:sz w:val="24"/>
                <w:szCs w:val="24"/>
                <w:lang w:val="en-GB" w:eastAsia="zh-TW"/>
              </w:rPr>
              <w:tab/>
            </w:r>
            <w:r w:rsidRPr="009D14DA">
              <w:rPr>
                <w:rStyle w:val="Hyperlink"/>
                <w:noProof/>
              </w:rPr>
              <w:t>Introduction</w:t>
            </w:r>
            <w:r>
              <w:rPr>
                <w:noProof/>
                <w:webHidden/>
              </w:rPr>
              <w:tab/>
            </w:r>
            <w:r>
              <w:rPr>
                <w:noProof/>
                <w:webHidden/>
              </w:rPr>
              <w:fldChar w:fldCharType="begin"/>
            </w:r>
            <w:r>
              <w:rPr>
                <w:noProof/>
                <w:webHidden/>
              </w:rPr>
              <w:instrText xml:space="preserve"> PAGEREF _Toc131091293 \h </w:instrText>
            </w:r>
            <w:r>
              <w:rPr>
                <w:noProof/>
                <w:webHidden/>
              </w:rPr>
            </w:r>
            <w:r>
              <w:rPr>
                <w:noProof/>
                <w:webHidden/>
              </w:rPr>
              <w:fldChar w:fldCharType="separate"/>
            </w:r>
            <w:r>
              <w:rPr>
                <w:noProof/>
                <w:webHidden/>
              </w:rPr>
              <w:t>7</w:t>
            </w:r>
            <w:r>
              <w:rPr>
                <w:noProof/>
                <w:webHidden/>
              </w:rPr>
              <w:fldChar w:fldCharType="end"/>
            </w:r>
          </w:hyperlink>
        </w:p>
        <w:p w14:paraId="53C3E249" w14:textId="041E62BD"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294" w:history="1">
            <w:r w:rsidRPr="009D14DA">
              <w:rPr>
                <w:rStyle w:val="Hyperlink"/>
                <w:noProof/>
              </w:rPr>
              <w:t>1.1</w:t>
            </w:r>
            <w:r>
              <w:rPr>
                <w:rFonts w:eastAsiaTheme="minorEastAsia" w:cstheme="minorBidi"/>
                <w:i w:val="0"/>
                <w:iCs w:val="0"/>
                <w:noProof/>
                <w:sz w:val="24"/>
                <w:szCs w:val="24"/>
                <w:lang w:val="en-GB" w:eastAsia="zh-TW"/>
              </w:rPr>
              <w:tab/>
            </w:r>
            <w:r w:rsidRPr="009D14DA">
              <w:rPr>
                <w:rStyle w:val="Hyperlink"/>
                <w:noProof/>
              </w:rPr>
              <w:t>The Problem</w:t>
            </w:r>
            <w:r>
              <w:rPr>
                <w:noProof/>
                <w:webHidden/>
              </w:rPr>
              <w:tab/>
            </w:r>
            <w:r>
              <w:rPr>
                <w:noProof/>
                <w:webHidden/>
              </w:rPr>
              <w:fldChar w:fldCharType="begin"/>
            </w:r>
            <w:r>
              <w:rPr>
                <w:noProof/>
                <w:webHidden/>
              </w:rPr>
              <w:instrText xml:space="preserve"> PAGEREF _Toc131091294 \h </w:instrText>
            </w:r>
            <w:r>
              <w:rPr>
                <w:noProof/>
                <w:webHidden/>
              </w:rPr>
            </w:r>
            <w:r>
              <w:rPr>
                <w:noProof/>
                <w:webHidden/>
              </w:rPr>
              <w:fldChar w:fldCharType="separate"/>
            </w:r>
            <w:r>
              <w:rPr>
                <w:noProof/>
                <w:webHidden/>
              </w:rPr>
              <w:t>7</w:t>
            </w:r>
            <w:r>
              <w:rPr>
                <w:noProof/>
                <w:webHidden/>
              </w:rPr>
              <w:fldChar w:fldCharType="end"/>
            </w:r>
          </w:hyperlink>
        </w:p>
        <w:p w14:paraId="1CCCDBBF" w14:textId="412F8CC2"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295" w:history="1">
            <w:r w:rsidRPr="009D14DA">
              <w:rPr>
                <w:rStyle w:val="Hyperlink"/>
                <w:noProof/>
              </w:rPr>
              <w:t>1.2</w:t>
            </w:r>
            <w:r>
              <w:rPr>
                <w:rFonts w:eastAsiaTheme="minorEastAsia" w:cstheme="minorBidi"/>
                <w:i w:val="0"/>
                <w:iCs w:val="0"/>
                <w:noProof/>
                <w:sz w:val="24"/>
                <w:szCs w:val="24"/>
                <w:lang w:val="en-GB" w:eastAsia="zh-TW"/>
              </w:rPr>
              <w:tab/>
            </w:r>
            <w:r w:rsidRPr="009D14DA">
              <w:rPr>
                <w:rStyle w:val="Hyperlink"/>
                <w:noProof/>
              </w:rPr>
              <w:t>Aims and Goals of the Project</w:t>
            </w:r>
            <w:r>
              <w:rPr>
                <w:noProof/>
                <w:webHidden/>
              </w:rPr>
              <w:tab/>
            </w:r>
            <w:r>
              <w:rPr>
                <w:noProof/>
                <w:webHidden/>
              </w:rPr>
              <w:fldChar w:fldCharType="begin"/>
            </w:r>
            <w:r>
              <w:rPr>
                <w:noProof/>
                <w:webHidden/>
              </w:rPr>
              <w:instrText xml:space="preserve"> PAGEREF _Toc131091295 \h </w:instrText>
            </w:r>
            <w:r>
              <w:rPr>
                <w:noProof/>
                <w:webHidden/>
              </w:rPr>
            </w:r>
            <w:r>
              <w:rPr>
                <w:noProof/>
                <w:webHidden/>
              </w:rPr>
              <w:fldChar w:fldCharType="separate"/>
            </w:r>
            <w:r>
              <w:rPr>
                <w:noProof/>
                <w:webHidden/>
              </w:rPr>
              <w:t>7</w:t>
            </w:r>
            <w:r>
              <w:rPr>
                <w:noProof/>
                <w:webHidden/>
              </w:rPr>
              <w:fldChar w:fldCharType="end"/>
            </w:r>
          </w:hyperlink>
        </w:p>
        <w:p w14:paraId="7A16DDF7" w14:textId="5FDF6F74"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296" w:history="1">
            <w:r w:rsidRPr="009D14DA">
              <w:rPr>
                <w:rStyle w:val="Hyperlink"/>
                <w:noProof/>
                <w:highlight w:val="yellow"/>
              </w:rPr>
              <w:t>1.3</w:t>
            </w:r>
            <w:r>
              <w:rPr>
                <w:rFonts w:eastAsiaTheme="minorEastAsia" w:cstheme="minorBidi"/>
                <w:i w:val="0"/>
                <w:iCs w:val="0"/>
                <w:noProof/>
                <w:sz w:val="24"/>
                <w:szCs w:val="24"/>
                <w:lang w:val="en-GB" w:eastAsia="zh-TW"/>
              </w:rPr>
              <w:tab/>
            </w:r>
            <w:r w:rsidRPr="009D14DA">
              <w:rPr>
                <w:rStyle w:val="Hyperlink"/>
                <w:noProof/>
                <w:highlight w:val="yellow"/>
              </w:rPr>
              <w:t>Survey of Relate</w:t>
            </w:r>
            <w:r w:rsidRPr="009D14DA">
              <w:rPr>
                <w:rStyle w:val="Hyperlink"/>
                <w:noProof/>
                <w:highlight w:val="yellow"/>
              </w:rPr>
              <w:t>d</w:t>
            </w:r>
            <w:r w:rsidRPr="009D14DA">
              <w:rPr>
                <w:rStyle w:val="Hyperlink"/>
                <w:noProof/>
                <w:highlight w:val="yellow"/>
              </w:rPr>
              <w:t xml:space="preserve"> Literature</w:t>
            </w:r>
            <w:r>
              <w:rPr>
                <w:noProof/>
                <w:webHidden/>
              </w:rPr>
              <w:tab/>
            </w:r>
            <w:r>
              <w:rPr>
                <w:noProof/>
                <w:webHidden/>
              </w:rPr>
              <w:fldChar w:fldCharType="begin"/>
            </w:r>
            <w:r>
              <w:rPr>
                <w:noProof/>
                <w:webHidden/>
              </w:rPr>
              <w:instrText xml:space="preserve"> PAGEREF _Toc131091296 \h </w:instrText>
            </w:r>
            <w:r>
              <w:rPr>
                <w:noProof/>
                <w:webHidden/>
              </w:rPr>
            </w:r>
            <w:r>
              <w:rPr>
                <w:noProof/>
                <w:webHidden/>
              </w:rPr>
              <w:fldChar w:fldCharType="separate"/>
            </w:r>
            <w:r>
              <w:rPr>
                <w:noProof/>
                <w:webHidden/>
              </w:rPr>
              <w:t>7</w:t>
            </w:r>
            <w:r>
              <w:rPr>
                <w:noProof/>
                <w:webHidden/>
              </w:rPr>
              <w:fldChar w:fldCharType="end"/>
            </w:r>
          </w:hyperlink>
        </w:p>
        <w:p w14:paraId="5A4E33AE" w14:textId="1300CFD3"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297" w:history="1">
            <w:r w:rsidRPr="009D14DA">
              <w:rPr>
                <w:rStyle w:val="Hyperlink"/>
                <w:noProof/>
              </w:rPr>
              <w:t>1.4</w:t>
            </w:r>
            <w:r>
              <w:rPr>
                <w:rFonts w:eastAsiaTheme="minorEastAsia" w:cstheme="minorBidi"/>
                <w:i w:val="0"/>
                <w:iCs w:val="0"/>
                <w:noProof/>
                <w:sz w:val="24"/>
                <w:szCs w:val="24"/>
                <w:lang w:val="en-GB" w:eastAsia="zh-TW"/>
              </w:rPr>
              <w:tab/>
            </w:r>
            <w:r w:rsidRPr="009D14DA">
              <w:rPr>
                <w:rStyle w:val="Hyperlink"/>
                <w:noProof/>
              </w:rPr>
              <w:t>Milestones Summary (timeline)</w:t>
            </w:r>
            <w:r>
              <w:rPr>
                <w:noProof/>
                <w:webHidden/>
              </w:rPr>
              <w:tab/>
            </w:r>
            <w:r>
              <w:rPr>
                <w:noProof/>
                <w:webHidden/>
              </w:rPr>
              <w:fldChar w:fldCharType="begin"/>
            </w:r>
            <w:r>
              <w:rPr>
                <w:noProof/>
                <w:webHidden/>
              </w:rPr>
              <w:instrText xml:space="preserve"> PAGEREF _Toc131091297 \h </w:instrText>
            </w:r>
            <w:r>
              <w:rPr>
                <w:noProof/>
                <w:webHidden/>
              </w:rPr>
            </w:r>
            <w:r>
              <w:rPr>
                <w:noProof/>
                <w:webHidden/>
              </w:rPr>
              <w:fldChar w:fldCharType="separate"/>
            </w:r>
            <w:r>
              <w:rPr>
                <w:noProof/>
                <w:webHidden/>
              </w:rPr>
              <w:t>8</w:t>
            </w:r>
            <w:r>
              <w:rPr>
                <w:noProof/>
                <w:webHidden/>
              </w:rPr>
              <w:fldChar w:fldCharType="end"/>
            </w:r>
          </w:hyperlink>
        </w:p>
        <w:p w14:paraId="05218A3C" w14:textId="6915FA03"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298" w:history="1">
            <w:r w:rsidRPr="009D14DA">
              <w:rPr>
                <w:rStyle w:val="Hyperlink"/>
                <w:noProof/>
              </w:rPr>
              <w:t>1.4.1</w:t>
            </w:r>
            <w:r>
              <w:rPr>
                <w:rFonts w:eastAsiaTheme="minorEastAsia" w:cstheme="minorBidi"/>
                <w:noProof/>
                <w:sz w:val="24"/>
                <w:szCs w:val="24"/>
                <w:lang w:val="en-GB" w:eastAsia="zh-TW"/>
              </w:rPr>
              <w:tab/>
            </w:r>
            <w:r w:rsidRPr="009D14DA">
              <w:rPr>
                <w:rStyle w:val="Hyperlink"/>
                <w:noProof/>
              </w:rPr>
              <w:t>Term 1</w:t>
            </w:r>
            <w:r>
              <w:rPr>
                <w:noProof/>
                <w:webHidden/>
              </w:rPr>
              <w:tab/>
            </w:r>
            <w:r>
              <w:rPr>
                <w:noProof/>
                <w:webHidden/>
              </w:rPr>
              <w:fldChar w:fldCharType="begin"/>
            </w:r>
            <w:r>
              <w:rPr>
                <w:noProof/>
                <w:webHidden/>
              </w:rPr>
              <w:instrText xml:space="preserve"> PAGEREF _Toc131091298 \h </w:instrText>
            </w:r>
            <w:r>
              <w:rPr>
                <w:noProof/>
                <w:webHidden/>
              </w:rPr>
            </w:r>
            <w:r>
              <w:rPr>
                <w:noProof/>
                <w:webHidden/>
              </w:rPr>
              <w:fldChar w:fldCharType="separate"/>
            </w:r>
            <w:r>
              <w:rPr>
                <w:noProof/>
                <w:webHidden/>
              </w:rPr>
              <w:t>8</w:t>
            </w:r>
            <w:r>
              <w:rPr>
                <w:noProof/>
                <w:webHidden/>
              </w:rPr>
              <w:fldChar w:fldCharType="end"/>
            </w:r>
          </w:hyperlink>
        </w:p>
        <w:p w14:paraId="72C0C21C" w14:textId="426D8CCE"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299" w:history="1">
            <w:r w:rsidRPr="009D14DA">
              <w:rPr>
                <w:rStyle w:val="Hyperlink"/>
                <w:noProof/>
              </w:rPr>
              <w:t>1.4.2</w:t>
            </w:r>
            <w:r>
              <w:rPr>
                <w:rFonts w:eastAsiaTheme="minorEastAsia" w:cstheme="minorBidi"/>
                <w:noProof/>
                <w:sz w:val="24"/>
                <w:szCs w:val="24"/>
                <w:lang w:val="en-GB" w:eastAsia="zh-TW"/>
              </w:rPr>
              <w:tab/>
            </w:r>
            <w:r w:rsidRPr="009D14DA">
              <w:rPr>
                <w:rStyle w:val="Hyperlink"/>
                <w:noProof/>
              </w:rPr>
              <w:t>Term 2</w:t>
            </w:r>
            <w:r>
              <w:rPr>
                <w:noProof/>
                <w:webHidden/>
              </w:rPr>
              <w:tab/>
            </w:r>
            <w:r>
              <w:rPr>
                <w:noProof/>
                <w:webHidden/>
              </w:rPr>
              <w:fldChar w:fldCharType="begin"/>
            </w:r>
            <w:r>
              <w:rPr>
                <w:noProof/>
                <w:webHidden/>
              </w:rPr>
              <w:instrText xml:space="preserve"> PAGEREF _Toc131091299 \h </w:instrText>
            </w:r>
            <w:r>
              <w:rPr>
                <w:noProof/>
                <w:webHidden/>
              </w:rPr>
            </w:r>
            <w:r>
              <w:rPr>
                <w:noProof/>
                <w:webHidden/>
              </w:rPr>
              <w:fldChar w:fldCharType="separate"/>
            </w:r>
            <w:r>
              <w:rPr>
                <w:noProof/>
                <w:webHidden/>
              </w:rPr>
              <w:t>10</w:t>
            </w:r>
            <w:r>
              <w:rPr>
                <w:noProof/>
                <w:webHidden/>
              </w:rPr>
              <w:fldChar w:fldCharType="end"/>
            </w:r>
          </w:hyperlink>
        </w:p>
        <w:p w14:paraId="67E3B3B7" w14:textId="2161CA0A" w:rsidR="00DA1E60" w:rsidRDefault="00DA1E60">
          <w:pPr>
            <w:pStyle w:val="TOC1"/>
            <w:tabs>
              <w:tab w:val="left" w:pos="1320"/>
              <w:tab w:val="right" w:leader="dot" w:pos="8778"/>
            </w:tabs>
            <w:rPr>
              <w:rFonts w:eastAsiaTheme="minorEastAsia" w:cstheme="minorBidi"/>
              <w:b w:val="0"/>
              <w:bCs w:val="0"/>
              <w:noProof/>
              <w:sz w:val="24"/>
              <w:szCs w:val="24"/>
              <w:lang w:val="en-GB" w:eastAsia="zh-TW"/>
            </w:rPr>
          </w:pPr>
          <w:hyperlink w:anchor="_Toc131091300" w:history="1">
            <w:r w:rsidRPr="009D14DA">
              <w:rPr>
                <w:rStyle w:val="Hyperlink"/>
                <w:noProof/>
              </w:rPr>
              <w:t>Chapter 2:</w:t>
            </w:r>
            <w:r>
              <w:rPr>
                <w:rFonts w:eastAsiaTheme="minorEastAsia" w:cstheme="minorBidi"/>
                <w:b w:val="0"/>
                <w:bCs w:val="0"/>
                <w:noProof/>
                <w:sz w:val="24"/>
                <w:szCs w:val="24"/>
                <w:lang w:val="en-GB" w:eastAsia="zh-TW"/>
              </w:rPr>
              <w:tab/>
            </w:r>
            <w:r w:rsidRPr="009D14DA">
              <w:rPr>
                <w:rStyle w:val="Hyperlink"/>
                <w:noProof/>
              </w:rPr>
              <w:t>Background Research</w:t>
            </w:r>
            <w:r>
              <w:rPr>
                <w:noProof/>
                <w:webHidden/>
              </w:rPr>
              <w:tab/>
            </w:r>
            <w:r>
              <w:rPr>
                <w:noProof/>
                <w:webHidden/>
              </w:rPr>
              <w:fldChar w:fldCharType="begin"/>
            </w:r>
            <w:r>
              <w:rPr>
                <w:noProof/>
                <w:webHidden/>
              </w:rPr>
              <w:instrText xml:space="preserve"> PAGEREF _Toc131091300 \h </w:instrText>
            </w:r>
            <w:r>
              <w:rPr>
                <w:noProof/>
                <w:webHidden/>
              </w:rPr>
            </w:r>
            <w:r>
              <w:rPr>
                <w:noProof/>
                <w:webHidden/>
              </w:rPr>
              <w:fldChar w:fldCharType="separate"/>
            </w:r>
            <w:r>
              <w:rPr>
                <w:noProof/>
                <w:webHidden/>
              </w:rPr>
              <w:t>12</w:t>
            </w:r>
            <w:r>
              <w:rPr>
                <w:noProof/>
                <w:webHidden/>
              </w:rPr>
              <w:fldChar w:fldCharType="end"/>
            </w:r>
          </w:hyperlink>
        </w:p>
        <w:p w14:paraId="257263F3" w14:textId="673E014E"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01" w:history="1">
            <w:r w:rsidRPr="009D14DA">
              <w:rPr>
                <w:rStyle w:val="Hyperlink"/>
                <w:noProof/>
              </w:rPr>
              <w:t>2.1</w:t>
            </w:r>
            <w:r>
              <w:rPr>
                <w:rFonts w:eastAsiaTheme="minorEastAsia" w:cstheme="minorBidi"/>
                <w:i w:val="0"/>
                <w:iCs w:val="0"/>
                <w:noProof/>
                <w:sz w:val="24"/>
                <w:szCs w:val="24"/>
                <w:lang w:val="en-GB" w:eastAsia="zh-TW"/>
              </w:rPr>
              <w:tab/>
            </w:r>
            <w:r w:rsidRPr="009D14DA">
              <w:rPr>
                <w:rStyle w:val="Hyperlink"/>
                <w:noProof/>
              </w:rPr>
              <w:t>Value at Risk</w:t>
            </w:r>
            <w:r>
              <w:rPr>
                <w:noProof/>
                <w:webHidden/>
              </w:rPr>
              <w:tab/>
            </w:r>
            <w:r>
              <w:rPr>
                <w:noProof/>
                <w:webHidden/>
              </w:rPr>
              <w:fldChar w:fldCharType="begin"/>
            </w:r>
            <w:r>
              <w:rPr>
                <w:noProof/>
                <w:webHidden/>
              </w:rPr>
              <w:instrText xml:space="preserve"> PAGEREF _Toc131091301 \h </w:instrText>
            </w:r>
            <w:r>
              <w:rPr>
                <w:noProof/>
                <w:webHidden/>
              </w:rPr>
            </w:r>
            <w:r>
              <w:rPr>
                <w:noProof/>
                <w:webHidden/>
              </w:rPr>
              <w:fldChar w:fldCharType="separate"/>
            </w:r>
            <w:r>
              <w:rPr>
                <w:noProof/>
                <w:webHidden/>
              </w:rPr>
              <w:t>12</w:t>
            </w:r>
            <w:r>
              <w:rPr>
                <w:noProof/>
                <w:webHidden/>
              </w:rPr>
              <w:fldChar w:fldCharType="end"/>
            </w:r>
          </w:hyperlink>
        </w:p>
        <w:p w14:paraId="30712D68" w14:textId="36F9265D"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02" w:history="1">
            <w:r w:rsidRPr="009D14DA">
              <w:rPr>
                <w:rStyle w:val="Hyperlink"/>
                <w:noProof/>
              </w:rPr>
              <w:t>2.1.1</w:t>
            </w:r>
            <w:r>
              <w:rPr>
                <w:rFonts w:eastAsiaTheme="minorEastAsia" w:cstheme="minorBidi"/>
                <w:noProof/>
                <w:sz w:val="24"/>
                <w:szCs w:val="24"/>
                <w:lang w:val="en-GB" w:eastAsia="zh-TW"/>
              </w:rPr>
              <w:tab/>
            </w:r>
            <w:r w:rsidRPr="009D14DA">
              <w:rPr>
                <w:rStyle w:val="Hyperlink"/>
                <w:noProof/>
              </w:rPr>
              <w:t>Mathematical definition</w:t>
            </w:r>
            <w:r>
              <w:rPr>
                <w:noProof/>
                <w:webHidden/>
              </w:rPr>
              <w:tab/>
            </w:r>
            <w:r>
              <w:rPr>
                <w:noProof/>
                <w:webHidden/>
              </w:rPr>
              <w:fldChar w:fldCharType="begin"/>
            </w:r>
            <w:r>
              <w:rPr>
                <w:noProof/>
                <w:webHidden/>
              </w:rPr>
              <w:instrText xml:space="preserve"> PAGEREF _Toc131091302 \h </w:instrText>
            </w:r>
            <w:r>
              <w:rPr>
                <w:noProof/>
                <w:webHidden/>
              </w:rPr>
            </w:r>
            <w:r>
              <w:rPr>
                <w:noProof/>
                <w:webHidden/>
              </w:rPr>
              <w:fldChar w:fldCharType="separate"/>
            </w:r>
            <w:r>
              <w:rPr>
                <w:noProof/>
                <w:webHidden/>
              </w:rPr>
              <w:t>13</w:t>
            </w:r>
            <w:r>
              <w:rPr>
                <w:noProof/>
                <w:webHidden/>
              </w:rPr>
              <w:fldChar w:fldCharType="end"/>
            </w:r>
          </w:hyperlink>
        </w:p>
        <w:p w14:paraId="00E7B73E" w14:textId="332FD326"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03" w:history="1">
            <w:r w:rsidRPr="009D14DA">
              <w:rPr>
                <w:rStyle w:val="Hyperlink"/>
                <w:noProof/>
              </w:rPr>
              <w:t>2.2</w:t>
            </w:r>
            <w:r>
              <w:rPr>
                <w:rFonts w:eastAsiaTheme="minorEastAsia" w:cstheme="minorBidi"/>
                <w:i w:val="0"/>
                <w:iCs w:val="0"/>
                <w:noProof/>
                <w:sz w:val="24"/>
                <w:szCs w:val="24"/>
                <w:lang w:val="en-GB" w:eastAsia="zh-TW"/>
              </w:rPr>
              <w:tab/>
            </w:r>
            <w:r w:rsidRPr="009D14DA">
              <w:rPr>
                <w:rStyle w:val="Hyperlink"/>
                <w:noProof/>
              </w:rPr>
              <w:t>Conditional Value at Risk (CVaR)</w:t>
            </w:r>
            <w:r>
              <w:rPr>
                <w:noProof/>
                <w:webHidden/>
              </w:rPr>
              <w:tab/>
            </w:r>
            <w:r>
              <w:rPr>
                <w:noProof/>
                <w:webHidden/>
              </w:rPr>
              <w:fldChar w:fldCharType="begin"/>
            </w:r>
            <w:r>
              <w:rPr>
                <w:noProof/>
                <w:webHidden/>
              </w:rPr>
              <w:instrText xml:space="preserve"> PAGEREF _Toc131091303 \h </w:instrText>
            </w:r>
            <w:r>
              <w:rPr>
                <w:noProof/>
                <w:webHidden/>
              </w:rPr>
            </w:r>
            <w:r>
              <w:rPr>
                <w:noProof/>
                <w:webHidden/>
              </w:rPr>
              <w:fldChar w:fldCharType="separate"/>
            </w:r>
            <w:r>
              <w:rPr>
                <w:noProof/>
                <w:webHidden/>
              </w:rPr>
              <w:t>13</w:t>
            </w:r>
            <w:r>
              <w:rPr>
                <w:noProof/>
                <w:webHidden/>
              </w:rPr>
              <w:fldChar w:fldCharType="end"/>
            </w:r>
          </w:hyperlink>
        </w:p>
        <w:p w14:paraId="546D6B70" w14:textId="581714A7"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04" w:history="1">
            <w:r w:rsidRPr="009D14DA">
              <w:rPr>
                <w:rStyle w:val="Hyperlink"/>
                <w:noProof/>
              </w:rPr>
              <w:t>2.2.1</w:t>
            </w:r>
            <w:r>
              <w:rPr>
                <w:rFonts w:eastAsiaTheme="minorEastAsia" w:cstheme="minorBidi"/>
                <w:noProof/>
                <w:sz w:val="24"/>
                <w:szCs w:val="24"/>
                <w:lang w:val="en-GB" w:eastAsia="zh-TW"/>
              </w:rPr>
              <w:tab/>
            </w:r>
            <w:r w:rsidRPr="009D14DA">
              <w:rPr>
                <w:rStyle w:val="Hyperlink"/>
                <w:noProof/>
              </w:rPr>
              <w:t>Mathematical definition</w:t>
            </w:r>
            <w:r>
              <w:rPr>
                <w:noProof/>
                <w:webHidden/>
              </w:rPr>
              <w:tab/>
            </w:r>
            <w:r>
              <w:rPr>
                <w:noProof/>
                <w:webHidden/>
              </w:rPr>
              <w:fldChar w:fldCharType="begin"/>
            </w:r>
            <w:r>
              <w:rPr>
                <w:noProof/>
                <w:webHidden/>
              </w:rPr>
              <w:instrText xml:space="preserve"> PAGEREF _Toc131091304 \h </w:instrText>
            </w:r>
            <w:r>
              <w:rPr>
                <w:noProof/>
                <w:webHidden/>
              </w:rPr>
            </w:r>
            <w:r>
              <w:rPr>
                <w:noProof/>
                <w:webHidden/>
              </w:rPr>
              <w:fldChar w:fldCharType="separate"/>
            </w:r>
            <w:r>
              <w:rPr>
                <w:noProof/>
                <w:webHidden/>
              </w:rPr>
              <w:t>14</w:t>
            </w:r>
            <w:r>
              <w:rPr>
                <w:noProof/>
                <w:webHidden/>
              </w:rPr>
              <w:fldChar w:fldCharType="end"/>
            </w:r>
          </w:hyperlink>
        </w:p>
        <w:p w14:paraId="04BF7E16" w14:textId="1D006415"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05" w:history="1">
            <w:r w:rsidRPr="009D14DA">
              <w:rPr>
                <w:rStyle w:val="Hyperlink"/>
                <w:noProof/>
              </w:rPr>
              <w:t>2.3</w:t>
            </w:r>
            <w:r>
              <w:rPr>
                <w:rFonts w:eastAsiaTheme="minorEastAsia" w:cstheme="minorBidi"/>
                <w:i w:val="0"/>
                <w:iCs w:val="0"/>
                <w:noProof/>
                <w:sz w:val="24"/>
                <w:szCs w:val="24"/>
                <w:lang w:val="en-GB" w:eastAsia="zh-TW"/>
              </w:rPr>
              <w:tab/>
            </w:r>
            <w:r w:rsidRPr="009D14DA">
              <w:rPr>
                <w:rStyle w:val="Hyperlink"/>
                <w:noProof/>
              </w:rPr>
              <w:t>Time Horizon</w:t>
            </w:r>
            <w:r>
              <w:rPr>
                <w:noProof/>
                <w:webHidden/>
              </w:rPr>
              <w:tab/>
            </w:r>
            <w:r>
              <w:rPr>
                <w:noProof/>
                <w:webHidden/>
              </w:rPr>
              <w:fldChar w:fldCharType="begin"/>
            </w:r>
            <w:r>
              <w:rPr>
                <w:noProof/>
                <w:webHidden/>
              </w:rPr>
              <w:instrText xml:space="preserve"> PAGEREF _Toc131091305 \h </w:instrText>
            </w:r>
            <w:r>
              <w:rPr>
                <w:noProof/>
                <w:webHidden/>
              </w:rPr>
            </w:r>
            <w:r>
              <w:rPr>
                <w:noProof/>
                <w:webHidden/>
              </w:rPr>
              <w:fldChar w:fldCharType="separate"/>
            </w:r>
            <w:r>
              <w:rPr>
                <w:noProof/>
                <w:webHidden/>
              </w:rPr>
              <w:t>14</w:t>
            </w:r>
            <w:r>
              <w:rPr>
                <w:noProof/>
                <w:webHidden/>
              </w:rPr>
              <w:fldChar w:fldCharType="end"/>
            </w:r>
          </w:hyperlink>
        </w:p>
        <w:p w14:paraId="4154BB21" w14:textId="529E38A8"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06" w:history="1">
            <w:r w:rsidRPr="009D14DA">
              <w:rPr>
                <w:rStyle w:val="Hyperlink"/>
                <w:noProof/>
              </w:rPr>
              <w:t>2.4</w:t>
            </w:r>
            <w:r>
              <w:rPr>
                <w:rFonts w:eastAsiaTheme="minorEastAsia" w:cstheme="minorBidi"/>
                <w:i w:val="0"/>
                <w:iCs w:val="0"/>
                <w:noProof/>
                <w:sz w:val="24"/>
                <w:szCs w:val="24"/>
                <w:lang w:val="en-GB" w:eastAsia="zh-TW"/>
              </w:rPr>
              <w:tab/>
            </w:r>
            <w:r w:rsidRPr="009D14DA">
              <w:rPr>
                <w:rStyle w:val="Hyperlink"/>
                <w:noProof/>
              </w:rPr>
              <w:t>Historical Returns</w:t>
            </w:r>
            <w:r>
              <w:rPr>
                <w:noProof/>
                <w:webHidden/>
              </w:rPr>
              <w:tab/>
            </w:r>
            <w:r>
              <w:rPr>
                <w:noProof/>
                <w:webHidden/>
              </w:rPr>
              <w:fldChar w:fldCharType="begin"/>
            </w:r>
            <w:r>
              <w:rPr>
                <w:noProof/>
                <w:webHidden/>
              </w:rPr>
              <w:instrText xml:space="preserve"> PAGEREF _Toc131091306 \h </w:instrText>
            </w:r>
            <w:r>
              <w:rPr>
                <w:noProof/>
                <w:webHidden/>
              </w:rPr>
            </w:r>
            <w:r>
              <w:rPr>
                <w:noProof/>
                <w:webHidden/>
              </w:rPr>
              <w:fldChar w:fldCharType="separate"/>
            </w:r>
            <w:r>
              <w:rPr>
                <w:noProof/>
                <w:webHidden/>
              </w:rPr>
              <w:t>14</w:t>
            </w:r>
            <w:r>
              <w:rPr>
                <w:noProof/>
                <w:webHidden/>
              </w:rPr>
              <w:fldChar w:fldCharType="end"/>
            </w:r>
          </w:hyperlink>
        </w:p>
        <w:p w14:paraId="6A9BB01C" w14:textId="50FB3897"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07" w:history="1">
            <w:r w:rsidRPr="009D14DA">
              <w:rPr>
                <w:rStyle w:val="Hyperlink"/>
                <w:noProof/>
              </w:rPr>
              <w:t>2.5</w:t>
            </w:r>
            <w:r>
              <w:rPr>
                <w:rFonts w:eastAsiaTheme="minorEastAsia" w:cstheme="minorBidi"/>
                <w:i w:val="0"/>
                <w:iCs w:val="0"/>
                <w:noProof/>
                <w:sz w:val="24"/>
                <w:szCs w:val="24"/>
                <w:lang w:val="en-GB" w:eastAsia="zh-TW"/>
              </w:rPr>
              <w:tab/>
            </w:r>
            <w:r w:rsidRPr="009D14DA">
              <w:rPr>
                <w:rStyle w:val="Hyperlink"/>
                <w:noProof/>
              </w:rPr>
              <w:t>Historical Simulation</w:t>
            </w:r>
            <w:r>
              <w:rPr>
                <w:noProof/>
                <w:webHidden/>
              </w:rPr>
              <w:tab/>
            </w:r>
            <w:r>
              <w:rPr>
                <w:noProof/>
                <w:webHidden/>
              </w:rPr>
              <w:fldChar w:fldCharType="begin"/>
            </w:r>
            <w:r>
              <w:rPr>
                <w:noProof/>
                <w:webHidden/>
              </w:rPr>
              <w:instrText xml:space="preserve"> PAGEREF _Toc131091307 \h </w:instrText>
            </w:r>
            <w:r>
              <w:rPr>
                <w:noProof/>
                <w:webHidden/>
              </w:rPr>
            </w:r>
            <w:r>
              <w:rPr>
                <w:noProof/>
                <w:webHidden/>
              </w:rPr>
              <w:fldChar w:fldCharType="separate"/>
            </w:r>
            <w:r>
              <w:rPr>
                <w:noProof/>
                <w:webHidden/>
              </w:rPr>
              <w:t>14</w:t>
            </w:r>
            <w:r>
              <w:rPr>
                <w:noProof/>
                <w:webHidden/>
              </w:rPr>
              <w:fldChar w:fldCharType="end"/>
            </w:r>
          </w:hyperlink>
        </w:p>
        <w:p w14:paraId="71C01B2E" w14:textId="3E1C01B6"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08" w:history="1">
            <w:r w:rsidRPr="009D14DA">
              <w:rPr>
                <w:rStyle w:val="Hyperlink"/>
                <w:noProof/>
              </w:rPr>
              <w:t>2.5.1</w:t>
            </w:r>
            <w:r>
              <w:rPr>
                <w:rFonts w:eastAsiaTheme="minorEastAsia" w:cstheme="minorBidi"/>
                <w:noProof/>
                <w:sz w:val="24"/>
                <w:szCs w:val="24"/>
                <w:lang w:val="en-GB" w:eastAsia="zh-TW"/>
              </w:rPr>
              <w:tab/>
            </w:r>
            <w:r w:rsidRPr="009D14DA">
              <w:rPr>
                <w:rStyle w:val="Hyperlink"/>
                <w:noProof/>
              </w:rPr>
              <w:t>Historical Simulation – Single Asset</w:t>
            </w:r>
            <w:r>
              <w:rPr>
                <w:noProof/>
                <w:webHidden/>
              </w:rPr>
              <w:tab/>
            </w:r>
            <w:r>
              <w:rPr>
                <w:noProof/>
                <w:webHidden/>
              </w:rPr>
              <w:fldChar w:fldCharType="begin"/>
            </w:r>
            <w:r>
              <w:rPr>
                <w:noProof/>
                <w:webHidden/>
              </w:rPr>
              <w:instrText xml:space="preserve"> PAGEREF _Toc131091308 \h </w:instrText>
            </w:r>
            <w:r>
              <w:rPr>
                <w:noProof/>
                <w:webHidden/>
              </w:rPr>
            </w:r>
            <w:r>
              <w:rPr>
                <w:noProof/>
                <w:webHidden/>
              </w:rPr>
              <w:fldChar w:fldCharType="separate"/>
            </w:r>
            <w:r>
              <w:rPr>
                <w:noProof/>
                <w:webHidden/>
              </w:rPr>
              <w:t>15</w:t>
            </w:r>
            <w:r>
              <w:rPr>
                <w:noProof/>
                <w:webHidden/>
              </w:rPr>
              <w:fldChar w:fldCharType="end"/>
            </w:r>
          </w:hyperlink>
        </w:p>
        <w:p w14:paraId="71DF9AF6" w14:textId="7A4D7E95"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09" w:history="1">
            <w:r w:rsidRPr="009D14DA">
              <w:rPr>
                <w:rStyle w:val="Hyperlink"/>
                <w:noProof/>
              </w:rPr>
              <w:t>2.5.2</w:t>
            </w:r>
            <w:r>
              <w:rPr>
                <w:rFonts w:eastAsiaTheme="minorEastAsia" w:cstheme="minorBidi"/>
                <w:noProof/>
                <w:sz w:val="24"/>
                <w:szCs w:val="24"/>
                <w:lang w:val="en-GB" w:eastAsia="zh-TW"/>
              </w:rPr>
              <w:tab/>
            </w:r>
            <w:r w:rsidRPr="009D14DA">
              <w:rPr>
                <w:rStyle w:val="Hyperlink"/>
                <w:noProof/>
              </w:rPr>
              <w:t>Historical Simulation – Portfolio</w:t>
            </w:r>
            <w:r>
              <w:rPr>
                <w:noProof/>
                <w:webHidden/>
              </w:rPr>
              <w:tab/>
            </w:r>
            <w:r>
              <w:rPr>
                <w:noProof/>
                <w:webHidden/>
              </w:rPr>
              <w:fldChar w:fldCharType="begin"/>
            </w:r>
            <w:r>
              <w:rPr>
                <w:noProof/>
                <w:webHidden/>
              </w:rPr>
              <w:instrText xml:space="preserve"> PAGEREF _Toc131091309 \h </w:instrText>
            </w:r>
            <w:r>
              <w:rPr>
                <w:noProof/>
                <w:webHidden/>
              </w:rPr>
            </w:r>
            <w:r>
              <w:rPr>
                <w:noProof/>
                <w:webHidden/>
              </w:rPr>
              <w:fldChar w:fldCharType="separate"/>
            </w:r>
            <w:r>
              <w:rPr>
                <w:noProof/>
                <w:webHidden/>
              </w:rPr>
              <w:t>16</w:t>
            </w:r>
            <w:r>
              <w:rPr>
                <w:noProof/>
                <w:webHidden/>
              </w:rPr>
              <w:fldChar w:fldCharType="end"/>
            </w:r>
          </w:hyperlink>
        </w:p>
        <w:p w14:paraId="2A48B4E6" w14:textId="09079B04"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10" w:history="1">
            <w:r w:rsidRPr="009D14DA">
              <w:rPr>
                <w:rStyle w:val="Hyperlink"/>
                <w:noProof/>
              </w:rPr>
              <w:t>2.6</w:t>
            </w:r>
            <w:r>
              <w:rPr>
                <w:rFonts w:eastAsiaTheme="minorEastAsia" w:cstheme="minorBidi"/>
                <w:i w:val="0"/>
                <w:iCs w:val="0"/>
                <w:noProof/>
                <w:sz w:val="24"/>
                <w:szCs w:val="24"/>
                <w:lang w:val="en-GB" w:eastAsia="zh-TW"/>
              </w:rPr>
              <w:tab/>
            </w:r>
            <w:r w:rsidRPr="009D14DA">
              <w:rPr>
                <w:rStyle w:val="Hyperlink"/>
                <w:noProof/>
              </w:rPr>
              <w:t>Model Building method</w:t>
            </w:r>
            <w:r>
              <w:rPr>
                <w:noProof/>
                <w:webHidden/>
              </w:rPr>
              <w:tab/>
            </w:r>
            <w:r>
              <w:rPr>
                <w:noProof/>
                <w:webHidden/>
              </w:rPr>
              <w:fldChar w:fldCharType="begin"/>
            </w:r>
            <w:r>
              <w:rPr>
                <w:noProof/>
                <w:webHidden/>
              </w:rPr>
              <w:instrText xml:space="preserve"> PAGEREF _Toc131091310 \h </w:instrText>
            </w:r>
            <w:r>
              <w:rPr>
                <w:noProof/>
                <w:webHidden/>
              </w:rPr>
            </w:r>
            <w:r>
              <w:rPr>
                <w:noProof/>
                <w:webHidden/>
              </w:rPr>
              <w:fldChar w:fldCharType="separate"/>
            </w:r>
            <w:r>
              <w:rPr>
                <w:noProof/>
                <w:webHidden/>
              </w:rPr>
              <w:t>17</w:t>
            </w:r>
            <w:r>
              <w:rPr>
                <w:noProof/>
                <w:webHidden/>
              </w:rPr>
              <w:fldChar w:fldCharType="end"/>
            </w:r>
          </w:hyperlink>
        </w:p>
        <w:p w14:paraId="425093D3" w14:textId="76E46ADF"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11" w:history="1">
            <w:r w:rsidRPr="009D14DA">
              <w:rPr>
                <w:rStyle w:val="Hyperlink"/>
                <w:noProof/>
              </w:rPr>
              <w:t>2.6.1</w:t>
            </w:r>
            <w:r>
              <w:rPr>
                <w:rFonts w:eastAsiaTheme="minorEastAsia" w:cstheme="minorBidi"/>
                <w:noProof/>
                <w:sz w:val="24"/>
                <w:szCs w:val="24"/>
                <w:lang w:val="en-GB" w:eastAsia="zh-TW"/>
              </w:rPr>
              <w:tab/>
            </w:r>
            <w:r w:rsidRPr="009D14DA">
              <w:rPr>
                <w:rStyle w:val="Hyperlink"/>
                <w:noProof/>
              </w:rPr>
              <w:t>Daily Volatilities</w:t>
            </w:r>
            <w:r>
              <w:rPr>
                <w:noProof/>
                <w:webHidden/>
              </w:rPr>
              <w:tab/>
            </w:r>
            <w:r>
              <w:rPr>
                <w:noProof/>
                <w:webHidden/>
              </w:rPr>
              <w:fldChar w:fldCharType="begin"/>
            </w:r>
            <w:r>
              <w:rPr>
                <w:noProof/>
                <w:webHidden/>
              </w:rPr>
              <w:instrText xml:space="preserve"> PAGEREF _Toc131091311 \h </w:instrText>
            </w:r>
            <w:r>
              <w:rPr>
                <w:noProof/>
                <w:webHidden/>
              </w:rPr>
            </w:r>
            <w:r>
              <w:rPr>
                <w:noProof/>
                <w:webHidden/>
              </w:rPr>
              <w:fldChar w:fldCharType="separate"/>
            </w:r>
            <w:r>
              <w:rPr>
                <w:noProof/>
                <w:webHidden/>
              </w:rPr>
              <w:t>17</w:t>
            </w:r>
            <w:r>
              <w:rPr>
                <w:noProof/>
                <w:webHidden/>
              </w:rPr>
              <w:fldChar w:fldCharType="end"/>
            </w:r>
          </w:hyperlink>
        </w:p>
        <w:p w14:paraId="2843EF4E" w14:textId="0B815DA2"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12" w:history="1">
            <w:r w:rsidRPr="009D14DA">
              <w:rPr>
                <w:rStyle w:val="Hyperlink"/>
                <w:noProof/>
              </w:rPr>
              <w:t>2.6.2</w:t>
            </w:r>
            <w:r>
              <w:rPr>
                <w:rFonts w:eastAsiaTheme="minorEastAsia" w:cstheme="minorBidi"/>
                <w:noProof/>
                <w:sz w:val="24"/>
                <w:szCs w:val="24"/>
                <w:lang w:val="en-GB" w:eastAsia="zh-TW"/>
              </w:rPr>
              <w:tab/>
            </w:r>
            <w:r w:rsidRPr="009D14DA">
              <w:rPr>
                <w:rStyle w:val="Hyperlink"/>
                <w:noProof/>
              </w:rPr>
              <w:t xml:space="preserve">Model Building method – Single Asset </w:t>
            </w:r>
            <w:r>
              <w:rPr>
                <w:noProof/>
                <w:webHidden/>
              </w:rPr>
              <w:tab/>
            </w:r>
            <w:r>
              <w:rPr>
                <w:noProof/>
                <w:webHidden/>
              </w:rPr>
              <w:fldChar w:fldCharType="begin"/>
            </w:r>
            <w:r>
              <w:rPr>
                <w:noProof/>
                <w:webHidden/>
              </w:rPr>
              <w:instrText xml:space="preserve"> PAGEREF _Toc131091312 \h </w:instrText>
            </w:r>
            <w:r>
              <w:rPr>
                <w:noProof/>
                <w:webHidden/>
              </w:rPr>
            </w:r>
            <w:r>
              <w:rPr>
                <w:noProof/>
                <w:webHidden/>
              </w:rPr>
              <w:fldChar w:fldCharType="separate"/>
            </w:r>
            <w:r>
              <w:rPr>
                <w:noProof/>
                <w:webHidden/>
              </w:rPr>
              <w:t>17</w:t>
            </w:r>
            <w:r>
              <w:rPr>
                <w:noProof/>
                <w:webHidden/>
              </w:rPr>
              <w:fldChar w:fldCharType="end"/>
            </w:r>
          </w:hyperlink>
        </w:p>
        <w:p w14:paraId="51403B28" w14:textId="75EE0099"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13" w:history="1">
            <w:r w:rsidRPr="009D14DA">
              <w:rPr>
                <w:rStyle w:val="Hyperlink"/>
                <w:noProof/>
              </w:rPr>
              <w:t>2.6.3</w:t>
            </w:r>
            <w:r>
              <w:rPr>
                <w:rFonts w:eastAsiaTheme="minorEastAsia" w:cstheme="minorBidi"/>
                <w:noProof/>
                <w:sz w:val="24"/>
                <w:szCs w:val="24"/>
                <w:lang w:val="en-GB" w:eastAsia="zh-TW"/>
              </w:rPr>
              <w:tab/>
            </w:r>
            <w:r w:rsidRPr="009D14DA">
              <w:rPr>
                <w:rStyle w:val="Hyperlink"/>
                <w:noProof/>
              </w:rPr>
              <w:t>Model Building method – Portfolio</w:t>
            </w:r>
            <w:r>
              <w:rPr>
                <w:noProof/>
                <w:webHidden/>
              </w:rPr>
              <w:tab/>
            </w:r>
            <w:r>
              <w:rPr>
                <w:noProof/>
                <w:webHidden/>
              </w:rPr>
              <w:fldChar w:fldCharType="begin"/>
            </w:r>
            <w:r>
              <w:rPr>
                <w:noProof/>
                <w:webHidden/>
              </w:rPr>
              <w:instrText xml:space="preserve"> PAGEREF _Toc131091313 \h </w:instrText>
            </w:r>
            <w:r>
              <w:rPr>
                <w:noProof/>
                <w:webHidden/>
              </w:rPr>
            </w:r>
            <w:r>
              <w:rPr>
                <w:noProof/>
                <w:webHidden/>
              </w:rPr>
              <w:fldChar w:fldCharType="separate"/>
            </w:r>
            <w:r>
              <w:rPr>
                <w:noProof/>
                <w:webHidden/>
              </w:rPr>
              <w:t>18</w:t>
            </w:r>
            <w:r>
              <w:rPr>
                <w:noProof/>
                <w:webHidden/>
              </w:rPr>
              <w:fldChar w:fldCharType="end"/>
            </w:r>
          </w:hyperlink>
        </w:p>
        <w:p w14:paraId="282A53BC" w14:textId="68BF9429"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14" w:history="1">
            <w:r w:rsidRPr="009D14DA">
              <w:rPr>
                <w:rStyle w:val="Hyperlink"/>
                <w:noProof/>
              </w:rPr>
              <w:t>2.7</w:t>
            </w:r>
            <w:r>
              <w:rPr>
                <w:rFonts w:eastAsiaTheme="minorEastAsia" w:cstheme="minorBidi"/>
                <w:i w:val="0"/>
                <w:iCs w:val="0"/>
                <w:noProof/>
                <w:sz w:val="24"/>
                <w:szCs w:val="24"/>
                <w:lang w:val="en-GB" w:eastAsia="zh-TW"/>
              </w:rPr>
              <w:tab/>
            </w:r>
            <w:r w:rsidRPr="009D14DA">
              <w:rPr>
                <w:rStyle w:val="Hyperlink"/>
                <w:noProof/>
              </w:rPr>
              <w:t>Monte Carlo simulation</w:t>
            </w:r>
            <w:r>
              <w:rPr>
                <w:noProof/>
                <w:webHidden/>
              </w:rPr>
              <w:tab/>
            </w:r>
            <w:r>
              <w:rPr>
                <w:noProof/>
                <w:webHidden/>
              </w:rPr>
              <w:fldChar w:fldCharType="begin"/>
            </w:r>
            <w:r>
              <w:rPr>
                <w:noProof/>
                <w:webHidden/>
              </w:rPr>
              <w:instrText xml:space="preserve"> PAGEREF _Toc131091314 \h </w:instrText>
            </w:r>
            <w:r>
              <w:rPr>
                <w:noProof/>
                <w:webHidden/>
              </w:rPr>
            </w:r>
            <w:r>
              <w:rPr>
                <w:noProof/>
                <w:webHidden/>
              </w:rPr>
              <w:fldChar w:fldCharType="separate"/>
            </w:r>
            <w:r>
              <w:rPr>
                <w:noProof/>
                <w:webHidden/>
              </w:rPr>
              <w:t>19</w:t>
            </w:r>
            <w:r>
              <w:rPr>
                <w:noProof/>
                <w:webHidden/>
              </w:rPr>
              <w:fldChar w:fldCharType="end"/>
            </w:r>
          </w:hyperlink>
        </w:p>
        <w:p w14:paraId="7ADB23D7" w14:textId="4DCF2027"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15" w:history="1">
            <w:r w:rsidRPr="009D14DA">
              <w:rPr>
                <w:rStyle w:val="Hyperlink"/>
                <w:noProof/>
              </w:rPr>
              <w:t>2.7.1</w:t>
            </w:r>
            <w:r>
              <w:rPr>
                <w:rFonts w:eastAsiaTheme="minorEastAsia" w:cstheme="minorBidi"/>
                <w:noProof/>
                <w:sz w:val="24"/>
                <w:szCs w:val="24"/>
                <w:lang w:val="en-GB" w:eastAsia="zh-TW"/>
              </w:rPr>
              <w:tab/>
            </w:r>
            <w:r w:rsidRPr="009D14DA">
              <w:rPr>
                <w:rStyle w:val="Hyperlink"/>
                <w:noProof/>
              </w:rPr>
              <w:t>Random Walk</w:t>
            </w:r>
            <w:r>
              <w:rPr>
                <w:noProof/>
                <w:webHidden/>
              </w:rPr>
              <w:tab/>
            </w:r>
            <w:r>
              <w:rPr>
                <w:noProof/>
                <w:webHidden/>
              </w:rPr>
              <w:fldChar w:fldCharType="begin"/>
            </w:r>
            <w:r>
              <w:rPr>
                <w:noProof/>
                <w:webHidden/>
              </w:rPr>
              <w:instrText xml:space="preserve"> PAGEREF _Toc131091315 \h </w:instrText>
            </w:r>
            <w:r>
              <w:rPr>
                <w:noProof/>
                <w:webHidden/>
              </w:rPr>
            </w:r>
            <w:r>
              <w:rPr>
                <w:noProof/>
                <w:webHidden/>
              </w:rPr>
              <w:fldChar w:fldCharType="separate"/>
            </w:r>
            <w:r>
              <w:rPr>
                <w:noProof/>
                <w:webHidden/>
              </w:rPr>
              <w:t>19</w:t>
            </w:r>
            <w:r>
              <w:rPr>
                <w:noProof/>
                <w:webHidden/>
              </w:rPr>
              <w:fldChar w:fldCharType="end"/>
            </w:r>
          </w:hyperlink>
        </w:p>
        <w:p w14:paraId="43FAF96C" w14:textId="552F5DAC"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16" w:history="1">
            <w:r w:rsidRPr="009D14DA">
              <w:rPr>
                <w:rStyle w:val="Hyperlink"/>
                <w:noProof/>
              </w:rPr>
              <w:t>2.7.2</w:t>
            </w:r>
            <w:r>
              <w:rPr>
                <w:rFonts w:eastAsiaTheme="minorEastAsia" w:cstheme="minorBidi"/>
                <w:noProof/>
                <w:sz w:val="24"/>
                <w:szCs w:val="24"/>
                <w:lang w:val="en-GB" w:eastAsia="zh-TW"/>
              </w:rPr>
              <w:tab/>
            </w:r>
            <w:r w:rsidRPr="009D14DA">
              <w:rPr>
                <w:rStyle w:val="Hyperlink"/>
                <w:noProof/>
              </w:rPr>
              <w:t>Wiener Process</w:t>
            </w:r>
            <w:r>
              <w:rPr>
                <w:noProof/>
                <w:webHidden/>
              </w:rPr>
              <w:tab/>
            </w:r>
            <w:r>
              <w:rPr>
                <w:noProof/>
                <w:webHidden/>
              </w:rPr>
              <w:fldChar w:fldCharType="begin"/>
            </w:r>
            <w:r>
              <w:rPr>
                <w:noProof/>
                <w:webHidden/>
              </w:rPr>
              <w:instrText xml:space="preserve"> PAGEREF _Toc131091316 \h </w:instrText>
            </w:r>
            <w:r>
              <w:rPr>
                <w:noProof/>
                <w:webHidden/>
              </w:rPr>
            </w:r>
            <w:r>
              <w:rPr>
                <w:noProof/>
                <w:webHidden/>
              </w:rPr>
              <w:fldChar w:fldCharType="separate"/>
            </w:r>
            <w:r>
              <w:rPr>
                <w:noProof/>
                <w:webHidden/>
              </w:rPr>
              <w:t>20</w:t>
            </w:r>
            <w:r>
              <w:rPr>
                <w:noProof/>
                <w:webHidden/>
              </w:rPr>
              <w:fldChar w:fldCharType="end"/>
            </w:r>
          </w:hyperlink>
        </w:p>
        <w:p w14:paraId="0E3F8A11" w14:textId="72A4B92D"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17" w:history="1">
            <w:r w:rsidRPr="009D14DA">
              <w:rPr>
                <w:rStyle w:val="Hyperlink"/>
                <w:noProof/>
              </w:rPr>
              <w:t>2.7.3</w:t>
            </w:r>
            <w:r>
              <w:rPr>
                <w:rFonts w:eastAsiaTheme="minorEastAsia" w:cstheme="minorBidi"/>
                <w:noProof/>
                <w:sz w:val="24"/>
                <w:szCs w:val="24"/>
                <w:lang w:val="en-GB" w:eastAsia="zh-TW"/>
              </w:rPr>
              <w:tab/>
            </w:r>
            <w:r w:rsidRPr="009D14DA">
              <w:rPr>
                <w:rStyle w:val="Hyperlink"/>
                <w:noProof/>
              </w:rPr>
              <w:t>Cholesky decomposition</w:t>
            </w:r>
            <w:r>
              <w:rPr>
                <w:noProof/>
                <w:webHidden/>
              </w:rPr>
              <w:tab/>
            </w:r>
            <w:r>
              <w:rPr>
                <w:noProof/>
                <w:webHidden/>
              </w:rPr>
              <w:fldChar w:fldCharType="begin"/>
            </w:r>
            <w:r>
              <w:rPr>
                <w:noProof/>
                <w:webHidden/>
              </w:rPr>
              <w:instrText xml:space="preserve"> PAGEREF _Toc131091317 \h </w:instrText>
            </w:r>
            <w:r>
              <w:rPr>
                <w:noProof/>
                <w:webHidden/>
              </w:rPr>
            </w:r>
            <w:r>
              <w:rPr>
                <w:noProof/>
                <w:webHidden/>
              </w:rPr>
              <w:fldChar w:fldCharType="separate"/>
            </w:r>
            <w:r>
              <w:rPr>
                <w:noProof/>
                <w:webHidden/>
              </w:rPr>
              <w:t>20</w:t>
            </w:r>
            <w:r>
              <w:rPr>
                <w:noProof/>
                <w:webHidden/>
              </w:rPr>
              <w:fldChar w:fldCharType="end"/>
            </w:r>
          </w:hyperlink>
        </w:p>
        <w:p w14:paraId="36A05BE2" w14:textId="1F33B3E9"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18" w:history="1">
            <w:r w:rsidRPr="009D14DA">
              <w:rPr>
                <w:rStyle w:val="Hyperlink"/>
                <w:noProof/>
              </w:rPr>
              <w:t>2.7.4</w:t>
            </w:r>
            <w:r>
              <w:rPr>
                <w:rFonts w:eastAsiaTheme="minorEastAsia" w:cstheme="minorBidi"/>
                <w:noProof/>
                <w:sz w:val="24"/>
                <w:szCs w:val="24"/>
                <w:lang w:val="en-GB" w:eastAsia="zh-TW"/>
              </w:rPr>
              <w:tab/>
            </w:r>
            <w:r w:rsidRPr="009D14DA">
              <w:rPr>
                <w:rStyle w:val="Hyperlink"/>
                <w:noProof/>
              </w:rPr>
              <w:t>Monte Carlo simulation</w:t>
            </w:r>
            <w:r>
              <w:rPr>
                <w:noProof/>
                <w:webHidden/>
              </w:rPr>
              <w:tab/>
            </w:r>
            <w:r>
              <w:rPr>
                <w:noProof/>
                <w:webHidden/>
              </w:rPr>
              <w:fldChar w:fldCharType="begin"/>
            </w:r>
            <w:r>
              <w:rPr>
                <w:noProof/>
                <w:webHidden/>
              </w:rPr>
              <w:instrText xml:space="preserve"> PAGEREF _Toc131091318 \h </w:instrText>
            </w:r>
            <w:r>
              <w:rPr>
                <w:noProof/>
                <w:webHidden/>
              </w:rPr>
            </w:r>
            <w:r>
              <w:rPr>
                <w:noProof/>
                <w:webHidden/>
              </w:rPr>
              <w:fldChar w:fldCharType="separate"/>
            </w:r>
            <w:r>
              <w:rPr>
                <w:noProof/>
                <w:webHidden/>
              </w:rPr>
              <w:t>21</w:t>
            </w:r>
            <w:r>
              <w:rPr>
                <w:noProof/>
                <w:webHidden/>
              </w:rPr>
              <w:fldChar w:fldCharType="end"/>
            </w:r>
          </w:hyperlink>
        </w:p>
        <w:p w14:paraId="40F1BF4C" w14:textId="4B1596D3"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19" w:history="1">
            <w:r w:rsidRPr="009D14DA">
              <w:rPr>
                <w:rStyle w:val="Hyperlink"/>
                <w:noProof/>
              </w:rPr>
              <w:t>2.8</w:t>
            </w:r>
            <w:r>
              <w:rPr>
                <w:rFonts w:eastAsiaTheme="minorEastAsia" w:cstheme="minorBidi"/>
                <w:i w:val="0"/>
                <w:iCs w:val="0"/>
                <w:noProof/>
                <w:sz w:val="24"/>
                <w:szCs w:val="24"/>
                <w:lang w:val="en-GB" w:eastAsia="zh-TW"/>
              </w:rPr>
              <w:tab/>
            </w:r>
            <w:r w:rsidRPr="009D14DA">
              <w:rPr>
                <w:rStyle w:val="Hyperlink"/>
                <w:noProof/>
              </w:rPr>
              <w:t>Monte Carlo simulation for VaR</w:t>
            </w:r>
            <w:r>
              <w:rPr>
                <w:noProof/>
                <w:webHidden/>
              </w:rPr>
              <w:tab/>
            </w:r>
            <w:r>
              <w:rPr>
                <w:noProof/>
                <w:webHidden/>
              </w:rPr>
              <w:fldChar w:fldCharType="begin"/>
            </w:r>
            <w:r>
              <w:rPr>
                <w:noProof/>
                <w:webHidden/>
              </w:rPr>
              <w:instrText xml:space="preserve"> PAGEREF _Toc131091319 \h </w:instrText>
            </w:r>
            <w:r>
              <w:rPr>
                <w:noProof/>
                <w:webHidden/>
              </w:rPr>
            </w:r>
            <w:r>
              <w:rPr>
                <w:noProof/>
                <w:webHidden/>
              </w:rPr>
              <w:fldChar w:fldCharType="separate"/>
            </w:r>
            <w:r>
              <w:rPr>
                <w:noProof/>
                <w:webHidden/>
              </w:rPr>
              <w:t>24</w:t>
            </w:r>
            <w:r>
              <w:rPr>
                <w:noProof/>
                <w:webHidden/>
              </w:rPr>
              <w:fldChar w:fldCharType="end"/>
            </w:r>
          </w:hyperlink>
        </w:p>
        <w:p w14:paraId="1544AA6B" w14:textId="7335BA1B"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20" w:history="1">
            <w:r w:rsidRPr="009D14DA">
              <w:rPr>
                <w:rStyle w:val="Hyperlink"/>
                <w:noProof/>
              </w:rPr>
              <w:t>2.9</w:t>
            </w:r>
            <w:r>
              <w:rPr>
                <w:rFonts w:eastAsiaTheme="minorEastAsia" w:cstheme="minorBidi"/>
                <w:i w:val="0"/>
                <w:iCs w:val="0"/>
                <w:noProof/>
                <w:sz w:val="24"/>
                <w:szCs w:val="24"/>
                <w:lang w:val="en-GB" w:eastAsia="zh-TW"/>
              </w:rPr>
              <w:tab/>
            </w:r>
            <w:r w:rsidRPr="009D14DA">
              <w:rPr>
                <w:rStyle w:val="Hyperlink"/>
                <w:noProof/>
              </w:rPr>
              <w:t>Option</w:t>
            </w:r>
            <w:r>
              <w:rPr>
                <w:noProof/>
                <w:webHidden/>
              </w:rPr>
              <w:tab/>
            </w:r>
            <w:r>
              <w:rPr>
                <w:noProof/>
                <w:webHidden/>
              </w:rPr>
              <w:fldChar w:fldCharType="begin"/>
            </w:r>
            <w:r>
              <w:rPr>
                <w:noProof/>
                <w:webHidden/>
              </w:rPr>
              <w:instrText xml:space="preserve"> PAGEREF _Toc131091320 \h </w:instrText>
            </w:r>
            <w:r>
              <w:rPr>
                <w:noProof/>
                <w:webHidden/>
              </w:rPr>
            </w:r>
            <w:r>
              <w:rPr>
                <w:noProof/>
                <w:webHidden/>
              </w:rPr>
              <w:fldChar w:fldCharType="separate"/>
            </w:r>
            <w:r>
              <w:rPr>
                <w:noProof/>
                <w:webHidden/>
              </w:rPr>
              <w:t>25</w:t>
            </w:r>
            <w:r>
              <w:rPr>
                <w:noProof/>
                <w:webHidden/>
              </w:rPr>
              <w:fldChar w:fldCharType="end"/>
            </w:r>
          </w:hyperlink>
        </w:p>
        <w:p w14:paraId="064A7C41" w14:textId="2D265ED1"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21" w:history="1">
            <w:r w:rsidRPr="009D14DA">
              <w:rPr>
                <w:rStyle w:val="Hyperlink"/>
                <w:noProof/>
              </w:rPr>
              <w:t>2.9.1</w:t>
            </w:r>
            <w:r>
              <w:rPr>
                <w:rFonts w:eastAsiaTheme="minorEastAsia" w:cstheme="minorBidi"/>
                <w:noProof/>
                <w:sz w:val="24"/>
                <w:szCs w:val="24"/>
                <w:lang w:val="en-GB" w:eastAsia="zh-TW"/>
              </w:rPr>
              <w:tab/>
            </w:r>
            <w:r w:rsidRPr="009D14DA">
              <w:rPr>
                <w:rStyle w:val="Hyperlink"/>
                <w:noProof/>
              </w:rPr>
              <w:t>Option Type</w:t>
            </w:r>
            <w:r>
              <w:rPr>
                <w:noProof/>
                <w:webHidden/>
              </w:rPr>
              <w:tab/>
            </w:r>
            <w:r>
              <w:rPr>
                <w:noProof/>
                <w:webHidden/>
              </w:rPr>
              <w:fldChar w:fldCharType="begin"/>
            </w:r>
            <w:r>
              <w:rPr>
                <w:noProof/>
                <w:webHidden/>
              </w:rPr>
              <w:instrText xml:space="preserve"> PAGEREF _Toc131091321 \h </w:instrText>
            </w:r>
            <w:r>
              <w:rPr>
                <w:noProof/>
                <w:webHidden/>
              </w:rPr>
            </w:r>
            <w:r>
              <w:rPr>
                <w:noProof/>
                <w:webHidden/>
              </w:rPr>
              <w:fldChar w:fldCharType="separate"/>
            </w:r>
            <w:r>
              <w:rPr>
                <w:noProof/>
                <w:webHidden/>
              </w:rPr>
              <w:t>25</w:t>
            </w:r>
            <w:r>
              <w:rPr>
                <w:noProof/>
                <w:webHidden/>
              </w:rPr>
              <w:fldChar w:fldCharType="end"/>
            </w:r>
          </w:hyperlink>
        </w:p>
        <w:p w14:paraId="728D719F" w14:textId="365A4B1D"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22" w:history="1">
            <w:r w:rsidRPr="009D14DA">
              <w:rPr>
                <w:rStyle w:val="Hyperlink"/>
                <w:noProof/>
              </w:rPr>
              <w:t>2.9.2</w:t>
            </w:r>
            <w:r>
              <w:rPr>
                <w:rFonts w:eastAsiaTheme="minorEastAsia" w:cstheme="minorBidi"/>
                <w:noProof/>
                <w:sz w:val="24"/>
                <w:szCs w:val="24"/>
                <w:lang w:val="en-GB" w:eastAsia="zh-TW"/>
              </w:rPr>
              <w:tab/>
            </w:r>
            <w:r w:rsidRPr="009D14DA">
              <w:rPr>
                <w:rStyle w:val="Hyperlink"/>
                <w:noProof/>
              </w:rPr>
              <w:t>Calculate Option Price</w:t>
            </w:r>
            <w:r>
              <w:rPr>
                <w:noProof/>
                <w:webHidden/>
              </w:rPr>
              <w:tab/>
            </w:r>
            <w:r>
              <w:rPr>
                <w:noProof/>
                <w:webHidden/>
              </w:rPr>
              <w:fldChar w:fldCharType="begin"/>
            </w:r>
            <w:r>
              <w:rPr>
                <w:noProof/>
                <w:webHidden/>
              </w:rPr>
              <w:instrText xml:space="preserve"> PAGEREF _Toc131091322 \h </w:instrText>
            </w:r>
            <w:r>
              <w:rPr>
                <w:noProof/>
                <w:webHidden/>
              </w:rPr>
            </w:r>
            <w:r>
              <w:rPr>
                <w:noProof/>
                <w:webHidden/>
              </w:rPr>
              <w:fldChar w:fldCharType="separate"/>
            </w:r>
            <w:r>
              <w:rPr>
                <w:noProof/>
                <w:webHidden/>
              </w:rPr>
              <w:t>27</w:t>
            </w:r>
            <w:r>
              <w:rPr>
                <w:noProof/>
                <w:webHidden/>
              </w:rPr>
              <w:fldChar w:fldCharType="end"/>
            </w:r>
          </w:hyperlink>
        </w:p>
        <w:p w14:paraId="374CE0D1" w14:textId="21E5E0FF"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23" w:history="1">
            <w:r w:rsidRPr="009D14DA">
              <w:rPr>
                <w:rStyle w:val="Hyperlink"/>
                <w:noProof/>
              </w:rPr>
              <w:t>2.10</w:t>
            </w:r>
            <w:r>
              <w:rPr>
                <w:rFonts w:eastAsiaTheme="minorEastAsia" w:cstheme="minorBidi"/>
                <w:i w:val="0"/>
                <w:iCs w:val="0"/>
                <w:noProof/>
                <w:sz w:val="24"/>
                <w:szCs w:val="24"/>
                <w:lang w:val="en-GB" w:eastAsia="zh-TW"/>
              </w:rPr>
              <w:tab/>
            </w:r>
            <w:r w:rsidRPr="009D14DA">
              <w:rPr>
                <w:rStyle w:val="Hyperlink"/>
                <w:noProof/>
              </w:rPr>
              <w:t>Option VaR</w:t>
            </w:r>
            <w:r>
              <w:rPr>
                <w:noProof/>
                <w:webHidden/>
              </w:rPr>
              <w:tab/>
            </w:r>
            <w:r>
              <w:rPr>
                <w:noProof/>
                <w:webHidden/>
              </w:rPr>
              <w:fldChar w:fldCharType="begin"/>
            </w:r>
            <w:r>
              <w:rPr>
                <w:noProof/>
                <w:webHidden/>
              </w:rPr>
              <w:instrText xml:space="preserve"> PAGEREF _Toc131091323 \h </w:instrText>
            </w:r>
            <w:r>
              <w:rPr>
                <w:noProof/>
                <w:webHidden/>
              </w:rPr>
            </w:r>
            <w:r>
              <w:rPr>
                <w:noProof/>
                <w:webHidden/>
              </w:rPr>
              <w:fldChar w:fldCharType="separate"/>
            </w:r>
            <w:r>
              <w:rPr>
                <w:noProof/>
                <w:webHidden/>
              </w:rPr>
              <w:t>30</w:t>
            </w:r>
            <w:r>
              <w:rPr>
                <w:noProof/>
                <w:webHidden/>
              </w:rPr>
              <w:fldChar w:fldCharType="end"/>
            </w:r>
          </w:hyperlink>
        </w:p>
        <w:p w14:paraId="1B5975BD" w14:textId="13C1C85B" w:rsidR="00DA1E60" w:rsidRDefault="00DA1E60">
          <w:pPr>
            <w:pStyle w:val="TOC3"/>
            <w:tabs>
              <w:tab w:val="left" w:pos="1320"/>
              <w:tab w:val="right" w:leader="dot" w:pos="8778"/>
            </w:tabs>
            <w:rPr>
              <w:rFonts w:eastAsiaTheme="minorEastAsia" w:cstheme="minorBidi"/>
              <w:noProof/>
              <w:sz w:val="24"/>
              <w:szCs w:val="24"/>
              <w:lang w:val="en-GB" w:eastAsia="zh-TW"/>
            </w:rPr>
          </w:pPr>
          <w:hyperlink w:anchor="_Toc131091324" w:history="1">
            <w:r w:rsidRPr="009D14DA">
              <w:rPr>
                <w:rStyle w:val="Hyperlink"/>
                <w:noProof/>
              </w:rPr>
              <w:t>2.10.1</w:t>
            </w:r>
            <w:r>
              <w:rPr>
                <w:rFonts w:eastAsiaTheme="minorEastAsia" w:cstheme="minorBidi"/>
                <w:noProof/>
                <w:sz w:val="24"/>
                <w:szCs w:val="24"/>
                <w:lang w:val="en-GB" w:eastAsia="zh-TW"/>
              </w:rPr>
              <w:tab/>
            </w:r>
            <w:r w:rsidRPr="009D14DA">
              <w:rPr>
                <w:rStyle w:val="Hyperlink"/>
                <w:noProof/>
              </w:rPr>
              <w:t>Historical Simulation to Calculate Option VaR</w:t>
            </w:r>
            <w:r>
              <w:rPr>
                <w:noProof/>
                <w:webHidden/>
              </w:rPr>
              <w:tab/>
            </w:r>
            <w:r>
              <w:rPr>
                <w:noProof/>
                <w:webHidden/>
              </w:rPr>
              <w:fldChar w:fldCharType="begin"/>
            </w:r>
            <w:r>
              <w:rPr>
                <w:noProof/>
                <w:webHidden/>
              </w:rPr>
              <w:instrText xml:space="preserve"> PAGEREF _Toc131091324 \h </w:instrText>
            </w:r>
            <w:r>
              <w:rPr>
                <w:noProof/>
                <w:webHidden/>
              </w:rPr>
            </w:r>
            <w:r>
              <w:rPr>
                <w:noProof/>
                <w:webHidden/>
              </w:rPr>
              <w:fldChar w:fldCharType="separate"/>
            </w:r>
            <w:r>
              <w:rPr>
                <w:noProof/>
                <w:webHidden/>
              </w:rPr>
              <w:t>30</w:t>
            </w:r>
            <w:r>
              <w:rPr>
                <w:noProof/>
                <w:webHidden/>
              </w:rPr>
              <w:fldChar w:fldCharType="end"/>
            </w:r>
          </w:hyperlink>
        </w:p>
        <w:p w14:paraId="520695E5" w14:textId="06D30B10" w:rsidR="00DA1E60" w:rsidRDefault="00DA1E60">
          <w:pPr>
            <w:pStyle w:val="TOC3"/>
            <w:tabs>
              <w:tab w:val="left" w:pos="1320"/>
              <w:tab w:val="right" w:leader="dot" w:pos="8778"/>
            </w:tabs>
            <w:rPr>
              <w:rFonts w:eastAsiaTheme="minorEastAsia" w:cstheme="minorBidi"/>
              <w:noProof/>
              <w:sz w:val="24"/>
              <w:szCs w:val="24"/>
              <w:lang w:val="en-GB" w:eastAsia="zh-TW"/>
            </w:rPr>
          </w:pPr>
          <w:hyperlink w:anchor="_Toc131091325" w:history="1">
            <w:r w:rsidRPr="009D14DA">
              <w:rPr>
                <w:rStyle w:val="Hyperlink"/>
                <w:noProof/>
              </w:rPr>
              <w:t>2.10.2</w:t>
            </w:r>
            <w:r>
              <w:rPr>
                <w:rFonts w:eastAsiaTheme="minorEastAsia" w:cstheme="minorBidi"/>
                <w:noProof/>
                <w:sz w:val="24"/>
                <w:szCs w:val="24"/>
                <w:lang w:val="en-GB" w:eastAsia="zh-TW"/>
              </w:rPr>
              <w:tab/>
            </w:r>
            <w:r w:rsidRPr="009D14DA">
              <w:rPr>
                <w:rStyle w:val="Hyperlink"/>
                <w:noProof/>
              </w:rPr>
              <w:t>Monte Carlo Simulation to Calculate Option VaR</w:t>
            </w:r>
            <w:r>
              <w:rPr>
                <w:noProof/>
                <w:webHidden/>
              </w:rPr>
              <w:tab/>
            </w:r>
            <w:r>
              <w:rPr>
                <w:noProof/>
                <w:webHidden/>
              </w:rPr>
              <w:fldChar w:fldCharType="begin"/>
            </w:r>
            <w:r>
              <w:rPr>
                <w:noProof/>
                <w:webHidden/>
              </w:rPr>
              <w:instrText xml:space="preserve"> PAGEREF _Toc131091325 \h </w:instrText>
            </w:r>
            <w:r>
              <w:rPr>
                <w:noProof/>
                <w:webHidden/>
              </w:rPr>
            </w:r>
            <w:r>
              <w:rPr>
                <w:noProof/>
                <w:webHidden/>
              </w:rPr>
              <w:fldChar w:fldCharType="separate"/>
            </w:r>
            <w:r>
              <w:rPr>
                <w:noProof/>
                <w:webHidden/>
              </w:rPr>
              <w:t>31</w:t>
            </w:r>
            <w:r>
              <w:rPr>
                <w:noProof/>
                <w:webHidden/>
              </w:rPr>
              <w:fldChar w:fldCharType="end"/>
            </w:r>
          </w:hyperlink>
        </w:p>
        <w:p w14:paraId="61B161E8" w14:textId="376EBBB8" w:rsidR="00DA1E60" w:rsidRDefault="00DA1E60">
          <w:pPr>
            <w:pStyle w:val="TOC1"/>
            <w:tabs>
              <w:tab w:val="left" w:pos="1320"/>
              <w:tab w:val="right" w:leader="dot" w:pos="8778"/>
            </w:tabs>
            <w:rPr>
              <w:rFonts w:eastAsiaTheme="minorEastAsia" w:cstheme="minorBidi"/>
              <w:b w:val="0"/>
              <w:bCs w:val="0"/>
              <w:noProof/>
              <w:sz w:val="24"/>
              <w:szCs w:val="24"/>
              <w:lang w:val="en-GB" w:eastAsia="zh-TW"/>
            </w:rPr>
          </w:pPr>
          <w:hyperlink w:anchor="_Toc131091326" w:history="1">
            <w:r w:rsidRPr="009D14DA">
              <w:rPr>
                <w:rStyle w:val="Hyperlink"/>
                <w:noProof/>
              </w:rPr>
              <w:t>Chapter 3:</w:t>
            </w:r>
            <w:r>
              <w:rPr>
                <w:rFonts w:eastAsiaTheme="minorEastAsia" w:cstheme="minorBidi"/>
                <w:b w:val="0"/>
                <w:bCs w:val="0"/>
                <w:noProof/>
                <w:sz w:val="24"/>
                <w:szCs w:val="24"/>
                <w:lang w:val="en-GB" w:eastAsia="zh-TW"/>
              </w:rPr>
              <w:tab/>
            </w:r>
            <w:r w:rsidRPr="009D14DA">
              <w:rPr>
                <w:rStyle w:val="Hyperlink"/>
                <w:noProof/>
              </w:rPr>
              <w:t>Software engineering</w:t>
            </w:r>
            <w:r>
              <w:rPr>
                <w:noProof/>
                <w:webHidden/>
              </w:rPr>
              <w:tab/>
            </w:r>
            <w:r>
              <w:rPr>
                <w:noProof/>
                <w:webHidden/>
              </w:rPr>
              <w:fldChar w:fldCharType="begin"/>
            </w:r>
            <w:r>
              <w:rPr>
                <w:noProof/>
                <w:webHidden/>
              </w:rPr>
              <w:instrText xml:space="preserve"> PAGEREF _Toc131091326 \h </w:instrText>
            </w:r>
            <w:r>
              <w:rPr>
                <w:noProof/>
                <w:webHidden/>
              </w:rPr>
            </w:r>
            <w:r>
              <w:rPr>
                <w:noProof/>
                <w:webHidden/>
              </w:rPr>
              <w:fldChar w:fldCharType="separate"/>
            </w:r>
            <w:r>
              <w:rPr>
                <w:noProof/>
                <w:webHidden/>
              </w:rPr>
              <w:t>33</w:t>
            </w:r>
            <w:r>
              <w:rPr>
                <w:noProof/>
                <w:webHidden/>
              </w:rPr>
              <w:fldChar w:fldCharType="end"/>
            </w:r>
          </w:hyperlink>
        </w:p>
        <w:p w14:paraId="6D05FAD0" w14:textId="1B78CC9E"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27" w:history="1">
            <w:r w:rsidRPr="009D14DA">
              <w:rPr>
                <w:rStyle w:val="Hyperlink"/>
                <w:noProof/>
              </w:rPr>
              <w:t>3.1</w:t>
            </w:r>
            <w:r>
              <w:rPr>
                <w:rFonts w:eastAsiaTheme="minorEastAsia" w:cstheme="minorBidi"/>
                <w:i w:val="0"/>
                <w:iCs w:val="0"/>
                <w:noProof/>
                <w:sz w:val="24"/>
                <w:szCs w:val="24"/>
                <w:lang w:val="en-GB" w:eastAsia="zh-TW"/>
              </w:rPr>
              <w:tab/>
            </w:r>
            <w:r w:rsidRPr="009D14DA">
              <w:rPr>
                <w:rStyle w:val="Hyperlink"/>
                <w:noProof/>
              </w:rPr>
              <w:t>Methodology</w:t>
            </w:r>
            <w:r>
              <w:rPr>
                <w:noProof/>
                <w:webHidden/>
              </w:rPr>
              <w:tab/>
            </w:r>
            <w:r>
              <w:rPr>
                <w:noProof/>
                <w:webHidden/>
              </w:rPr>
              <w:fldChar w:fldCharType="begin"/>
            </w:r>
            <w:r>
              <w:rPr>
                <w:noProof/>
                <w:webHidden/>
              </w:rPr>
              <w:instrText xml:space="preserve"> PAGEREF _Toc131091327 \h </w:instrText>
            </w:r>
            <w:r>
              <w:rPr>
                <w:noProof/>
                <w:webHidden/>
              </w:rPr>
            </w:r>
            <w:r>
              <w:rPr>
                <w:noProof/>
                <w:webHidden/>
              </w:rPr>
              <w:fldChar w:fldCharType="separate"/>
            </w:r>
            <w:r>
              <w:rPr>
                <w:noProof/>
                <w:webHidden/>
              </w:rPr>
              <w:t>33</w:t>
            </w:r>
            <w:r>
              <w:rPr>
                <w:noProof/>
                <w:webHidden/>
              </w:rPr>
              <w:fldChar w:fldCharType="end"/>
            </w:r>
          </w:hyperlink>
        </w:p>
        <w:p w14:paraId="1973EF3B" w14:textId="6DFEBD6A"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28" w:history="1">
            <w:r w:rsidRPr="009D14DA">
              <w:rPr>
                <w:rStyle w:val="Hyperlink"/>
                <w:noProof/>
              </w:rPr>
              <w:t>3.1.1</w:t>
            </w:r>
            <w:r>
              <w:rPr>
                <w:rFonts w:eastAsiaTheme="minorEastAsia" w:cstheme="minorBidi"/>
                <w:noProof/>
                <w:sz w:val="24"/>
                <w:szCs w:val="24"/>
                <w:lang w:val="en-GB" w:eastAsia="zh-TW"/>
              </w:rPr>
              <w:tab/>
            </w:r>
            <w:r w:rsidRPr="009D14DA">
              <w:rPr>
                <w:rStyle w:val="Hyperlink"/>
                <w:noProof/>
              </w:rPr>
              <w:t>Test-driven development (TDD)</w:t>
            </w:r>
            <w:r>
              <w:rPr>
                <w:noProof/>
                <w:webHidden/>
              </w:rPr>
              <w:tab/>
            </w:r>
            <w:r>
              <w:rPr>
                <w:noProof/>
                <w:webHidden/>
              </w:rPr>
              <w:fldChar w:fldCharType="begin"/>
            </w:r>
            <w:r>
              <w:rPr>
                <w:noProof/>
                <w:webHidden/>
              </w:rPr>
              <w:instrText xml:space="preserve"> PAGEREF _Toc131091328 \h </w:instrText>
            </w:r>
            <w:r>
              <w:rPr>
                <w:noProof/>
                <w:webHidden/>
              </w:rPr>
            </w:r>
            <w:r>
              <w:rPr>
                <w:noProof/>
                <w:webHidden/>
              </w:rPr>
              <w:fldChar w:fldCharType="separate"/>
            </w:r>
            <w:r>
              <w:rPr>
                <w:noProof/>
                <w:webHidden/>
              </w:rPr>
              <w:t>33</w:t>
            </w:r>
            <w:r>
              <w:rPr>
                <w:noProof/>
                <w:webHidden/>
              </w:rPr>
              <w:fldChar w:fldCharType="end"/>
            </w:r>
          </w:hyperlink>
        </w:p>
        <w:p w14:paraId="0FAD730B" w14:textId="7D9EFEF4"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29" w:history="1">
            <w:r w:rsidRPr="009D14DA">
              <w:rPr>
                <w:rStyle w:val="Hyperlink"/>
                <w:noProof/>
              </w:rPr>
              <w:t>3.1.2</w:t>
            </w:r>
            <w:r>
              <w:rPr>
                <w:rFonts w:eastAsiaTheme="minorEastAsia" w:cstheme="minorBidi"/>
                <w:noProof/>
                <w:sz w:val="24"/>
                <w:szCs w:val="24"/>
                <w:lang w:val="en-GB" w:eastAsia="zh-TW"/>
              </w:rPr>
              <w:tab/>
            </w:r>
            <w:r w:rsidRPr="009D14DA">
              <w:rPr>
                <w:rStyle w:val="Hyperlink"/>
                <w:noProof/>
              </w:rPr>
              <w:t xml:space="preserve">TDD stages and cycle </w:t>
            </w:r>
            <w:r>
              <w:rPr>
                <w:noProof/>
                <w:webHidden/>
              </w:rPr>
              <w:tab/>
            </w:r>
            <w:r>
              <w:rPr>
                <w:noProof/>
                <w:webHidden/>
              </w:rPr>
              <w:fldChar w:fldCharType="begin"/>
            </w:r>
            <w:r>
              <w:rPr>
                <w:noProof/>
                <w:webHidden/>
              </w:rPr>
              <w:instrText xml:space="preserve"> PAGEREF _Toc131091329 \h </w:instrText>
            </w:r>
            <w:r>
              <w:rPr>
                <w:noProof/>
                <w:webHidden/>
              </w:rPr>
            </w:r>
            <w:r>
              <w:rPr>
                <w:noProof/>
                <w:webHidden/>
              </w:rPr>
              <w:fldChar w:fldCharType="separate"/>
            </w:r>
            <w:r>
              <w:rPr>
                <w:noProof/>
                <w:webHidden/>
              </w:rPr>
              <w:t>33</w:t>
            </w:r>
            <w:r>
              <w:rPr>
                <w:noProof/>
                <w:webHidden/>
              </w:rPr>
              <w:fldChar w:fldCharType="end"/>
            </w:r>
          </w:hyperlink>
        </w:p>
        <w:p w14:paraId="0C2320DA" w14:textId="1F2542E0"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30" w:history="1">
            <w:r w:rsidRPr="009D14DA">
              <w:rPr>
                <w:rStyle w:val="Hyperlink"/>
                <w:noProof/>
              </w:rPr>
              <w:t>3.2</w:t>
            </w:r>
            <w:r>
              <w:rPr>
                <w:rFonts w:eastAsiaTheme="minorEastAsia" w:cstheme="minorBidi"/>
                <w:i w:val="0"/>
                <w:iCs w:val="0"/>
                <w:noProof/>
                <w:sz w:val="24"/>
                <w:szCs w:val="24"/>
                <w:lang w:val="en-GB" w:eastAsia="zh-TW"/>
              </w:rPr>
              <w:tab/>
            </w:r>
            <w:r w:rsidRPr="009D14DA">
              <w:rPr>
                <w:rStyle w:val="Hyperlink"/>
                <w:noProof/>
              </w:rPr>
              <w:t>Testing</w:t>
            </w:r>
            <w:r>
              <w:rPr>
                <w:noProof/>
                <w:webHidden/>
              </w:rPr>
              <w:tab/>
            </w:r>
            <w:r>
              <w:rPr>
                <w:noProof/>
                <w:webHidden/>
              </w:rPr>
              <w:fldChar w:fldCharType="begin"/>
            </w:r>
            <w:r>
              <w:rPr>
                <w:noProof/>
                <w:webHidden/>
              </w:rPr>
              <w:instrText xml:space="preserve"> PAGEREF _Toc131091330 \h </w:instrText>
            </w:r>
            <w:r>
              <w:rPr>
                <w:noProof/>
                <w:webHidden/>
              </w:rPr>
            </w:r>
            <w:r>
              <w:rPr>
                <w:noProof/>
                <w:webHidden/>
              </w:rPr>
              <w:fldChar w:fldCharType="separate"/>
            </w:r>
            <w:r>
              <w:rPr>
                <w:noProof/>
                <w:webHidden/>
              </w:rPr>
              <w:t>34</w:t>
            </w:r>
            <w:r>
              <w:rPr>
                <w:noProof/>
                <w:webHidden/>
              </w:rPr>
              <w:fldChar w:fldCharType="end"/>
            </w:r>
          </w:hyperlink>
        </w:p>
        <w:p w14:paraId="3AAFF2FC" w14:textId="4EEE63D0"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31" w:history="1">
            <w:r w:rsidRPr="009D14DA">
              <w:rPr>
                <w:rStyle w:val="Hyperlink"/>
                <w:noProof/>
              </w:rPr>
              <w:t>3.2.1</w:t>
            </w:r>
            <w:r>
              <w:rPr>
                <w:rFonts w:eastAsiaTheme="minorEastAsia" w:cstheme="minorBidi"/>
                <w:noProof/>
                <w:sz w:val="24"/>
                <w:szCs w:val="24"/>
                <w:lang w:val="en-GB" w:eastAsia="zh-TW"/>
              </w:rPr>
              <w:tab/>
            </w:r>
            <w:r w:rsidRPr="009D14DA">
              <w:rPr>
                <w:rStyle w:val="Hyperlink"/>
                <w:noProof/>
              </w:rPr>
              <w:t>Unit test</w:t>
            </w:r>
            <w:r>
              <w:rPr>
                <w:noProof/>
                <w:webHidden/>
              </w:rPr>
              <w:tab/>
            </w:r>
            <w:r>
              <w:rPr>
                <w:noProof/>
                <w:webHidden/>
              </w:rPr>
              <w:fldChar w:fldCharType="begin"/>
            </w:r>
            <w:r>
              <w:rPr>
                <w:noProof/>
                <w:webHidden/>
              </w:rPr>
              <w:instrText xml:space="preserve"> PAGEREF _Toc131091331 \h </w:instrText>
            </w:r>
            <w:r>
              <w:rPr>
                <w:noProof/>
                <w:webHidden/>
              </w:rPr>
            </w:r>
            <w:r>
              <w:rPr>
                <w:noProof/>
                <w:webHidden/>
              </w:rPr>
              <w:fldChar w:fldCharType="separate"/>
            </w:r>
            <w:r>
              <w:rPr>
                <w:noProof/>
                <w:webHidden/>
              </w:rPr>
              <w:t>34</w:t>
            </w:r>
            <w:r>
              <w:rPr>
                <w:noProof/>
                <w:webHidden/>
              </w:rPr>
              <w:fldChar w:fldCharType="end"/>
            </w:r>
          </w:hyperlink>
        </w:p>
        <w:p w14:paraId="0B097256" w14:textId="18C4517E"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32" w:history="1">
            <w:r w:rsidRPr="009D14DA">
              <w:rPr>
                <w:rStyle w:val="Hyperlink"/>
                <w:noProof/>
              </w:rPr>
              <w:t>3.2.2</w:t>
            </w:r>
            <w:r>
              <w:rPr>
                <w:rFonts w:eastAsiaTheme="minorEastAsia" w:cstheme="minorBidi"/>
                <w:noProof/>
                <w:sz w:val="24"/>
                <w:szCs w:val="24"/>
                <w:lang w:val="en-GB" w:eastAsia="zh-TW"/>
              </w:rPr>
              <w:tab/>
            </w:r>
            <w:r w:rsidRPr="009D14DA">
              <w:rPr>
                <w:rStyle w:val="Hyperlink"/>
                <w:noProof/>
              </w:rPr>
              <w:t>High level test</w:t>
            </w:r>
            <w:r>
              <w:rPr>
                <w:noProof/>
                <w:webHidden/>
              </w:rPr>
              <w:tab/>
            </w:r>
            <w:r>
              <w:rPr>
                <w:noProof/>
                <w:webHidden/>
              </w:rPr>
              <w:fldChar w:fldCharType="begin"/>
            </w:r>
            <w:r>
              <w:rPr>
                <w:noProof/>
                <w:webHidden/>
              </w:rPr>
              <w:instrText xml:space="preserve"> PAGEREF _Toc131091332 \h </w:instrText>
            </w:r>
            <w:r>
              <w:rPr>
                <w:noProof/>
                <w:webHidden/>
              </w:rPr>
            </w:r>
            <w:r>
              <w:rPr>
                <w:noProof/>
                <w:webHidden/>
              </w:rPr>
              <w:fldChar w:fldCharType="separate"/>
            </w:r>
            <w:r>
              <w:rPr>
                <w:noProof/>
                <w:webHidden/>
              </w:rPr>
              <w:t>36</w:t>
            </w:r>
            <w:r>
              <w:rPr>
                <w:noProof/>
                <w:webHidden/>
              </w:rPr>
              <w:fldChar w:fldCharType="end"/>
            </w:r>
          </w:hyperlink>
        </w:p>
        <w:p w14:paraId="0473F6FB" w14:textId="5514A3BF"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33" w:history="1">
            <w:r w:rsidRPr="009D14DA">
              <w:rPr>
                <w:rStyle w:val="Hyperlink"/>
                <w:noProof/>
              </w:rPr>
              <w:t>3.2.3</w:t>
            </w:r>
            <w:r>
              <w:rPr>
                <w:rFonts w:eastAsiaTheme="minorEastAsia" w:cstheme="minorBidi"/>
                <w:noProof/>
                <w:sz w:val="24"/>
                <w:szCs w:val="24"/>
                <w:lang w:val="en-GB" w:eastAsia="zh-TW"/>
              </w:rPr>
              <w:tab/>
            </w:r>
            <w:r w:rsidRPr="009D14DA">
              <w:rPr>
                <w:rStyle w:val="Hyperlink"/>
                <w:noProof/>
              </w:rPr>
              <w:t>Back test</w:t>
            </w:r>
            <w:r>
              <w:rPr>
                <w:noProof/>
                <w:webHidden/>
              </w:rPr>
              <w:tab/>
            </w:r>
            <w:r>
              <w:rPr>
                <w:noProof/>
                <w:webHidden/>
              </w:rPr>
              <w:fldChar w:fldCharType="begin"/>
            </w:r>
            <w:r>
              <w:rPr>
                <w:noProof/>
                <w:webHidden/>
              </w:rPr>
              <w:instrText xml:space="preserve"> PAGEREF _Toc131091333 \h </w:instrText>
            </w:r>
            <w:r>
              <w:rPr>
                <w:noProof/>
                <w:webHidden/>
              </w:rPr>
            </w:r>
            <w:r>
              <w:rPr>
                <w:noProof/>
                <w:webHidden/>
              </w:rPr>
              <w:fldChar w:fldCharType="separate"/>
            </w:r>
            <w:r>
              <w:rPr>
                <w:noProof/>
                <w:webHidden/>
              </w:rPr>
              <w:t>36</w:t>
            </w:r>
            <w:r>
              <w:rPr>
                <w:noProof/>
                <w:webHidden/>
              </w:rPr>
              <w:fldChar w:fldCharType="end"/>
            </w:r>
          </w:hyperlink>
        </w:p>
        <w:p w14:paraId="6FD6B553" w14:textId="03602E65"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34" w:history="1">
            <w:r w:rsidRPr="009D14DA">
              <w:rPr>
                <w:rStyle w:val="Hyperlink"/>
                <w:noProof/>
              </w:rPr>
              <w:t>3.2.4</w:t>
            </w:r>
            <w:r>
              <w:rPr>
                <w:rFonts w:eastAsiaTheme="minorEastAsia" w:cstheme="minorBidi"/>
                <w:noProof/>
                <w:sz w:val="24"/>
                <w:szCs w:val="24"/>
                <w:lang w:val="en-GB" w:eastAsia="zh-TW"/>
              </w:rPr>
              <w:tab/>
            </w:r>
            <w:r w:rsidRPr="009D14DA">
              <w:rPr>
                <w:rStyle w:val="Hyperlink"/>
                <w:noProof/>
              </w:rPr>
              <w:t xml:space="preserve">Simple statistics test </w:t>
            </w:r>
            <w:r>
              <w:rPr>
                <w:noProof/>
                <w:webHidden/>
              </w:rPr>
              <w:tab/>
            </w:r>
            <w:r>
              <w:rPr>
                <w:noProof/>
                <w:webHidden/>
              </w:rPr>
              <w:fldChar w:fldCharType="begin"/>
            </w:r>
            <w:r>
              <w:rPr>
                <w:noProof/>
                <w:webHidden/>
              </w:rPr>
              <w:instrText xml:space="preserve"> PAGEREF _Toc131091334 \h </w:instrText>
            </w:r>
            <w:r>
              <w:rPr>
                <w:noProof/>
                <w:webHidden/>
              </w:rPr>
            </w:r>
            <w:r>
              <w:rPr>
                <w:noProof/>
                <w:webHidden/>
              </w:rPr>
              <w:fldChar w:fldCharType="separate"/>
            </w:r>
            <w:r>
              <w:rPr>
                <w:noProof/>
                <w:webHidden/>
              </w:rPr>
              <w:t>40</w:t>
            </w:r>
            <w:r>
              <w:rPr>
                <w:noProof/>
                <w:webHidden/>
              </w:rPr>
              <w:fldChar w:fldCharType="end"/>
            </w:r>
          </w:hyperlink>
        </w:p>
        <w:p w14:paraId="1AF72F8F" w14:textId="28B9E66F"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35" w:history="1">
            <w:r w:rsidRPr="009D14DA">
              <w:rPr>
                <w:rStyle w:val="Hyperlink"/>
                <w:noProof/>
              </w:rPr>
              <w:t>3.3</w:t>
            </w:r>
            <w:r>
              <w:rPr>
                <w:rFonts w:eastAsiaTheme="minorEastAsia" w:cstheme="minorBidi"/>
                <w:i w:val="0"/>
                <w:iCs w:val="0"/>
                <w:noProof/>
                <w:sz w:val="24"/>
                <w:szCs w:val="24"/>
                <w:lang w:val="en-GB" w:eastAsia="zh-TW"/>
              </w:rPr>
              <w:tab/>
            </w:r>
            <w:r w:rsidRPr="009D14DA">
              <w:rPr>
                <w:rStyle w:val="Hyperlink"/>
                <w:noProof/>
              </w:rPr>
              <w:t>Implementation details</w:t>
            </w:r>
            <w:r>
              <w:rPr>
                <w:noProof/>
                <w:webHidden/>
              </w:rPr>
              <w:tab/>
            </w:r>
            <w:r>
              <w:rPr>
                <w:noProof/>
                <w:webHidden/>
              </w:rPr>
              <w:fldChar w:fldCharType="begin"/>
            </w:r>
            <w:r>
              <w:rPr>
                <w:noProof/>
                <w:webHidden/>
              </w:rPr>
              <w:instrText xml:space="preserve"> PAGEREF _Toc131091335 \h </w:instrText>
            </w:r>
            <w:r>
              <w:rPr>
                <w:noProof/>
                <w:webHidden/>
              </w:rPr>
            </w:r>
            <w:r>
              <w:rPr>
                <w:noProof/>
                <w:webHidden/>
              </w:rPr>
              <w:fldChar w:fldCharType="separate"/>
            </w:r>
            <w:r>
              <w:rPr>
                <w:noProof/>
                <w:webHidden/>
              </w:rPr>
              <w:t>41</w:t>
            </w:r>
            <w:r>
              <w:rPr>
                <w:noProof/>
                <w:webHidden/>
              </w:rPr>
              <w:fldChar w:fldCharType="end"/>
            </w:r>
          </w:hyperlink>
        </w:p>
        <w:p w14:paraId="17E844E9" w14:textId="5FCC2CEF"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36" w:history="1">
            <w:r w:rsidRPr="009D14DA">
              <w:rPr>
                <w:rStyle w:val="Hyperlink"/>
                <w:noProof/>
              </w:rPr>
              <w:t>3.3.1</w:t>
            </w:r>
            <w:r>
              <w:rPr>
                <w:rFonts w:eastAsiaTheme="minorEastAsia" w:cstheme="minorBidi"/>
                <w:noProof/>
                <w:sz w:val="24"/>
                <w:szCs w:val="24"/>
                <w:lang w:val="en-GB" w:eastAsia="zh-TW"/>
              </w:rPr>
              <w:tab/>
            </w:r>
            <w:r w:rsidRPr="009D14DA">
              <w:rPr>
                <w:rStyle w:val="Hyperlink"/>
                <w:noProof/>
              </w:rPr>
              <w:t>Algorithms Used</w:t>
            </w:r>
            <w:r>
              <w:rPr>
                <w:noProof/>
                <w:webHidden/>
              </w:rPr>
              <w:tab/>
            </w:r>
            <w:r>
              <w:rPr>
                <w:noProof/>
                <w:webHidden/>
              </w:rPr>
              <w:fldChar w:fldCharType="begin"/>
            </w:r>
            <w:r>
              <w:rPr>
                <w:noProof/>
                <w:webHidden/>
              </w:rPr>
              <w:instrText xml:space="preserve"> PAGEREF _Toc131091336 \h </w:instrText>
            </w:r>
            <w:r>
              <w:rPr>
                <w:noProof/>
                <w:webHidden/>
              </w:rPr>
            </w:r>
            <w:r>
              <w:rPr>
                <w:noProof/>
                <w:webHidden/>
              </w:rPr>
              <w:fldChar w:fldCharType="separate"/>
            </w:r>
            <w:r>
              <w:rPr>
                <w:noProof/>
                <w:webHidden/>
              </w:rPr>
              <w:t>41</w:t>
            </w:r>
            <w:r>
              <w:rPr>
                <w:noProof/>
                <w:webHidden/>
              </w:rPr>
              <w:fldChar w:fldCharType="end"/>
            </w:r>
          </w:hyperlink>
        </w:p>
        <w:p w14:paraId="44A86ED1" w14:textId="6F10B3A5"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37" w:history="1">
            <w:r w:rsidRPr="009D14DA">
              <w:rPr>
                <w:rStyle w:val="Hyperlink"/>
                <w:noProof/>
              </w:rPr>
              <w:t>3.3.2</w:t>
            </w:r>
            <w:r>
              <w:rPr>
                <w:rFonts w:eastAsiaTheme="minorEastAsia" w:cstheme="minorBidi"/>
                <w:noProof/>
                <w:sz w:val="24"/>
                <w:szCs w:val="24"/>
                <w:lang w:val="en-GB" w:eastAsia="zh-TW"/>
              </w:rPr>
              <w:tab/>
            </w:r>
            <w:r w:rsidRPr="009D14DA">
              <w:rPr>
                <w:rStyle w:val="Hyperlink"/>
                <w:noProof/>
              </w:rPr>
              <w:t>Programming Language(s)</w:t>
            </w:r>
            <w:r>
              <w:rPr>
                <w:noProof/>
                <w:webHidden/>
              </w:rPr>
              <w:tab/>
            </w:r>
            <w:r>
              <w:rPr>
                <w:noProof/>
                <w:webHidden/>
              </w:rPr>
              <w:fldChar w:fldCharType="begin"/>
            </w:r>
            <w:r>
              <w:rPr>
                <w:noProof/>
                <w:webHidden/>
              </w:rPr>
              <w:instrText xml:space="preserve"> PAGEREF _Toc131091337 \h </w:instrText>
            </w:r>
            <w:r>
              <w:rPr>
                <w:noProof/>
                <w:webHidden/>
              </w:rPr>
            </w:r>
            <w:r>
              <w:rPr>
                <w:noProof/>
                <w:webHidden/>
              </w:rPr>
              <w:fldChar w:fldCharType="separate"/>
            </w:r>
            <w:r>
              <w:rPr>
                <w:noProof/>
                <w:webHidden/>
              </w:rPr>
              <w:t>42</w:t>
            </w:r>
            <w:r>
              <w:rPr>
                <w:noProof/>
                <w:webHidden/>
              </w:rPr>
              <w:fldChar w:fldCharType="end"/>
            </w:r>
          </w:hyperlink>
        </w:p>
        <w:p w14:paraId="0CB02F68" w14:textId="342B3550"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38" w:history="1">
            <w:r w:rsidRPr="009D14DA">
              <w:rPr>
                <w:rStyle w:val="Hyperlink"/>
                <w:noProof/>
              </w:rPr>
              <w:t>3.3.3</w:t>
            </w:r>
            <w:r>
              <w:rPr>
                <w:rFonts w:eastAsiaTheme="minorEastAsia" w:cstheme="minorBidi"/>
                <w:noProof/>
                <w:sz w:val="24"/>
                <w:szCs w:val="24"/>
                <w:lang w:val="en-GB" w:eastAsia="zh-TW"/>
              </w:rPr>
              <w:tab/>
            </w:r>
            <w:r w:rsidRPr="009D14DA">
              <w:rPr>
                <w:rStyle w:val="Hyperlink"/>
                <w:noProof/>
              </w:rPr>
              <w:t>Software Development Tools</w:t>
            </w:r>
            <w:r>
              <w:rPr>
                <w:noProof/>
                <w:webHidden/>
              </w:rPr>
              <w:tab/>
            </w:r>
            <w:r>
              <w:rPr>
                <w:noProof/>
                <w:webHidden/>
              </w:rPr>
              <w:fldChar w:fldCharType="begin"/>
            </w:r>
            <w:r>
              <w:rPr>
                <w:noProof/>
                <w:webHidden/>
              </w:rPr>
              <w:instrText xml:space="preserve"> PAGEREF _Toc131091338 \h </w:instrText>
            </w:r>
            <w:r>
              <w:rPr>
                <w:noProof/>
                <w:webHidden/>
              </w:rPr>
            </w:r>
            <w:r>
              <w:rPr>
                <w:noProof/>
                <w:webHidden/>
              </w:rPr>
              <w:fldChar w:fldCharType="separate"/>
            </w:r>
            <w:r>
              <w:rPr>
                <w:noProof/>
                <w:webHidden/>
              </w:rPr>
              <w:t>42</w:t>
            </w:r>
            <w:r>
              <w:rPr>
                <w:noProof/>
                <w:webHidden/>
              </w:rPr>
              <w:fldChar w:fldCharType="end"/>
            </w:r>
          </w:hyperlink>
        </w:p>
        <w:p w14:paraId="5E175656" w14:textId="0918C64C"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39" w:history="1">
            <w:r w:rsidRPr="009D14DA">
              <w:rPr>
                <w:rStyle w:val="Hyperlink"/>
                <w:noProof/>
              </w:rPr>
              <w:t>3.3.4</w:t>
            </w:r>
            <w:r>
              <w:rPr>
                <w:rFonts w:eastAsiaTheme="minorEastAsia" w:cstheme="minorBidi"/>
                <w:noProof/>
                <w:sz w:val="24"/>
                <w:szCs w:val="24"/>
                <w:lang w:val="en-GB" w:eastAsia="zh-TW"/>
              </w:rPr>
              <w:tab/>
            </w:r>
            <w:r w:rsidRPr="009D14DA">
              <w:rPr>
                <w:rStyle w:val="Hyperlink"/>
                <w:noProof/>
              </w:rPr>
              <w:t>Challenges Encountered during the Implementation Process, and How They Were Overcome</w:t>
            </w:r>
            <w:r>
              <w:rPr>
                <w:noProof/>
                <w:webHidden/>
              </w:rPr>
              <w:tab/>
            </w:r>
            <w:r>
              <w:rPr>
                <w:noProof/>
                <w:webHidden/>
              </w:rPr>
              <w:fldChar w:fldCharType="begin"/>
            </w:r>
            <w:r>
              <w:rPr>
                <w:noProof/>
                <w:webHidden/>
              </w:rPr>
              <w:instrText xml:space="preserve"> PAGEREF _Toc131091339 \h </w:instrText>
            </w:r>
            <w:r>
              <w:rPr>
                <w:noProof/>
                <w:webHidden/>
              </w:rPr>
            </w:r>
            <w:r>
              <w:rPr>
                <w:noProof/>
                <w:webHidden/>
              </w:rPr>
              <w:fldChar w:fldCharType="separate"/>
            </w:r>
            <w:r>
              <w:rPr>
                <w:noProof/>
                <w:webHidden/>
              </w:rPr>
              <w:t>43</w:t>
            </w:r>
            <w:r>
              <w:rPr>
                <w:noProof/>
                <w:webHidden/>
              </w:rPr>
              <w:fldChar w:fldCharType="end"/>
            </w:r>
          </w:hyperlink>
        </w:p>
        <w:p w14:paraId="40580BDE" w14:textId="1D570DD9"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40" w:history="1">
            <w:r w:rsidRPr="009D14DA">
              <w:rPr>
                <w:rStyle w:val="Hyperlink"/>
                <w:noProof/>
              </w:rPr>
              <w:t>3.4</w:t>
            </w:r>
            <w:r>
              <w:rPr>
                <w:rFonts w:eastAsiaTheme="minorEastAsia" w:cstheme="minorBidi"/>
                <w:i w:val="0"/>
                <w:iCs w:val="0"/>
                <w:noProof/>
                <w:sz w:val="24"/>
                <w:szCs w:val="24"/>
                <w:lang w:val="en-GB" w:eastAsia="zh-TW"/>
              </w:rPr>
              <w:tab/>
            </w:r>
            <w:r w:rsidRPr="009D14DA">
              <w:rPr>
                <w:rStyle w:val="Hyperlink"/>
                <w:noProof/>
              </w:rPr>
              <w:t>Graphical user interface</w:t>
            </w:r>
            <w:r>
              <w:rPr>
                <w:noProof/>
                <w:webHidden/>
              </w:rPr>
              <w:tab/>
            </w:r>
            <w:r>
              <w:rPr>
                <w:noProof/>
                <w:webHidden/>
              </w:rPr>
              <w:fldChar w:fldCharType="begin"/>
            </w:r>
            <w:r>
              <w:rPr>
                <w:noProof/>
                <w:webHidden/>
              </w:rPr>
              <w:instrText xml:space="preserve"> PAGEREF _Toc131091340 \h </w:instrText>
            </w:r>
            <w:r>
              <w:rPr>
                <w:noProof/>
                <w:webHidden/>
              </w:rPr>
            </w:r>
            <w:r>
              <w:rPr>
                <w:noProof/>
                <w:webHidden/>
              </w:rPr>
              <w:fldChar w:fldCharType="separate"/>
            </w:r>
            <w:r>
              <w:rPr>
                <w:noProof/>
                <w:webHidden/>
              </w:rPr>
              <w:t>43</w:t>
            </w:r>
            <w:r>
              <w:rPr>
                <w:noProof/>
                <w:webHidden/>
              </w:rPr>
              <w:fldChar w:fldCharType="end"/>
            </w:r>
          </w:hyperlink>
        </w:p>
        <w:p w14:paraId="0CCC0956" w14:textId="708E215E"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41" w:history="1">
            <w:r w:rsidRPr="009D14DA">
              <w:rPr>
                <w:rStyle w:val="Hyperlink"/>
                <w:noProof/>
              </w:rPr>
              <w:t>3.4.1</w:t>
            </w:r>
            <w:r>
              <w:rPr>
                <w:rFonts w:eastAsiaTheme="minorEastAsia" w:cstheme="minorBidi"/>
                <w:noProof/>
                <w:sz w:val="24"/>
                <w:szCs w:val="24"/>
                <w:lang w:val="en-GB" w:eastAsia="zh-TW"/>
              </w:rPr>
              <w:tab/>
            </w:r>
            <w:r w:rsidRPr="009D14DA">
              <w:rPr>
                <w:rStyle w:val="Hyperlink"/>
                <w:noProof/>
              </w:rPr>
              <w:t>Overview</w:t>
            </w:r>
            <w:r>
              <w:rPr>
                <w:noProof/>
                <w:webHidden/>
              </w:rPr>
              <w:tab/>
            </w:r>
            <w:r>
              <w:rPr>
                <w:noProof/>
                <w:webHidden/>
              </w:rPr>
              <w:fldChar w:fldCharType="begin"/>
            </w:r>
            <w:r>
              <w:rPr>
                <w:noProof/>
                <w:webHidden/>
              </w:rPr>
              <w:instrText xml:space="preserve"> PAGEREF _Toc131091341 \h </w:instrText>
            </w:r>
            <w:r>
              <w:rPr>
                <w:noProof/>
                <w:webHidden/>
              </w:rPr>
            </w:r>
            <w:r>
              <w:rPr>
                <w:noProof/>
                <w:webHidden/>
              </w:rPr>
              <w:fldChar w:fldCharType="separate"/>
            </w:r>
            <w:r>
              <w:rPr>
                <w:noProof/>
                <w:webHidden/>
              </w:rPr>
              <w:t>43</w:t>
            </w:r>
            <w:r>
              <w:rPr>
                <w:noProof/>
                <w:webHidden/>
              </w:rPr>
              <w:fldChar w:fldCharType="end"/>
            </w:r>
          </w:hyperlink>
        </w:p>
        <w:p w14:paraId="0A8ED8E0" w14:textId="5EF2C792"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42" w:history="1">
            <w:r w:rsidRPr="009D14DA">
              <w:rPr>
                <w:rStyle w:val="Hyperlink"/>
                <w:noProof/>
              </w:rPr>
              <w:t>3.4.2</w:t>
            </w:r>
            <w:r>
              <w:rPr>
                <w:rFonts w:eastAsiaTheme="minorEastAsia" w:cstheme="minorBidi"/>
                <w:noProof/>
                <w:sz w:val="24"/>
                <w:szCs w:val="24"/>
                <w:lang w:val="en-GB" w:eastAsia="zh-TW"/>
              </w:rPr>
              <w:tab/>
            </w:r>
            <w:r w:rsidRPr="009D14DA">
              <w:rPr>
                <w:rStyle w:val="Hyperlink"/>
                <w:noProof/>
              </w:rPr>
              <w:t>Main Components</w:t>
            </w:r>
            <w:r>
              <w:rPr>
                <w:noProof/>
                <w:webHidden/>
              </w:rPr>
              <w:tab/>
            </w:r>
            <w:r>
              <w:rPr>
                <w:noProof/>
                <w:webHidden/>
              </w:rPr>
              <w:fldChar w:fldCharType="begin"/>
            </w:r>
            <w:r>
              <w:rPr>
                <w:noProof/>
                <w:webHidden/>
              </w:rPr>
              <w:instrText xml:space="preserve"> PAGEREF _Toc131091342 \h </w:instrText>
            </w:r>
            <w:r>
              <w:rPr>
                <w:noProof/>
                <w:webHidden/>
              </w:rPr>
            </w:r>
            <w:r>
              <w:rPr>
                <w:noProof/>
                <w:webHidden/>
              </w:rPr>
              <w:fldChar w:fldCharType="separate"/>
            </w:r>
            <w:r>
              <w:rPr>
                <w:noProof/>
                <w:webHidden/>
              </w:rPr>
              <w:t>43</w:t>
            </w:r>
            <w:r>
              <w:rPr>
                <w:noProof/>
                <w:webHidden/>
              </w:rPr>
              <w:fldChar w:fldCharType="end"/>
            </w:r>
          </w:hyperlink>
        </w:p>
        <w:p w14:paraId="2522B86F" w14:textId="06046F05"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43" w:history="1">
            <w:r w:rsidRPr="009D14DA">
              <w:rPr>
                <w:rStyle w:val="Hyperlink"/>
                <w:noProof/>
              </w:rPr>
              <w:t>3.4.3</w:t>
            </w:r>
            <w:r>
              <w:rPr>
                <w:rFonts w:eastAsiaTheme="minorEastAsia" w:cstheme="minorBidi"/>
                <w:noProof/>
                <w:sz w:val="24"/>
                <w:szCs w:val="24"/>
                <w:lang w:val="en-GB" w:eastAsia="zh-TW"/>
              </w:rPr>
              <w:tab/>
            </w:r>
            <w:r w:rsidRPr="009D14DA">
              <w:rPr>
                <w:rStyle w:val="Hyperlink"/>
                <w:noProof/>
              </w:rPr>
              <w:t>Future Enhancements</w:t>
            </w:r>
            <w:r>
              <w:rPr>
                <w:noProof/>
                <w:webHidden/>
              </w:rPr>
              <w:tab/>
            </w:r>
            <w:r>
              <w:rPr>
                <w:noProof/>
                <w:webHidden/>
              </w:rPr>
              <w:fldChar w:fldCharType="begin"/>
            </w:r>
            <w:r>
              <w:rPr>
                <w:noProof/>
                <w:webHidden/>
              </w:rPr>
              <w:instrText xml:space="preserve"> PAGEREF _Toc131091343 \h </w:instrText>
            </w:r>
            <w:r>
              <w:rPr>
                <w:noProof/>
                <w:webHidden/>
              </w:rPr>
            </w:r>
            <w:r>
              <w:rPr>
                <w:noProof/>
                <w:webHidden/>
              </w:rPr>
              <w:fldChar w:fldCharType="separate"/>
            </w:r>
            <w:r>
              <w:rPr>
                <w:noProof/>
                <w:webHidden/>
              </w:rPr>
              <w:t>44</w:t>
            </w:r>
            <w:r>
              <w:rPr>
                <w:noProof/>
                <w:webHidden/>
              </w:rPr>
              <w:fldChar w:fldCharType="end"/>
            </w:r>
          </w:hyperlink>
        </w:p>
        <w:p w14:paraId="400A307F" w14:textId="037EED23" w:rsidR="00DA1E60" w:rsidRDefault="00DA1E60">
          <w:pPr>
            <w:pStyle w:val="TOC1"/>
            <w:tabs>
              <w:tab w:val="left" w:pos="1320"/>
              <w:tab w:val="right" w:leader="dot" w:pos="8778"/>
            </w:tabs>
            <w:rPr>
              <w:rFonts w:eastAsiaTheme="minorEastAsia" w:cstheme="minorBidi"/>
              <w:b w:val="0"/>
              <w:bCs w:val="0"/>
              <w:noProof/>
              <w:sz w:val="24"/>
              <w:szCs w:val="24"/>
              <w:lang w:val="en-GB" w:eastAsia="zh-TW"/>
            </w:rPr>
          </w:pPr>
          <w:hyperlink w:anchor="_Toc131091344" w:history="1">
            <w:r w:rsidRPr="009D14DA">
              <w:rPr>
                <w:rStyle w:val="Hyperlink"/>
                <w:noProof/>
              </w:rPr>
              <w:t>Chapter 4:</w:t>
            </w:r>
            <w:r>
              <w:rPr>
                <w:rFonts w:eastAsiaTheme="minorEastAsia" w:cstheme="minorBidi"/>
                <w:b w:val="0"/>
                <w:bCs w:val="0"/>
                <w:noProof/>
                <w:sz w:val="24"/>
                <w:szCs w:val="24"/>
                <w:lang w:val="en-GB" w:eastAsia="zh-TW"/>
              </w:rPr>
              <w:tab/>
            </w:r>
            <w:r w:rsidRPr="009D14DA">
              <w:rPr>
                <w:rStyle w:val="Hyperlink"/>
                <w:noProof/>
              </w:rPr>
              <w:t>Proof-of-concepts</w:t>
            </w:r>
            <w:r>
              <w:rPr>
                <w:noProof/>
                <w:webHidden/>
              </w:rPr>
              <w:tab/>
            </w:r>
            <w:r>
              <w:rPr>
                <w:noProof/>
                <w:webHidden/>
              </w:rPr>
              <w:fldChar w:fldCharType="begin"/>
            </w:r>
            <w:r>
              <w:rPr>
                <w:noProof/>
                <w:webHidden/>
              </w:rPr>
              <w:instrText xml:space="preserve"> PAGEREF _Toc131091344 \h </w:instrText>
            </w:r>
            <w:r>
              <w:rPr>
                <w:noProof/>
                <w:webHidden/>
              </w:rPr>
            </w:r>
            <w:r>
              <w:rPr>
                <w:noProof/>
                <w:webHidden/>
              </w:rPr>
              <w:fldChar w:fldCharType="separate"/>
            </w:r>
            <w:r>
              <w:rPr>
                <w:noProof/>
                <w:webHidden/>
              </w:rPr>
              <w:t>46</w:t>
            </w:r>
            <w:r>
              <w:rPr>
                <w:noProof/>
                <w:webHidden/>
              </w:rPr>
              <w:fldChar w:fldCharType="end"/>
            </w:r>
          </w:hyperlink>
        </w:p>
        <w:p w14:paraId="61F35E7D" w14:textId="1FFC6F9C"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45" w:history="1">
            <w:r w:rsidRPr="009D14DA">
              <w:rPr>
                <w:rStyle w:val="Hyperlink"/>
                <w:noProof/>
              </w:rPr>
              <w:t>4.1</w:t>
            </w:r>
            <w:r>
              <w:rPr>
                <w:rFonts w:eastAsiaTheme="minorEastAsia" w:cstheme="minorBidi"/>
                <w:i w:val="0"/>
                <w:iCs w:val="0"/>
                <w:noProof/>
                <w:sz w:val="24"/>
                <w:szCs w:val="24"/>
                <w:lang w:val="en-GB" w:eastAsia="zh-TW"/>
              </w:rPr>
              <w:tab/>
            </w:r>
            <w:r w:rsidRPr="009D14DA">
              <w:rPr>
                <w:rStyle w:val="Hyperlink"/>
                <w:noProof/>
              </w:rPr>
              <w:t>Historical Simulation</w:t>
            </w:r>
            <w:r>
              <w:rPr>
                <w:noProof/>
                <w:webHidden/>
              </w:rPr>
              <w:tab/>
            </w:r>
            <w:r>
              <w:rPr>
                <w:noProof/>
                <w:webHidden/>
              </w:rPr>
              <w:fldChar w:fldCharType="begin"/>
            </w:r>
            <w:r>
              <w:rPr>
                <w:noProof/>
                <w:webHidden/>
              </w:rPr>
              <w:instrText xml:space="preserve"> PAGEREF _Toc131091345 \h </w:instrText>
            </w:r>
            <w:r>
              <w:rPr>
                <w:noProof/>
                <w:webHidden/>
              </w:rPr>
            </w:r>
            <w:r>
              <w:rPr>
                <w:noProof/>
                <w:webHidden/>
              </w:rPr>
              <w:fldChar w:fldCharType="separate"/>
            </w:r>
            <w:r>
              <w:rPr>
                <w:noProof/>
                <w:webHidden/>
              </w:rPr>
              <w:t>47</w:t>
            </w:r>
            <w:r>
              <w:rPr>
                <w:noProof/>
                <w:webHidden/>
              </w:rPr>
              <w:fldChar w:fldCharType="end"/>
            </w:r>
          </w:hyperlink>
        </w:p>
        <w:p w14:paraId="507CBFE5" w14:textId="0762A7FF"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46" w:history="1">
            <w:r w:rsidRPr="009D14DA">
              <w:rPr>
                <w:rStyle w:val="Hyperlink"/>
                <w:noProof/>
              </w:rPr>
              <w:t>4.1.1</w:t>
            </w:r>
            <w:r>
              <w:rPr>
                <w:rFonts w:eastAsiaTheme="minorEastAsia" w:cstheme="minorBidi"/>
                <w:noProof/>
                <w:sz w:val="24"/>
                <w:szCs w:val="24"/>
                <w:lang w:val="en-GB" w:eastAsia="zh-TW"/>
              </w:rPr>
              <w:tab/>
            </w:r>
            <w:r w:rsidRPr="009D14DA">
              <w:rPr>
                <w:rStyle w:val="Hyperlink"/>
                <w:noProof/>
              </w:rPr>
              <w:t>VaR for a Single stock using Historical Simulation</w:t>
            </w:r>
            <w:r>
              <w:rPr>
                <w:noProof/>
                <w:webHidden/>
              </w:rPr>
              <w:tab/>
            </w:r>
            <w:r>
              <w:rPr>
                <w:noProof/>
                <w:webHidden/>
              </w:rPr>
              <w:fldChar w:fldCharType="begin"/>
            </w:r>
            <w:r>
              <w:rPr>
                <w:noProof/>
                <w:webHidden/>
              </w:rPr>
              <w:instrText xml:space="preserve"> PAGEREF _Toc131091346 \h </w:instrText>
            </w:r>
            <w:r>
              <w:rPr>
                <w:noProof/>
                <w:webHidden/>
              </w:rPr>
            </w:r>
            <w:r>
              <w:rPr>
                <w:noProof/>
                <w:webHidden/>
              </w:rPr>
              <w:fldChar w:fldCharType="separate"/>
            </w:r>
            <w:r>
              <w:rPr>
                <w:noProof/>
                <w:webHidden/>
              </w:rPr>
              <w:t>47</w:t>
            </w:r>
            <w:r>
              <w:rPr>
                <w:noProof/>
                <w:webHidden/>
              </w:rPr>
              <w:fldChar w:fldCharType="end"/>
            </w:r>
          </w:hyperlink>
        </w:p>
        <w:p w14:paraId="5CDA8FE7" w14:textId="56CE3E14"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47" w:history="1">
            <w:r w:rsidRPr="009D14DA">
              <w:rPr>
                <w:rStyle w:val="Hyperlink"/>
                <w:noProof/>
              </w:rPr>
              <w:t>4.1.2</w:t>
            </w:r>
            <w:r>
              <w:rPr>
                <w:rFonts w:eastAsiaTheme="minorEastAsia" w:cstheme="minorBidi"/>
                <w:noProof/>
                <w:sz w:val="24"/>
                <w:szCs w:val="24"/>
                <w:lang w:val="en-GB" w:eastAsia="zh-TW"/>
              </w:rPr>
              <w:tab/>
            </w:r>
            <w:r w:rsidRPr="009D14DA">
              <w:rPr>
                <w:rStyle w:val="Hyperlink"/>
                <w:noProof/>
              </w:rPr>
              <w:t>VaR for a Portfolio using Historical Simulation</w:t>
            </w:r>
            <w:r>
              <w:rPr>
                <w:noProof/>
                <w:webHidden/>
              </w:rPr>
              <w:tab/>
            </w:r>
            <w:r>
              <w:rPr>
                <w:noProof/>
                <w:webHidden/>
              </w:rPr>
              <w:fldChar w:fldCharType="begin"/>
            </w:r>
            <w:r>
              <w:rPr>
                <w:noProof/>
                <w:webHidden/>
              </w:rPr>
              <w:instrText xml:space="preserve"> PAGEREF _Toc131091347 \h </w:instrText>
            </w:r>
            <w:r>
              <w:rPr>
                <w:noProof/>
                <w:webHidden/>
              </w:rPr>
            </w:r>
            <w:r>
              <w:rPr>
                <w:noProof/>
                <w:webHidden/>
              </w:rPr>
              <w:fldChar w:fldCharType="separate"/>
            </w:r>
            <w:r>
              <w:rPr>
                <w:noProof/>
                <w:webHidden/>
              </w:rPr>
              <w:t>47</w:t>
            </w:r>
            <w:r>
              <w:rPr>
                <w:noProof/>
                <w:webHidden/>
              </w:rPr>
              <w:fldChar w:fldCharType="end"/>
            </w:r>
          </w:hyperlink>
        </w:p>
        <w:p w14:paraId="47CF7758" w14:textId="50BE88A7"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48" w:history="1">
            <w:r w:rsidRPr="009D14DA">
              <w:rPr>
                <w:rStyle w:val="Hyperlink"/>
                <w:noProof/>
              </w:rPr>
              <w:t>4.2</w:t>
            </w:r>
            <w:r>
              <w:rPr>
                <w:rFonts w:eastAsiaTheme="minorEastAsia" w:cstheme="minorBidi"/>
                <w:i w:val="0"/>
                <w:iCs w:val="0"/>
                <w:noProof/>
                <w:sz w:val="24"/>
                <w:szCs w:val="24"/>
                <w:lang w:val="en-GB" w:eastAsia="zh-TW"/>
              </w:rPr>
              <w:tab/>
            </w:r>
            <w:r w:rsidRPr="009D14DA">
              <w:rPr>
                <w:rStyle w:val="Hyperlink"/>
                <w:noProof/>
              </w:rPr>
              <w:t>Model Building</w:t>
            </w:r>
            <w:r>
              <w:rPr>
                <w:noProof/>
                <w:webHidden/>
              </w:rPr>
              <w:tab/>
            </w:r>
            <w:r>
              <w:rPr>
                <w:noProof/>
                <w:webHidden/>
              </w:rPr>
              <w:fldChar w:fldCharType="begin"/>
            </w:r>
            <w:r>
              <w:rPr>
                <w:noProof/>
                <w:webHidden/>
              </w:rPr>
              <w:instrText xml:space="preserve"> PAGEREF _Toc131091348 \h </w:instrText>
            </w:r>
            <w:r>
              <w:rPr>
                <w:noProof/>
                <w:webHidden/>
              </w:rPr>
            </w:r>
            <w:r>
              <w:rPr>
                <w:noProof/>
                <w:webHidden/>
              </w:rPr>
              <w:fldChar w:fldCharType="separate"/>
            </w:r>
            <w:r>
              <w:rPr>
                <w:noProof/>
                <w:webHidden/>
              </w:rPr>
              <w:t>48</w:t>
            </w:r>
            <w:r>
              <w:rPr>
                <w:noProof/>
                <w:webHidden/>
              </w:rPr>
              <w:fldChar w:fldCharType="end"/>
            </w:r>
          </w:hyperlink>
        </w:p>
        <w:p w14:paraId="7D22506B" w14:textId="46140E91"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49" w:history="1">
            <w:r w:rsidRPr="009D14DA">
              <w:rPr>
                <w:rStyle w:val="Hyperlink"/>
                <w:noProof/>
              </w:rPr>
              <w:t>4.2.1</w:t>
            </w:r>
            <w:r>
              <w:rPr>
                <w:rFonts w:eastAsiaTheme="minorEastAsia" w:cstheme="minorBidi"/>
                <w:noProof/>
                <w:sz w:val="24"/>
                <w:szCs w:val="24"/>
                <w:lang w:val="en-GB" w:eastAsia="zh-TW"/>
              </w:rPr>
              <w:tab/>
            </w:r>
            <w:r w:rsidRPr="009D14DA">
              <w:rPr>
                <w:rStyle w:val="Hyperlink"/>
                <w:noProof/>
              </w:rPr>
              <w:t>VaR for a Single stock using Model Building 1</w:t>
            </w:r>
            <w:r>
              <w:rPr>
                <w:noProof/>
                <w:webHidden/>
              </w:rPr>
              <w:tab/>
            </w:r>
            <w:r>
              <w:rPr>
                <w:noProof/>
                <w:webHidden/>
              </w:rPr>
              <w:fldChar w:fldCharType="begin"/>
            </w:r>
            <w:r>
              <w:rPr>
                <w:noProof/>
                <w:webHidden/>
              </w:rPr>
              <w:instrText xml:space="preserve"> PAGEREF _Toc131091349 \h </w:instrText>
            </w:r>
            <w:r>
              <w:rPr>
                <w:noProof/>
                <w:webHidden/>
              </w:rPr>
            </w:r>
            <w:r>
              <w:rPr>
                <w:noProof/>
                <w:webHidden/>
              </w:rPr>
              <w:fldChar w:fldCharType="separate"/>
            </w:r>
            <w:r>
              <w:rPr>
                <w:noProof/>
                <w:webHidden/>
              </w:rPr>
              <w:t>48</w:t>
            </w:r>
            <w:r>
              <w:rPr>
                <w:noProof/>
                <w:webHidden/>
              </w:rPr>
              <w:fldChar w:fldCharType="end"/>
            </w:r>
          </w:hyperlink>
        </w:p>
        <w:p w14:paraId="287416D4" w14:textId="609C8D96"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50" w:history="1">
            <w:r w:rsidRPr="009D14DA">
              <w:rPr>
                <w:rStyle w:val="Hyperlink"/>
                <w:noProof/>
              </w:rPr>
              <w:t>4.2.2</w:t>
            </w:r>
            <w:r>
              <w:rPr>
                <w:rFonts w:eastAsiaTheme="minorEastAsia" w:cstheme="minorBidi"/>
                <w:noProof/>
                <w:sz w:val="24"/>
                <w:szCs w:val="24"/>
                <w:lang w:val="en-GB" w:eastAsia="zh-TW"/>
              </w:rPr>
              <w:tab/>
            </w:r>
            <w:r w:rsidRPr="009D14DA">
              <w:rPr>
                <w:rStyle w:val="Hyperlink"/>
                <w:noProof/>
              </w:rPr>
              <w:t>VaR for a Portfolio using Model Building 1</w:t>
            </w:r>
            <w:r>
              <w:rPr>
                <w:noProof/>
                <w:webHidden/>
              </w:rPr>
              <w:tab/>
            </w:r>
            <w:r>
              <w:rPr>
                <w:noProof/>
                <w:webHidden/>
              </w:rPr>
              <w:fldChar w:fldCharType="begin"/>
            </w:r>
            <w:r>
              <w:rPr>
                <w:noProof/>
                <w:webHidden/>
              </w:rPr>
              <w:instrText xml:space="preserve"> PAGEREF _Toc131091350 \h </w:instrText>
            </w:r>
            <w:r>
              <w:rPr>
                <w:noProof/>
                <w:webHidden/>
              </w:rPr>
            </w:r>
            <w:r>
              <w:rPr>
                <w:noProof/>
                <w:webHidden/>
              </w:rPr>
              <w:fldChar w:fldCharType="separate"/>
            </w:r>
            <w:r>
              <w:rPr>
                <w:noProof/>
                <w:webHidden/>
              </w:rPr>
              <w:t>48</w:t>
            </w:r>
            <w:r>
              <w:rPr>
                <w:noProof/>
                <w:webHidden/>
              </w:rPr>
              <w:fldChar w:fldCharType="end"/>
            </w:r>
          </w:hyperlink>
        </w:p>
        <w:p w14:paraId="089C8388" w14:textId="47560FF9"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51" w:history="1">
            <w:r w:rsidRPr="009D14DA">
              <w:rPr>
                <w:rStyle w:val="Hyperlink"/>
                <w:noProof/>
              </w:rPr>
              <w:t>4.2.3</w:t>
            </w:r>
            <w:r>
              <w:rPr>
                <w:rFonts w:eastAsiaTheme="minorEastAsia" w:cstheme="minorBidi"/>
                <w:noProof/>
                <w:sz w:val="24"/>
                <w:szCs w:val="24"/>
                <w:lang w:val="en-GB" w:eastAsia="zh-TW"/>
              </w:rPr>
              <w:tab/>
            </w:r>
            <w:r w:rsidRPr="009D14DA">
              <w:rPr>
                <w:rStyle w:val="Hyperlink"/>
                <w:noProof/>
              </w:rPr>
              <w:t>VaR for a Single stock using Model Building 2</w:t>
            </w:r>
            <w:r>
              <w:rPr>
                <w:noProof/>
                <w:webHidden/>
              </w:rPr>
              <w:tab/>
            </w:r>
            <w:r>
              <w:rPr>
                <w:noProof/>
                <w:webHidden/>
              </w:rPr>
              <w:fldChar w:fldCharType="begin"/>
            </w:r>
            <w:r>
              <w:rPr>
                <w:noProof/>
                <w:webHidden/>
              </w:rPr>
              <w:instrText xml:space="preserve"> PAGEREF _Toc131091351 \h </w:instrText>
            </w:r>
            <w:r>
              <w:rPr>
                <w:noProof/>
                <w:webHidden/>
              </w:rPr>
            </w:r>
            <w:r>
              <w:rPr>
                <w:noProof/>
                <w:webHidden/>
              </w:rPr>
              <w:fldChar w:fldCharType="separate"/>
            </w:r>
            <w:r>
              <w:rPr>
                <w:noProof/>
                <w:webHidden/>
              </w:rPr>
              <w:t>49</w:t>
            </w:r>
            <w:r>
              <w:rPr>
                <w:noProof/>
                <w:webHidden/>
              </w:rPr>
              <w:fldChar w:fldCharType="end"/>
            </w:r>
          </w:hyperlink>
        </w:p>
        <w:p w14:paraId="776EBAF1" w14:textId="1DF9E039"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52" w:history="1">
            <w:r w:rsidRPr="009D14DA">
              <w:rPr>
                <w:rStyle w:val="Hyperlink"/>
                <w:noProof/>
              </w:rPr>
              <w:t>4.2.4</w:t>
            </w:r>
            <w:r>
              <w:rPr>
                <w:rFonts w:eastAsiaTheme="minorEastAsia" w:cstheme="minorBidi"/>
                <w:noProof/>
                <w:sz w:val="24"/>
                <w:szCs w:val="24"/>
                <w:lang w:val="en-GB" w:eastAsia="zh-TW"/>
              </w:rPr>
              <w:tab/>
            </w:r>
            <w:r w:rsidRPr="009D14DA">
              <w:rPr>
                <w:rStyle w:val="Hyperlink"/>
                <w:noProof/>
              </w:rPr>
              <w:t>VaR for a Portfolio using Model Building 2</w:t>
            </w:r>
            <w:r>
              <w:rPr>
                <w:noProof/>
                <w:webHidden/>
              </w:rPr>
              <w:tab/>
            </w:r>
            <w:r>
              <w:rPr>
                <w:noProof/>
                <w:webHidden/>
              </w:rPr>
              <w:fldChar w:fldCharType="begin"/>
            </w:r>
            <w:r>
              <w:rPr>
                <w:noProof/>
                <w:webHidden/>
              </w:rPr>
              <w:instrText xml:space="preserve"> PAGEREF _Toc131091352 \h </w:instrText>
            </w:r>
            <w:r>
              <w:rPr>
                <w:noProof/>
                <w:webHidden/>
              </w:rPr>
            </w:r>
            <w:r>
              <w:rPr>
                <w:noProof/>
                <w:webHidden/>
              </w:rPr>
              <w:fldChar w:fldCharType="separate"/>
            </w:r>
            <w:r>
              <w:rPr>
                <w:noProof/>
                <w:webHidden/>
              </w:rPr>
              <w:t>49</w:t>
            </w:r>
            <w:r>
              <w:rPr>
                <w:noProof/>
                <w:webHidden/>
              </w:rPr>
              <w:fldChar w:fldCharType="end"/>
            </w:r>
          </w:hyperlink>
        </w:p>
        <w:p w14:paraId="6E0694C7" w14:textId="0EDFE719"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53" w:history="1">
            <w:r w:rsidRPr="009D14DA">
              <w:rPr>
                <w:rStyle w:val="Hyperlink"/>
                <w:noProof/>
              </w:rPr>
              <w:t>4.3</w:t>
            </w:r>
            <w:r>
              <w:rPr>
                <w:rFonts w:eastAsiaTheme="minorEastAsia" w:cstheme="minorBidi"/>
                <w:i w:val="0"/>
                <w:iCs w:val="0"/>
                <w:noProof/>
                <w:sz w:val="24"/>
                <w:szCs w:val="24"/>
                <w:lang w:val="en-GB" w:eastAsia="zh-TW"/>
              </w:rPr>
              <w:tab/>
            </w:r>
            <w:r w:rsidRPr="009D14DA">
              <w:rPr>
                <w:rStyle w:val="Hyperlink"/>
                <w:noProof/>
              </w:rPr>
              <w:t>Monte Carlo Simulation</w:t>
            </w:r>
            <w:r>
              <w:rPr>
                <w:noProof/>
                <w:webHidden/>
              </w:rPr>
              <w:tab/>
            </w:r>
            <w:r>
              <w:rPr>
                <w:noProof/>
                <w:webHidden/>
              </w:rPr>
              <w:fldChar w:fldCharType="begin"/>
            </w:r>
            <w:r>
              <w:rPr>
                <w:noProof/>
                <w:webHidden/>
              </w:rPr>
              <w:instrText xml:space="preserve"> PAGEREF _Toc131091353 \h </w:instrText>
            </w:r>
            <w:r>
              <w:rPr>
                <w:noProof/>
                <w:webHidden/>
              </w:rPr>
            </w:r>
            <w:r>
              <w:rPr>
                <w:noProof/>
                <w:webHidden/>
              </w:rPr>
              <w:fldChar w:fldCharType="separate"/>
            </w:r>
            <w:r>
              <w:rPr>
                <w:noProof/>
                <w:webHidden/>
              </w:rPr>
              <w:t>49</w:t>
            </w:r>
            <w:r>
              <w:rPr>
                <w:noProof/>
                <w:webHidden/>
              </w:rPr>
              <w:fldChar w:fldCharType="end"/>
            </w:r>
          </w:hyperlink>
        </w:p>
        <w:p w14:paraId="0D867F6C" w14:textId="77F0F5AC"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54" w:history="1">
            <w:r w:rsidRPr="009D14DA">
              <w:rPr>
                <w:rStyle w:val="Hyperlink"/>
                <w:noProof/>
              </w:rPr>
              <w:t>4.3.1</w:t>
            </w:r>
            <w:r>
              <w:rPr>
                <w:rFonts w:eastAsiaTheme="minorEastAsia" w:cstheme="minorBidi"/>
                <w:noProof/>
                <w:sz w:val="24"/>
                <w:szCs w:val="24"/>
                <w:lang w:val="en-GB" w:eastAsia="zh-TW"/>
              </w:rPr>
              <w:tab/>
            </w:r>
            <w:r w:rsidRPr="009D14DA">
              <w:rPr>
                <w:rStyle w:val="Hyperlink"/>
                <w:noProof/>
              </w:rPr>
              <w:t>VaR for a Single stock using Monte Carlo Simulation 1</w:t>
            </w:r>
            <w:r>
              <w:rPr>
                <w:noProof/>
                <w:webHidden/>
              </w:rPr>
              <w:tab/>
            </w:r>
            <w:r>
              <w:rPr>
                <w:noProof/>
                <w:webHidden/>
              </w:rPr>
              <w:fldChar w:fldCharType="begin"/>
            </w:r>
            <w:r>
              <w:rPr>
                <w:noProof/>
                <w:webHidden/>
              </w:rPr>
              <w:instrText xml:space="preserve"> PAGEREF _Toc131091354 \h </w:instrText>
            </w:r>
            <w:r>
              <w:rPr>
                <w:noProof/>
                <w:webHidden/>
              </w:rPr>
            </w:r>
            <w:r>
              <w:rPr>
                <w:noProof/>
                <w:webHidden/>
              </w:rPr>
              <w:fldChar w:fldCharType="separate"/>
            </w:r>
            <w:r>
              <w:rPr>
                <w:noProof/>
                <w:webHidden/>
              </w:rPr>
              <w:t>50</w:t>
            </w:r>
            <w:r>
              <w:rPr>
                <w:noProof/>
                <w:webHidden/>
              </w:rPr>
              <w:fldChar w:fldCharType="end"/>
            </w:r>
          </w:hyperlink>
        </w:p>
        <w:p w14:paraId="7BD2FFB6" w14:textId="738C5B89"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55" w:history="1">
            <w:r w:rsidRPr="009D14DA">
              <w:rPr>
                <w:rStyle w:val="Hyperlink"/>
                <w:noProof/>
              </w:rPr>
              <w:t>4.3.2</w:t>
            </w:r>
            <w:r>
              <w:rPr>
                <w:rFonts w:eastAsiaTheme="minorEastAsia" w:cstheme="minorBidi"/>
                <w:noProof/>
                <w:sz w:val="24"/>
                <w:szCs w:val="24"/>
                <w:lang w:val="en-GB" w:eastAsia="zh-TW"/>
              </w:rPr>
              <w:tab/>
            </w:r>
            <w:r w:rsidRPr="009D14DA">
              <w:rPr>
                <w:rStyle w:val="Hyperlink"/>
                <w:noProof/>
              </w:rPr>
              <w:t>VaR for a Portfolio using Monte Carlo Simulation 1</w:t>
            </w:r>
            <w:r>
              <w:rPr>
                <w:noProof/>
                <w:webHidden/>
              </w:rPr>
              <w:tab/>
            </w:r>
            <w:r>
              <w:rPr>
                <w:noProof/>
                <w:webHidden/>
              </w:rPr>
              <w:fldChar w:fldCharType="begin"/>
            </w:r>
            <w:r>
              <w:rPr>
                <w:noProof/>
                <w:webHidden/>
              </w:rPr>
              <w:instrText xml:space="preserve"> PAGEREF _Toc131091355 \h </w:instrText>
            </w:r>
            <w:r>
              <w:rPr>
                <w:noProof/>
                <w:webHidden/>
              </w:rPr>
            </w:r>
            <w:r>
              <w:rPr>
                <w:noProof/>
                <w:webHidden/>
              </w:rPr>
              <w:fldChar w:fldCharType="separate"/>
            </w:r>
            <w:r>
              <w:rPr>
                <w:noProof/>
                <w:webHidden/>
              </w:rPr>
              <w:t>50</w:t>
            </w:r>
            <w:r>
              <w:rPr>
                <w:noProof/>
                <w:webHidden/>
              </w:rPr>
              <w:fldChar w:fldCharType="end"/>
            </w:r>
          </w:hyperlink>
        </w:p>
        <w:p w14:paraId="68A8F322" w14:textId="10B891D4"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56" w:history="1">
            <w:r w:rsidRPr="009D14DA">
              <w:rPr>
                <w:rStyle w:val="Hyperlink"/>
                <w:noProof/>
              </w:rPr>
              <w:t>4.3.3</w:t>
            </w:r>
            <w:r>
              <w:rPr>
                <w:rFonts w:eastAsiaTheme="minorEastAsia" w:cstheme="minorBidi"/>
                <w:noProof/>
                <w:sz w:val="24"/>
                <w:szCs w:val="24"/>
                <w:lang w:val="en-GB" w:eastAsia="zh-TW"/>
              </w:rPr>
              <w:tab/>
            </w:r>
            <w:r w:rsidRPr="009D14DA">
              <w:rPr>
                <w:rStyle w:val="Hyperlink"/>
                <w:noProof/>
              </w:rPr>
              <w:t>VaR for a Single stock using Monte Carlo Simulation 2</w:t>
            </w:r>
            <w:r>
              <w:rPr>
                <w:noProof/>
                <w:webHidden/>
              </w:rPr>
              <w:tab/>
            </w:r>
            <w:r>
              <w:rPr>
                <w:noProof/>
                <w:webHidden/>
              </w:rPr>
              <w:fldChar w:fldCharType="begin"/>
            </w:r>
            <w:r>
              <w:rPr>
                <w:noProof/>
                <w:webHidden/>
              </w:rPr>
              <w:instrText xml:space="preserve"> PAGEREF _Toc131091356 \h </w:instrText>
            </w:r>
            <w:r>
              <w:rPr>
                <w:noProof/>
                <w:webHidden/>
              </w:rPr>
            </w:r>
            <w:r>
              <w:rPr>
                <w:noProof/>
                <w:webHidden/>
              </w:rPr>
              <w:fldChar w:fldCharType="separate"/>
            </w:r>
            <w:r>
              <w:rPr>
                <w:noProof/>
                <w:webHidden/>
              </w:rPr>
              <w:t>50</w:t>
            </w:r>
            <w:r>
              <w:rPr>
                <w:noProof/>
                <w:webHidden/>
              </w:rPr>
              <w:fldChar w:fldCharType="end"/>
            </w:r>
          </w:hyperlink>
        </w:p>
        <w:p w14:paraId="34844FAC" w14:textId="7671B604"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57" w:history="1">
            <w:r w:rsidRPr="009D14DA">
              <w:rPr>
                <w:rStyle w:val="Hyperlink"/>
                <w:noProof/>
              </w:rPr>
              <w:t>4.3.4</w:t>
            </w:r>
            <w:r>
              <w:rPr>
                <w:rFonts w:eastAsiaTheme="minorEastAsia" w:cstheme="minorBidi"/>
                <w:noProof/>
                <w:sz w:val="24"/>
                <w:szCs w:val="24"/>
                <w:lang w:val="en-GB" w:eastAsia="zh-TW"/>
              </w:rPr>
              <w:tab/>
            </w:r>
            <w:r w:rsidRPr="009D14DA">
              <w:rPr>
                <w:rStyle w:val="Hyperlink"/>
                <w:noProof/>
              </w:rPr>
              <w:t>VaR for a Portfolio using Monte Carlo Simulation 2</w:t>
            </w:r>
            <w:r>
              <w:rPr>
                <w:noProof/>
                <w:webHidden/>
              </w:rPr>
              <w:tab/>
            </w:r>
            <w:r>
              <w:rPr>
                <w:noProof/>
                <w:webHidden/>
              </w:rPr>
              <w:fldChar w:fldCharType="begin"/>
            </w:r>
            <w:r>
              <w:rPr>
                <w:noProof/>
                <w:webHidden/>
              </w:rPr>
              <w:instrText xml:space="preserve"> PAGEREF _Toc131091357 \h </w:instrText>
            </w:r>
            <w:r>
              <w:rPr>
                <w:noProof/>
                <w:webHidden/>
              </w:rPr>
            </w:r>
            <w:r>
              <w:rPr>
                <w:noProof/>
                <w:webHidden/>
              </w:rPr>
              <w:fldChar w:fldCharType="separate"/>
            </w:r>
            <w:r>
              <w:rPr>
                <w:noProof/>
                <w:webHidden/>
              </w:rPr>
              <w:t>51</w:t>
            </w:r>
            <w:r>
              <w:rPr>
                <w:noProof/>
                <w:webHidden/>
              </w:rPr>
              <w:fldChar w:fldCharType="end"/>
            </w:r>
          </w:hyperlink>
        </w:p>
        <w:p w14:paraId="52F137AD" w14:textId="5426B292"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58" w:history="1">
            <w:r w:rsidRPr="009D14DA">
              <w:rPr>
                <w:rStyle w:val="Hyperlink"/>
                <w:noProof/>
              </w:rPr>
              <w:t>4.4</w:t>
            </w:r>
            <w:r>
              <w:rPr>
                <w:rFonts w:eastAsiaTheme="minorEastAsia" w:cstheme="minorBidi"/>
                <w:i w:val="0"/>
                <w:iCs w:val="0"/>
                <w:noProof/>
                <w:sz w:val="24"/>
                <w:szCs w:val="24"/>
                <w:lang w:val="en-GB" w:eastAsia="zh-TW"/>
              </w:rPr>
              <w:tab/>
            </w:r>
            <w:r w:rsidRPr="009D14DA">
              <w:rPr>
                <w:rStyle w:val="Hyperlink"/>
                <w:noProof/>
              </w:rPr>
              <w:t>Option VaR</w:t>
            </w:r>
            <w:r>
              <w:rPr>
                <w:noProof/>
                <w:webHidden/>
              </w:rPr>
              <w:tab/>
            </w:r>
            <w:r>
              <w:rPr>
                <w:noProof/>
                <w:webHidden/>
              </w:rPr>
              <w:fldChar w:fldCharType="begin"/>
            </w:r>
            <w:r>
              <w:rPr>
                <w:noProof/>
                <w:webHidden/>
              </w:rPr>
              <w:instrText xml:space="preserve"> PAGEREF _Toc131091358 \h </w:instrText>
            </w:r>
            <w:r>
              <w:rPr>
                <w:noProof/>
                <w:webHidden/>
              </w:rPr>
            </w:r>
            <w:r>
              <w:rPr>
                <w:noProof/>
                <w:webHidden/>
              </w:rPr>
              <w:fldChar w:fldCharType="separate"/>
            </w:r>
            <w:r>
              <w:rPr>
                <w:noProof/>
                <w:webHidden/>
              </w:rPr>
              <w:t>51</w:t>
            </w:r>
            <w:r>
              <w:rPr>
                <w:noProof/>
                <w:webHidden/>
              </w:rPr>
              <w:fldChar w:fldCharType="end"/>
            </w:r>
          </w:hyperlink>
        </w:p>
        <w:p w14:paraId="0AF1B88D" w14:textId="310018C0"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59" w:history="1">
            <w:r w:rsidRPr="009D14DA">
              <w:rPr>
                <w:rStyle w:val="Hyperlink"/>
                <w:noProof/>
              </w:rPr>
              <w:t>4.4.1</w:t>
            </w:r>
            <w:r>
              <w:rPr>
                <w:rFonts w:eastAsiaTheme="minorEastAsia" w:cstheme="minorBidi"/>
                <w:noProof/>
                <w:sz w:val="24"/>
                <w:szCs w:val="24"/>
                <w:lang w:val="en-GB" w:eastAsia="zh-TW"/>
              </w:rPr>
              <w:tab/>
            </w:r>
            <w:r w:rsidRPr="009D14DA">
              <w:rPr>
                <w:rStyle w:val="Hyperlink"/>
                <w:noProof/>
              </w:rPr>
              <w:t>Option VaR for a Single Stock using Historical Simulation</w:t>
            </w:r>
            <w:r>
              <w:rPr>
                <w:noProof/>
                <w:webHidden/>
              </w:rPr>
              <w:tab/>
            </w:r>
            <w:r>
              <w:rPr>
                <w:noProof/>
                <w:webHidden/>
              </w:rPr>
              <w:fldChar w:fldCharType="begin"/>
            </w:r>
            <w:r>
              <w:rPr>
                <w:noProof/>
                <w:webHidden/>
              </w:rPr>
              <w:instrText xml:space="preserve"> PAGEREF _Toc131091359 \h </w:instrText>
            </w:r>
            <w:r>
              <w:rPr>
                <w:noProof/>
                <w:webHidden/>
              </w:rPr>
            </w:r>
            <w:r>
              <w:rPr>
                <w:noProof/>
                <w:webHidden/>
              </w:rPr>
              <w:fldChar w:fldCharType="separate"/>
            </w:r>
            <w:r>
              <w:rPr>
                <w:noProof/>
                <w:webHidden/>
              </w:rPr>
              <w:t>51</w:t>
            </w:r>
            <w:r>
              <w:rPr>
                <w:noProof/>
                <w:webHidden/>
              </w:rPr>
              <w:fldChar w:fldCharType="end"/>
            </w:r>
          </w:hyperlink>
        </w:p>
        <w:p w14:paraId="76419E62" w14:textId="02279B8C"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60" w:history="1">
            <w:r w:rsidRPr="009D14DA">
              <w:rPr>
                <w:rStyle w:val="Hyperlink"/>
                <w:noProof/>
              </w:rPr>
              <w:t>4.4.2</w:t>
            </w:r>
            <w:r>
              <w:rPr>
                <w:rFonts w:eastAsiaTheme="minorEastAsia" w:cstheme="minorBidi"/>
                <w:noProof/>
                <w:sz w:val="24"/>
                <w:szCs w:val="24"/>
                <w:lang w:val="en-GB" w:eastAsia="zh-TW"/>
              </w:rPr>
              <w:tab/>
            </w:r>
            <w:r w:rsidRPr="009D14DA">
              <w:rPr>
                <w:rStyle w:val="Hyperlink"/>
                <w:noProof/>
              </w:rPr>
              <w:t>Option VaR for a Portfolio using Historical Simulation</w:t>
            </w:r>
            <w:r>
              <w:rPr>
                <w:noProof/>
                <w:webHidden/>
              </w:rPr>
              <w:tab/>
            </w:r>
            <w:r>
              <w:rPr>
                <w:noProof/>
                <w:webHidden/>
              </w:rPr>
              <w:fldChar w:fldCharType="begin"/>
            </w:r>
            <w:r>
              <w:rPr>
                <w:noProof/>
                <w:webHidden/>
              </w:rPr>
              <w:instrText xml:space="preserve"> PAGEREF _Toc131091360 \h </w:instrText>
            </w:r>
            <w:r>
              <w:rPr>
                <w:noProof/>
                <w:webHidden/>
              </w:rPr>
            </w:r>
            <w:r>
              <w:rPr>
                <w:noProof/>
                <w:webHidden/>
              </w:rPr>
              <w:fldChar w:fldCharType="separate"/>
            </w:r>
            <w:r>
              <w:rPr>
                <w:noProof/>
                <w:webHidden/>
              </w:rPr>
              <w:t>51</w:t>
            </w:r>
            <w:r>
              <w:rPr>
                <w:noProof/>
                <w:webHidden/>
              </w:rPr>
              <w:fldChar w:fldCharType="end"/>
            </w:r>
          </w:hyperlink>
        </w:p>
        <w:p w14:paraId="4E661966" w14:textId="5E7DC36A"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61" w:history="1">
            <w:r w:rsidRPr="009D14DA">
              <w:rPr>
                <w:rStyle w:val="Hyperlink"/>
                <w:noProof/>
              </w:rPr>
              <w:t>4.4.3</w:t>
            </w:r>
            <w:r>
              <w:rPr>
                <w:rFonts w:eastAsiaTheme="minorEastAsia" w:cstheme="minorBidi"/>
                <w:noProof/>
                <w:sz w:val="24"/>
                <w:szCs w:val="24"/>
                <w:lang w:val="en-GB" w:eastAsia="zh-TW"/>
              </w:rPr>
              <w:tab/>
            </w:r>
            <w:r w:rsidRPr="009D14DA">
              <w:rPr>
                <w:rStyle w:val="Hyperlink"/>
                <w:noProof/>
              </w:rPr>
              <w:t>Option VaR for a Single Stock using Monte Carlo Simulation</w:t>
            </w:r>
            <w:r>
              <w:rPr>
                <w:noProof/>
                <w:webHidden/>
              </w:rPr>
              <w:tab/>
            </w:r>
            <w:r>
              <w:rPr>
                <w:noProof/>
                <w:webHidden/>
              </w:rPr>
              <w:fldChar w:fldCharType="begin"/>
            </w:r>
            <w:r>
              <w:rPr>
                <w:noProof/>
                <w:webHidden/>
              </w:rPr>
              <w:instrText xml:space="preserve"> PAGEREF _Toc131091361 \h </w:instrText>
            </w:r>
            <w:r>
              <w:rPr>
                <w:noProof/>
                <w:webHidden/>
              </w:rPr>
            </w:r>
            <w:r>
              <w:rPr>
                <w:noProof/>
                <w:webHidden/>
              </w:rPr>
              <w:fldChar w:fldCharType="separate"/>
            </w:r>
            <w:r>
              <w:rPr>
                <w:noProof/>
                <w:webHidden/>
              </w:rPr>
              <w:t>52</w:t>
            </w:r>
            <w:r>
              <w:rPr>
                <w:noProof/>
                <w:webHidden/>
              </w:rPr>
              <w:fldChar w:fldCharType="end"/>
            </w:r>
          </w:hyperlink>
        </w:p>
        <w:p w14:paraId="3DE94B60" w14:textId="76F02E07"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62" w:history="1">
            <w:r w:rsidRPr="009D14DA">
              <w:rPr>
                <w:rStyle w:val="Hyperlink"/>
                <w:noProof/>
              </w:rPr>
              <w:t>4.4.4</w:t>
            </w:r>
            <w:r>
              <w:rPr>
                <w:rFonts w:eastAsiaTheme="minorEastAsia" w:cstheme="minorBidi"/>
                <w:noProof/>
                <w:sz w:val="24"/>
                <w:szCs w:val="24"/>
                <w:lang w:val="en-GB" w:eastAsia="zh-TW"/>
              </w:rPr>
              <w:tab/>
            </w:r>
            <w:r w:rsidRPr="009D14DA">
              <w:rPr>
                <w:rStyle w:val="Hyperlink"/>
                <w:noProof/>
              </w:rPr>
              <w:t>Option VaR for a Portfolio using Monte Carlo Simulation</w:t>
            </w:r>
            <w:r>
              <w:rPr>
                <w:noProof/>
                <w:webHidden/>
              </w:rPr>
              <w:tab/>
            </w:r>
            <w:r>
              <w:rPr>
                <w:noProof/>
                <w:webHidden/>
              </w:rPr>
              <w:fldChar w:fldCharType="begin"/>
            </w:r>
            <w:r>
              <w:rPr>
                <w:noProof/>
                <w:webHidden/>
              </w:rPr>
              <w:instrText xml:space="preserve"> PAGEREF _Toc131091362 \h </w:instrText>
            </w:r>
            <w:r>
              <w:rPr>
                <w:noProof/>
                <w:webHidden/>
              </w:rPr>
            </w:r>
            <w:r>
              <w:rPr>
                <w:noProof/>
                <w:webHidden/>
              </w:rPr>
              <w:fldChar w:fldCharType="separate"/>
            </w:r>
            <w:r>
              <w:rPr>
                <w:noProof/>
                <w:webHidden/>
              </w:rPr>
              <w:t>52</w:t>
            </w:r>
            <w:r>
              <w:rPr>
                <w:noProof/>
                <w:webHidden/>
              </w:rPr>
              <w:fldChar w:fldCharType="end"/>
            </w:r>
          </w:hyperlink>
        </w:p>
        <w:p w14:paraId="39FD7C3D" w14:textId="5EC00B0E"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63" w:history="1">
            <w:r w:rsidRPr="009D14DA">
              <w:rPr>
                <w:rStyle w:val="Hyperlink"/>
                <w:noProof/>
              </w:rPr>
              <w:t>4.5</w:t>
            </w:r>
            <w:r>
              <w:rPr>
                <w:rFonts w:eastAsiaTheme="minorEastAsia" w:cstheme="minorBidi"/>
                <w:i w:val="0"/>
                <w:iCs w:val="0"/>
                <w:noProof/>
                <w:sz w:val="24"/>
                <w:szCs w:val="24"/>
                <w:lang w:val="en-GB" w:eastAsia="zh-TW"/>
              </w:rPr>
              <w:tab/>
            </w:r>
            <w:r w:rsidRPr="009D14DA">
              <w:rPr>
                <w:rStyle w:val="Hyperlink"/>
                <w:noProof/>
              </w:rPr>
              <w:t>Source code explain</w:t>
            </w:r>
            <w:r>
              <w:rPr>
                <w:noProof/>
                <w:webHidden/>
              </w:rPr>
              <w:tab/>
            </w:r>
            <w:r>
              <w:rPr>
                <w:noProof/>
                <w:webHidden/>
              </w:rPr>
              <w:fldChar w:fldCharType="begin"/>
            </w:r>
            <w:r>
              <w:rPr>
                <w:noProof/>
                <w:webHidden/>
              </w:rPr>
              <w:instrText xml:space="preserve"> PAGEREF _Toc131091363 \h </w:instrText>
            </w:r>
            <w:r>
              <w:rPr>
                <w:noProof/>
                <w:webHidden/>
              </w:rPr>
            </w:r>
            <w:r>
              <w:rPr>
                <w:noProof/>
                <w:webHidden/>
              </w:rPr>
              <w:fldChar w:fldCharType="separate"/>
            </w:r>
            <w:r>
              <w:rPr>
                <w:noProof/>
                <w:webHidden/>
              </w:rPr>
              <w:t>52</w:t>
            </w:r>
            <w:r>
              <w:rPr>
                <w:noProof/>
                <w:webHidden/>
              </w:rPr>
              <w:fldChar w:fldCharType="end"/>
            </w:r>
          </w:hyperlink>
        </w:p>
        <w:p w14:paraId="4C940C3F" w14:textId="340EEC29"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64" w:history="1">
            <w:r w:rsidRPr="009D14DA">
              <w:rPr>
                <w:rStyle w:val="Hyperlink"/>
                <w:noProof/>
              </w:rPr>
              <w:t>4.5.1</w:t>
            </w:r>
            <w:r>
              <w:rPr>
                <w:rFonts w:eastAsiaTheme="minorEastAsia" w:cstheme="minorBidi"/>
                <w:noProof/>
                <w:sz w:val="24"/>
                <w:szCs w:val="24"/>
                <w:lang w:val="en-GB" w:eastAsia="zh-TW"/>
              </w:rPr>
              <w:tab/>
            </w:r>
            <w:r w:rsidRPr="009D14DA">
              <w:rPr>
                <w:rStyle w:val="Hyperlink"/>
                <w:noProof/>
              </w:rPr>
              <w:t>data_initialise class</w:t>
            </w:r>
            <w:r>
              <w:rPr>
                <w:noProof/>
                <w:webHidden/>
              </w:rPr>
              <w:tab/>
            </w:r>
            <w:r>
              <w:rPr>
                <w:noProof/>
                <w:webHidden/>
              </w:rPr>
              <w:fldChar w:fldCharType="begin"/>
            </w:r>
            <w:r>
              <w:rPr>
                <w:noProof/>
                <w:webHidden/>
              </w:rPr>
              <w:instrText xml:space="preserve"> PAGEREF _Toc131091364 \h </w:instrText>
            </w:r>
            <w:r>
              <w:rPr>
                <w:noProof/>
                <w:webHidden/>
              </w:rPr>
            </w:r>
            <w:r>
              <w:rPr>
                <w:noProof/>
                <w:webHidden/>
              </w:rPr>
              <w:fldChar w:fldCharType="separate"/>
            </w:r>
            <w:r>
              <w:rPr>
                <w:noProof/>
                <w:webHidden/>
              </w:rPr>
              <w:t>52</w:t>
            </w:r>
            <w:r>
              <w:rPr>
                <w:noProof/>
                <w:webHidden/>
              </w:rPr>
              <w:fldChar w:fldCharType="end"/>
            </w:r>
          </w:hyperlink>
        </w:p>
        <w:p w14:paraId="66A6AFCA" w14:textId="12FB1972"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65" w:history="1">
            <w:r w:rsidRPr="009D14DA">
              <w:rPr>
                <w:rStyle w:val="Hyperlink"/>
                <w:noProof/>
              </w:rPr>
              <w:t>4.5.2</w:t>
            </w:r>
            <w:r>
              <w:rPr>
                <w:rFonts w:eastAsiaTheme="minorEastAsia" w:cstheme="minorBidi"/>
                <w:noProof/>
                <w:sz w:val="24"/>
                <w:szCs w:val="24"/>
                <w:lang w:val="en-GB" w:eastAsia="zh-TW"/>
              </w:rPr>
              <w:tab/>
            </w:r>
            <w:r w:rsidRPr="009D14DA">
              <w:rPr>
                <w:rStyle w:val="Hyperlink"/>
                <w:noProof/>
              </w:rPr>
              <w:t>Historical_Simulation class</w:t>
            </w:r>
            <w:r>
              <w:rPr>
                <w:noProof/>
                <w:webHidden/>
              </w:rPr>
              <w:tab/>
            </w:r>
            <w:r>
              <w:rPr>
                <w:noProof/>
                <w:webHidden/>
              </w:rPr>
              <w:fldChar w:fldCharType="begin"/>
            </w:r>
            <w:r>
              <w:rPr>
                <w:noProof/>
                <w:webHidden/>
              </w:rPr>
              <w:instrText xml:space="preserve"> PAGEREF _Toc131091365 \h </w:instrText>
            </w:r>
            <w:r>
              <w:rPr>
                <w:noProof/>
                <w:webHidden/>
              </w:rPr>
            </w:r>
            <w:r>
              <w:rPr>
                <w:noProof/>
                <w:webHidden/>
              </w:rPr>
              <w:fldChar w:fldCharType="separate"/>
            </w:r>
            <w:r>
              <w:rPr>
                <w:noProof/>
                <w:webHidden/>
              </w:rPr>
              <w:t>54</w:t>
            </w:r>
            <w:r>
              <w:rPr>
                <w:noProof/>
                <w:webHidden/>
              </w:rPr>
              <w:fldChar w:fldCharType="end"/>
            </w:r>
          </w:hyperlink>
        </w:p>
        <w:p w14:paraId="23B2CF99" w14:textId="2E1E02B3"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66" w:history="1">
            <w:r w:rsidRPr="009D14DA">
              <w:rPr>
                <w:rStyle w:val="Hyperlink"/>
                <w:noProof/>
              </w:rPr>
              <w:t>4.5.3</w:t>
            </w:r>
            <w:r>
              <w:rPr>
                <w:rFonts w:eastAsiaTheme="minorEastAsia" w:cstheme="minorBidi"/>
                <w:noProof/>
                <w:sz w:val="24"/>
                <w:szCs w:val="24"/>
                <w:lang w:val="en-GB" w:eastAsia="zh-TW"/>
              </w:rPr>
              <w:tab/>
            </w:r>
            <w:r w:rsidRPr="009D14DA">
              <w:rPr>
                <w:rStyle w:val="Hyperlink"/>
                <w:noProof/>
              </w:rPr>
              <w:t>Parametric_method class</w:t>
            </w:r>
            <w:r>
              <w:rPr>
                <w:noProof/>
                <w:webHidden/>
              </w:rPr>
              <w:tab/>
            </w:r>
            <w:r>
              <w:rPr>
                <w:noProof/>
                <w:webHidden/>
              </w:rPr>
              <w:fldChar w:fldCharType="begin"/>
            </w:r>
            <w:r>
              <w:rPr>
                <w:noProof/>
                <w:webHidden/>
              </w:rPr>
              <w:instrText xml:space="preserve"> PAGEREF _Toc131091366 \h </w:instrText>
            </w:r>
            <w:r>
              <w:rPr>
                <w:noProof/>
                <w:webHidden/>
              </w:rPr>
            </w:r>
            <w:r>
              <w:rPr>
                <w:noProof/>
                <w:webHidden/>
              </w:rPr>
              <w:fldChar w:fldCharType="separate"/>
            </w:r>
            <w:r>
              <w:rPr>
                <w:noProof/>
                <w:webHidden/>
              </w:rPr>
              <w:t>54</w:t>
            </w:r>
            <w:r>
              <w:rPr>
                <w:noProof/>
                <w:webHidden/>
              </w:rPr>
              <w:fldChar w:fldCharType="end"/>
            </w:r>
          </w:hyperlink>
        </w:p>
        <w:p w14:paraId="1DD2D3AF" w14:textId="3E7C531D"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67" w:history="1">
            <w:r w:rsidRPr="009D14DA">
              <w:rPr>
                <w:rStyle w:val="Hyperlink"/>
                <w:noProof/>
              </w:rPr>
              <w:t>4.5.4</w:t>
            </w:r>
            <w:r>
              <w:rPr>
                <w:rFonts w:eastAsiaTheme="minorEastAsia" w:cstheme="minorBidi"/>
                <w:noProof/>
                <w:sz w:val="24"/>
                <w:szCs w:val="24"/>
                <w:lang w:val="en-GB" w:eastAsia="zh-TW"/>
              </w:rPr>
              <w:tab/>
            </w:r>
            <w:r w:rsidRPr="009D14DA">
              <w:rPr>
                <w:rStyle w:val="Hyperlink"/>
                <w:noProof/>
              </w:rPr>
              <w:t>Monte_Carlo_Simulation_method class</w:t>
            </w:r>
            <w:r>
              <w:rPr>
                <w:noProof/>
                <w:webHidden/>
              </w:rPr>
              <w:tab/>
            </w:r>
            <w:r>
              <w:rPr>
                <w:noProof/>
                <w:webHidden/>
              </w:rPr>
              <w:fldChar w:fldCharType="begin"/>
            </w:r>
            <w:r>
              <w:rPr>
                <w:noProof/>
                <w:webHidden/>
              </w:rPr>
              <w:instrText xml:space="preserve"> PAGEREF _Toc131091367 \h </w:instrText>
            </w:r>
            <w:r>
              <w:rPr>
                <w:noProof/>
                <w:webHidden/>
              </w:rPr>
            </w:r>
            <w:r>
              <w:rPr>
                <w:noProof/>
                <w:webHidden/>
              </w:rPr>
              <w:fldChar w:fldCharType="separate"/>
            </w:r>
            <w:r>
              <w:rPr>
                <w:noProof/>
                <w:webHidden/>
              </w:rPr>
              <w:t>55</w:t>
            </w:r>
            <w:r>
              <w:rPr>
                <w:noProof/>
                <w:webHidden/>
              </w:rPr>
              <w:fldChar w:fldCharType="end"/>
            </w:r>
          </w:hyperlink>
        </w:p>
        <w:p w14:paraId="3C0FB5C5" w14:textId="3F1ACFE6"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68" w:history="1">
            <w:r w:rsidRPr="009D14DA">
              <w:rPr>
                <w:rStyle w:val="Hyperlink"/>
                <w:noProof/>
              </w:rPr>
              <w:t>4.5.5</w:t>
            </w:r>
            <w:r>
              <w:rPr>
                <w:rFonts w:eastAsiaTheme="minorEastAsia" w:cstheme="minorBidi"/>
                <w:noProof/>
                <w:sz w:val="24"/>
                <w:szCs w:val="24"/>
                <w:lang w:val="en-GB" w:eastAsia="zh-TW"/>
              </w:rPr>
              <w:tab/>
            </w:r>
            <w:r w:rsidRPr="009D14DA">
              <w:rPr>
                <w:rStyle w:val="Hyperlink"/>
                <w:noProof/>
              </w:rPr>
              <w:t>cal_option_price class</w:t>
            </w:r>
            <w:r>
              <w:rPr>
                <w:noProof/>
                <w:webHidden/>
              </w:rPr>
              <w:tab/>
            </w:r>
            <w:r>
              <w:rPr>
                <w:noProof/>
                <w:webHidden/>
              </w:rPr>
              <w:fldChar w:fldCharType="begin"/>
            </w:r>
            <w:r>
              <w:rPr>
                <w:noProof/>
                <w:webHidden/>
              </w:rPr>
              <w:instrText xml:space="preserve"> PAGEREF _Toc131091368 \h </w:instrText>
            </w:r>
            <w:r>
              <w:rPr>
                <w:noProof/>
                <w:webHidden/>
              </w:rPr>
            </w:r>
            <w:r>
              <w:rPr>
                <w:noProof/>
                <w:webHidden/>
              </w:rPr>
              <w:fldChar w:fldCharType="separate"/>
            </w:r>
            <w:r>
              <w:rPr>
                <w:noProof/>
                <w:webHidden/>
              </w:rPr>
              <w:t>57</w:t>
            </w:r>
            <w:r>
              <w:rPr>
                <w:noProof/>
                <w:webHidden/>
              </w:rPr>
              <w:fldChar w:fldCharType="end"/>
            </w:r>
          </w:hyperlink>
        </w:p>
        <w:p w14:paraId="41BD0E33" w14:textId="75CE7552"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69" w:history="1">
            <w:r w:rsidRPr="009D14DA">
              <w:rPr>
                <w:rStyle w:val="Hyperlink"/>
                <w:noProof/>
              </w:rPr>
              <w:t>4.5.6</w:t>
            </w:r>
            <w:r>
              <w:rPr>
                <w:rFonts w:eastAsiaTheme="minorEastAsia" w:cstheme="minorBidi"/>
                <w:noProof/>
                <w:sz w:val="24"/>
                <w:szCs w:val="24"/>
                <w:lang w:val="en-GB" w:eastAsia="zh-TW"/>
              </w:rPr>
              <w:tab/>
            </w:r>
            <w:r w:rsidRPr="009D14DA">
              <w:rPr>
                <w:rStyle w:val="Hyperlink"/>
                <w:noProof/>
              </w:rPr>
              <w:t>OptionVaR class</w:t>
            </w:r>
            <w:r>
              <w:rPr>
                <w:noProof/>
                <w:webHidden/>
              </w:rPr>
              <w:tab/>
            </w:r>
            <w:r>
              <w:rPr>
                <w:noProof/>
                <w:webHidden/>
              </w:rPr>
              <w:fldChar w:fldCharType="begin"/>
            </w:r>
            <w:r>
              <w:rPr>
                <w:noProof/>
                <w:webHidden/>
              </w:rPr>
              <w:instrText xml:space="preserve"> PAGEREF _Toc131091369 \h </w:instrText>
            </w:r>
            <w:r>
              <w:rPr>
                <w:noProof/>
                <w:webHidden/>
              </w:rPr>
            </w:r>
            <w:r>
              <w:rPr>
                <w:noProof/>
                <w:webHidden/>
              </w:rPr>
              <w:fldChar w:fldCharType="separate"/>
            </w:r>
            <w:r>
              <w:rPr>
                <w:noProof/>
                <w:webHidden/>
              </w:rPr>
              <w:t>58</w:t>
            </w:r>
            <w:r>
              <w:rPr>
                <w:noProof/>
                <w:webHidden/>
              </w:rPr>
              <w:fldChar w:fldCharType="end"/>
            </w:r>
          </w:hyperlink>
        </w:p>
        <w:p w14:paraId="0CD686E2" w14:textId="5567B851" w:rsidR="00DA1E60" w:rsidRDefault="00DA1E60">
          <w:pPr>
            <w:pStyle w:val="TOC1"/>
            <w:tabs>
              <w:tab w:val="left" w:pos="1320"/>
              <w:tab w:val="right" w:leader="dot" w:pos="8778"/>
            </w:tabs>
            <w:rPr>
              <w:rFonts w:eastAsiaTheme="minorEastAsia" w:cstheme="minorBidi"/>
              <w:b w:val="0"/>
              <w:bCs w:val="0"/>
              <w:noProof/>
              <w:sz w:val="24"/>
              <w:szCs w:val="24"/>
              <w:lang w:val="en-GB" w:eastAsia="zh-TW"/>
            </w:rPr>
          </w:pPr>
          <w:hyperlink w:anchor="_Toc131091370" w:history="1">
            <w:r w:rsidRPr="009D14DA">
              <w:rPr>
                <w:rStyle w:val="Hyperlink"/>
                <w:noProof/>
              </w:rPr>
              <w:t>Chapter 5:</w:t>
            </w:r>
            <w:r>
              <w:rPr>
                <w:rFonts w:eastAsiaTheme="minorEastAsia" w:cstheme="minorBidi"/>
                <w:b w:val="0"/>
                <w:bCs w:val="0"/>
                <w:noProof/>
                <w:sz w:val="24"/>
                <w:szCs w:val="24"/>
                <w:lang w:val="en-GB" w:eastAsia="zh-TW"/>
              </w:rPr>
              <w:tab/>
            </w:r>
            <w:r w:rsidRPr="009D14DA">
              <w:rPr>
                <w:rStyle w:val="Hyperlink"/>
                <w:noProof/>
              </w:rPr>
              <w:t>Results and Analysis</w:t>
            </w:r>
            <w:r>
              <w:rPr>
                <w:noProof/>
                <w:webHidden/>
              </w:rPr>
              <w:tab/>
            </w:r>
            <w:r>
              <w:rPr>
                <w:noProof/>
                <w:webHidden/>
              </w:rPr>
              <w:fldChar w:fldCharType="begin"/>
            </w:r>
            <w:r>
              <w:rPr>
                <w:noProof/>
                <w:webHidden/>
              </w:rPr>
              <w:instrText xml:space="preserve"> PAGEREF _Toc131091370 \h </w:instrText>
            </w:r>
            <w:r>
              <w:rPr>
                <w:noProof/>
                <w:webHidden/>
              </w:rPr>
            </w:r>
            <w:r>
              <w:rPr>
                <w:noProof/>
                <w:webHidden/>
              </w:rPr>
              <w:fldChar w:fldCharType="separate"/>
            </w:r>
            <w:r>
              <w:rPr>
                <w:noProof/>
                <w:webHidden/>
              </w:rPr>
              <w:t>60</w:t>
            </w:r>
            <w:r>
              <w:rPr>
                <w:noProof/>
                <w:webHidden/>
              </w:rPr>
              <w:fldChar w:fldCharType="end"/>
            </w:r>
          </w:hyperlink>
        </w:p>
        <w:p w14:paraId="1D01431A" w14:textId="39296B07"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71" w:history="1">
            <w:r w:rsidRPr="009D14DA">
              <w:rPr>
                <w:rStyle w:val="Hyperlink"/>
                <w:noProof/>
              </w:rPr>
              <w:t>5.1</w:t>
            </w:r>
            <w:r>
              <w:rPr>
                <w:rFonts w:eastAsiaTheme="minorEastAsia" w:cstheme="minorBidi"/>
                <w:i w:val="0"/>
                <w:iCs w:val="0"/>
                <w:noProof/>
                <w:sz w:val="24"/>
                <w:szCs w:val="24"/>
                <w:lang w:val="en-GB" w:eastAsia="zh-TW"/>
              </w:rPr>
              <w:tab/>
            </w:r>
            <w:r w:rsidRPr="009D14DA">
              <w:rPr>
                <w:rStyle w:val="Hyperlink"/>
                <w:noProof/>
              </w:rPr>
              <w:t>Computational experiments</w:t>
            </w:r>
            <w:r>
              <w:rPr>
                <w:noProof/>
                <w:webHidden/>
              </w:rPr>
              <w:tab/>
            </w:r>
            <w:r>
              <w:rPr>
                <w:noProof/>
                <w:webHidden/>
              </w:rPr>
              <w:fldChar w:fldCharType="begin"/>
            </w:r>
            <w:r>
              <w:rPr>
                <w:noProof/>
                <w:webHidden/>
              </w:rPr>
              <w:instrText xml:space="preserve"> PAGEREF _Toc131091371 \h </w:instrText>
            </w:r>
            <w:r>
              <w:rPr>
                <w:noProof/>
                <w:webHidden/>
              </w:rPr>
            </w:r>
            <w:r>
              <w:rPr>
                <w:noProof/>
                <w:webHidden/>
              </w:rPr>
              <w:fldChar w:fldCharType="separate"/>
            </w:r>
            <w:r>
              <w:rPr>
                <w:noProof/>
                <w:webHidden/>
              </w:rPr>
              <w:t>60</w:t>
            </w:r>
            <w:r>
              <w:rPr>
                <w:noProof/>
                <w:webHidden/>
              </w:rPr>
              <w:fldChar w:fldCharType="end"/>
            </w:r>
          </w:hyperlink>
        </w:p>
        <w:p w14:paraId="5477FC5C" w14:textId="7D558286"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72" w:history="1">
            <w:r w:rsidRPr="009D14DA">
              <w:rPr>
                <w:rStyle w:val="Hyperlink"/>
                <w:noProof/>
              </w:rPr>
              <w:t>5.2</w:t>
            </w:r>
            <w:r>
              <w:rPr>
                <w:rFonts w:eastAsiaTheme="minorEastAsia" w:cstheme="minorBidi"/>
                <w:i w:val="0"/>
                <w:iCs w:val="0"/>
                <w:noProof/>
                <w:sz w:val="24"/>
                <w:szCs w:val="24"/>
                <w:lang w:val="en-GB" w:eastAsia="zh-TW"/>
              </w:rPr>
              <w:tab/>
            </w:r>
            <w:r w:rsidRPr="009D14DA">
              <w:rPr>
                <w:rStyle w:val="Hyperlink"/>
                <w:noProof/>
              </w:rPr>
              <w:t>Interpretation of results</w:t>
            </w:r>
            <w:r>
              <w:rPr>
                <w:noProof/>
                <w:webHidden/>
              </w:rPr>
              <w:tab/>
            </w:r>
            <w:r>
              <w:rPr>
                <w:noProof/>
                <w:webHidden/>
              </w:rPr>
              <w:fldChar w:fldCharType="begin"/>
            </w:r>
            <w:r>
              <w:rPr>
                <w:noProof/>
                <w:webHidden/>
              </w:rPr>
              <w:instrText xml:space="preserve"> PAGEREF _Toc131091372 \h </w:instrText>
            </w:r>
            <w:r>
              <w:rPr>
                <w:noProof/>
                <w:webHidden/>
              </w:rPr>
            </w:r>
            <w:r>
              <w:rPr>
                <w:noProof/>
                <w:webHidden/>
              </w:rPr>
              <w:fldChar w:fldCharType="separate"/>
            </w:r>
            <w:r>
              <w:rPr>
                <w:noProof/>
                <w:webHidden/>
              </w:rPr>
              <w:t>60</w:t>
            </w:r>
            <w:r>
              <w:rPr>
                <w:noProof/>
                <w:webHidden/>
              </w:rPr>
              <w:fldChar w:fldCharType="end"/>
            </w:r>
          </w:hyperlink>
        </w:p>
        <w:p w14:paraId="1A192CF1" w14:textId="0D8979AA"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73" w:history="1">
            <w:r w:rsidRPr="009D14DA">
              <w:rPr>
                <w:rStyle w:val="Hyperlink"/>
                <w:noProof/>
              </w:rPr>
              <w:t>5.3</w:t>
            </w:r>
            <w:r>
              <w:rPr>
                <w:rFonts w:eastAsiaTheme="minorEastAsia" w:cstheme="minorBidi"/>
                <w:i w:val="0"/>
                <w:iCs w:val="0"/>
                <w:noProof/>
                <w:sz w:val="24"/>
                <w:szCs w:val="24"/>
                <w:lang w:val="en-GB" w:eastAsia="zh-TW"/>
              </w:rPr>
              <w:tab/>
            </w:r>
            <w:r w:rsidRPr="009D14DA">
              <w:rPr>
                <w:rStyle w:val="Hyperlink"/>
                <w:noProof/>
              </w:rPr>
              <w:t>Evaluation of the methods and techniques used</w:t>
            </w:r>
            <w:r>
              <w:rPr>
                <w:noProof/>
                <w:webHidden/>
              </w:rPr>
              <w:tab/>
            </w:r>
            <w:r>
              <w:rPr>
                <w:noProof/>
                <w:webHidden/>
              </w:rPr>
              <w:fldChar w:fldCharType="begin"/>
            </w:r>
            <w:r>
              <w:rPr>
                <w:noProof/>
                <w:webHidden/>
              </w:rPr>
              <w:instrText xml:space="preserve"> PAGEREF _Toc131091373 \h </w:instrText>
            </w:r>
            <w:r>
              <w:rPr>
                <w:noProof/>
                <w:webHidden/>
              </w:rPr>
            </w:r>
            <w:r>
              <w:rPr>
                <w:noProof/>
                <w:webHidden/>
              </w:rPr>
              <w:fldChar w:fldCharType="separate"/>
            </w:r>
            <w:r>
              <w:rPr>
                <w:noProof/>
                <w:webHidden/>
              </w:rPr>
              <w:t>61</w:t>
            </w:r>
            <w:r>
              <w:rPr>
                <w:noProof/>
                <w:webHidden/>
              </w:rPr>
              <w:fldChar w:fldCharType="end"/>
            </w:r>
          </w:hyperlink>
        </w:p>
        <w:p w14:paraId="52DDD305" w14:textId="30B12E74"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74" w:history="1">
            <w:r w:rsidRPr="009D14DA">
              <w:rPr>
                <w:rStyle w:val="Hyperlink"/>
                <w:noProof/>
              </w:rPr>
              <w:t>5.4</w:t>
            </w:r>
            <w:r>
              <w:rPr>
                <w:rFonts w:eastAsiaTheme="minorEastAsia" w:cstheme="minorBidi"/>
                <w:i w:val="0"/>
                <w:iCs w:val="0"/>
                <w:noProof/>
                <w:sz w:val="24"/>
                <w:szCs w:val="24"/>
                <w:lang w:val="en-GB" w:eastAsia="zh-TW"/>
              </w:rPr>
              <w:tab/>
            </w:r>
            <w:r w:rsidRPr="009D14DA">
              <w:rPr>
                <w:rStyle w:val="Hyperlink"/>
                <w:noProof/>
              </w:rPr>
              <w:t>Limitations and future work</w:t>
            </w:r>
            <w:r>
              <w:rPr>
                <w:noProof/>
                <w:webHidden/>
              </w:rPr>
              <w:tab/>
            </w:r>
            <w:r>
              <w:rPr>
                <w:noProof/>
                <w:webHidden/>
              </w:rPr>
              <w:fldChar w:fldCharType="begin"/>
            </w:r>
            <w:r>
              <w:rPr>
                <w:noProof/>
                <w:webHidden/>
              </w:rPr>
              <w:instrText xml:space="preserve"> PAGEREF _Toc131091374 \h </w:instrText>
            </w:r>
            <w:r>
              <w:rPr>
                <w:noProof/>
                <w:webHidden/>
              </w:rPr>
            </w:r>
            <w:r>
              <w:rPr>
                <w:noProof/>
                <w:webHidden/>
              </w:rPr>
              <w:fldChar w:fldCharType="separate"/>
            </w:r>
            <w:r>
              <w:rPr>
                <w:noProof/>
                <w:webHidden/>
              </w:rPr>
              <w:t>62</w:t>
            </w:r>
            <w:r>
              <w:rPr>
                <w:noProof/>
                <w:webHidden/>
              </w:rPr>
              <w:fldChar w:fldCharType="end"/>
            </w:r>
          </w:hyperlink>
        </w:p>
        <w:p w14:paraId="22F54CDF" w14:textId="53F0621E" w:rsidR="00DA1E60" w:rsidRDefault="00DA1E60">
          <w:pPr>
            <w:pStyle w:val="TOC1"/>
            <w:tabs>
              <w:tab w:val="left" w:pos="1320"/>
              <w:tab w:val="right" w:leader="dot" w:pos="8778"/>
            </w:tabs>
            <w:rPr>
              <w:rFonts w:eastAsiaTheme="minorEastAsia" w:cstheme="minorBidi"/>
              <w:b w:val="0"/>
              <w:bCs w:val="0"/>
              <w:noProof/>
              <w:sz w:val="24"/>
              <w:szCs w:val="24"/>
              <w:lang w:val="en-GB" w:eastAsia="zh-TW"/>
            </w:rPr>
          </w:pPr>
          <w:hyperlink w:anchor="_Toc131091375" w:history="1">
            <w:r w:rsidRPr="009D14DA">
              <w:rPr>
                <w:rStyle w:val="Hyperlink"/>
                <w:noProof/>
              </w:rPr>
              <w:t>Chapter 6:</w:t>
            </w:r>
            <w:r>
              <w:rPr>
                <w:rFonts w:eastAsiaTheme="minorEastAsia" w:cstheme="minorBidi"/>
                <w:b w:val="0"/>
                <w:bCs w:val="0"/>
                <w:noProof/>
                <w:sz w:val="24"/>
                <w:szCs w:val="24"/>
                <w:lang w:val="en-GB" w:eastAsia="zh-TW"/>
              </w:rPr>
              <w:tab/>
            </w:r>
            <w:r w:rsidRPr="009D14DA">
              <w:rPr>
                <w:rStyle w:val="Hyperlink"/>
                <w:noProof/>
              </w:rPr>
              <w:t>Professional Issues</w:t>
            </w:r>
            <w:r>
              <w:rPr>
                <w:noProof/>
                <w:webHidden/>
              </w:rPr>
              <w:tab/>
            </w:r>
            <w:r>
              <w:rPr>
                <w:noProof/>
                <w:webHidden/>
              </w:rPr>
              <w:fldChar w:fldCharType="begin"/>
            </w:r>
            <w:r>
              <w:rPr>
                <w:noProof/>
                <w:webHidden/>
              </w:rPr>
              <w:instrText xml:space="preserve"> PAGEREF _Toc131091375 \h </w:instrText>
            </w:r>
            <w:r>
              <w:rPr>
                <w:noProof/>
                <w:webHidden/>
              </w:rPr>
            </w:r>
            <w:r>
              <w:rPr>
                <w:noProof/>
                <w:webHidden/>
              </w:rPr>
              <w:fldChar w:fldCharType="separate"/>
            </w:r>
            <w:r>
              <w:rPr>
                <w:noProof/>
                <w:webHidden/>
              </w:rPr>
              <w:t>64</w:t>
            </w:r>
            <w:r>
              <w:rPr>
                <w:noProof/>
                <w:webHidden/>
              </w:rPr>
              <w:fldChar w:fldCharType="end"/>
            </w:r>
          </w:hyperlink>
        </w:p>
        <w:p w14:paraId="3792C9A0" w14:textId="7B870013"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76" w:history="1">
            <w:r w:rsidRPr="009D14DA">
              <w:rPr>
                <w:rStyle w:val="Hyperlink"/>
                <w:noProof/>
              </w:rPr>
              <w:t>6.1</w:t>
            </w:r>
            <w:r>
              <w:rPr>
                <w:rFonts w:eastAsiaTheme="minorEastAsia" w:cstheme="minorBidi"/>
                <w:i w:val="0"/>
                <w:iCs w:val="0"/>
                <w:noProof/>
                <w:sz w:val="24"/>
                <w:szCs w:val="24"/>
                <w:lang w:val="en-GB" w:eastAsia="zh-TW"/>
              </w:rPr>
              <w:tab/>
            </w:r>
            <w:r w:rsidRPr="009D14DA">
              <w:rPr>
                <w:rStyle w:val="Hyperlink"/>
                <w:noProof/>
              </w:rPr>
              <w:t>Reliability</w:t>
            </w:r>
            <w:r>
              <w:rPr>
                <w:noProof/>
                <w:webHidden/>
              </w:rPr>
              <w:tab/>
            </w:r>
            <w:r>
              <w:rPr>
                <w:noProof/>
                <w:webHidden/>
              </w:rPr>
              <w:fldChar w:fldCharType="begin"/>
            </w:r>
            <w:r>
              <w:rPr>
                <w:noProof/>
                <w:webHidden/>
              </w:rPr>
              <w:instrText xml:space="preserve"> PAGEREF _Toc131091376 \h </w:instrText>
            </w:r>
            <w:r>
              <w:rPr>
                <w:noProof/>
                <w:webHidden/>
              </w:rPr>
            </w:r>
            <w:r>
              <w:rPr>
                <w:noProof/>
                <w:webHidden/>
              </w:rPr>
              <w:fldChar w:fldCharType="separate"/>
            </w:r>
            <w:r>
              <w:rPr>
                <w:noProof/>
                <w:webHidden/>
              </w:rPr>
              <w:t>64</w:t>
            </w:r>
            <w:r>
              <w:rPr>
                <w:noProof/>
                <w:webHidden/>
              </w:rPr>
              <w:fldChar w:fldCharType="end"/>
            </w:r>
          </w:hyperlink>
        </w:p>
        <w:p w14:paraId="154DC4F6" w14:textId="5A292740"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77" w:history="1">
            <w:r w:rsidRPr="009D14DA">
              <w:rPr>
                <w:rStyle w:val="Hyperlink"/>
                <w:noProof/>
              </w:rPr>
              <w:t>6.1.1</w:t>
            </w:r>
            <w:r>
              <w:rPr>
                <w:rFonts w:eastAsiaTheme="minorEastAsia" w:cstheme="minorBidi"/>
                <w:noProof/>
                <w:sz w:val="24"/>
                <w:szCs w:val="24"/>
                <w:lang w:val="en-GB" w:eastAsia="zh-TW"/>
              </w:rPr>
              <w:tab/>
            </w:r>
            <w:r w:rsidRPr="009D14DA">
              <w:rPr>
                <w:rStyle w:val="Hyperlink"/>
                <w:noProof/>
              </w:rPr>
              <w:t>Data accuracy</w:t>
            </w:r>
            <w:r>
              <w:rPr>
                <w:noProof/>
                <w:webHidden/>
              </w:rPr>
              <w:tab/>
            </w:r>
            <w:r>
              <w:rPr>
                <w:noProof/>
                <w:webHidden/>
              </w:rPr>
              <w:fldChar w:fldCharType="begin"/>
            </w:r>
            <w:r>
              <w:rPr>
                <w:noProof/>
                <w:webHidden/>
              </w:rPr>
              <w:instrText xml:space="preserve"> PAGEREF _Toc131091377 \h </w:instrText>
            </w:r>
            <w:r>
              <w:rPr>
                <w:noProof/>
                <w:webHidden/>
              </w:rPr>
            </w:r>
            <w:r>
              <w:rPr>
                <w:noProof/>
                <w:webHidden/>
              </w:rPr>
              <w:fldChar w:fldCharType="separate"/>
            </w:r>
            <w:r>
              <w:rPr>
                <w:noProof/>
                <w:webHidden/>
              </w:rPr>
              <w:t>64</w:t>
            </w:r>
            <w:r>
              <w:rPr>
                <w:noProof/>
                <w:webHidden/>
              </w:rPr>
              <w:fldChar w:fldCharType="end"/>
            </w:r>
          </w:hyperlink>
        </w:p>
        <w:p w14:paraId="6389CFEE" w14:textId="4E154DE6"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78" w:history="1">
            <w:r w:rsidRPr="009D14DA">
              <w:rPr>
                <w:rStyle w:val="Hyperlink"/>
                <w:noProof/>
              </w:rPr>
              <w:t>6.1.2</w:t>
            </w:r>
            <w:r>
              <w:rPr>
                <w:rFonts w:eastAsiaTheme="minorEastAsia" w:cstheme="minorBidi"/>
                <w:noProof/>
                <w:sz w:val="24"/>
                <w:szCs w:val="24"/>
                <w:lang w:val="en-GB" w:eastAsia="zh-TW"/>
              </w:rPr>
              <w:tab/>
            </w:r>
            <w:r w:rsidRPr="009D14DA">
              <w:rPr>
                <w:rStyle w:val="Hyperlink"/>
                <w:noProof/>
              </w:rPr>
              <w:t>Safety and trust</w:t>
            </w:r>
            <w:r>
              <w:rPr>
                <w:noProof/>
                <w:webHidden/>
              </w:rPr>
              <w:tab/>
            </w:r>
            <w:r>
              <w:rPr>
                <w:noProof/>
                <w:webHidden/>
              </w:rPr>
              <w:fldChar w:fldCharType="begin"/>
            </w:r>
            <w:r>
              <w:rPr>
                <w:noProof/>
                <w:webHidden/>
              </w:rPr>
              <w:instrText xml:space="preserve"> PAGEREF _Toc131091378 \h </w:instrText>
            </w:r>
            <w:r>
              <w:rPr>
                <w:noProof/>
                <w:webHidden/>
              </w:rPr>
            </w:r>
            <w:r>
              <w:rPr>
                <w:noProof/>
                <w:webHidden/>
              </w:rPr>
              <w:fldChar w:fldCharType="separate"/>
            </w:r>
            <w:r>
              <w:rPr>
                <w:noProof/>
                <w:webHidden/>
              </w:rPr>
              <w:t>64</w:t>
            </w:r>
            <w:r>
              <w:rPr>
                <w:noProof/>
                <w:webHidden/>
              </w:rPr>
              <w:fldChar w:fldCharType="end"/>
            </w:r>
          </w:hyperlink>
        </w:p>
        <w:p w14:paraId="38FAD100" w14:textId="033DA8DC"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79" w:history="1">
            <w:r w:rsidRPr="009D14DA">
              <w:rPr>
                <w:rStyle w:val="Hyperlink"/>
                <w:noProof/>
                <w:highlight w:val="yellow"/>
              </w:rPr>
              <w:t>6.2</w:t>
            </w:r>
            <w:r>
              <w:rPr>
                <w:rFonts w:eastAsiaTheme="minorEastAsia" w:cstheme="minorBidi"/>
                <w:i w:val="0"/>
                <w:iCs w:val="0"/>
                <w:noProof/>
                <w:sz w:val="24"/>
                <w:szCs w:val="24"/>
                <w:lang w:val="en-GB" w:eastAsia="zh-TW"/>
              </w:rPr>
              <w:tab/>
            </w:r>
            <w:r w:rsidRPr="009D14DA">
              <w:rPr>
                <w:rStyle w:val="Hyperlink"/>
                <w:noProof/>
                <w:highlight w:val="yellow"/>
              </w:rPr>
              <w:t>Project Management</w:t>
            </w:r>
            <w:r>
              <w:rPr>
                <w:noProof/>
                <w:webHidden/>
              </w:rPr>
              <w:tab/>
            </w:r>
            <w:r>
              <w:rPr>
                <w:noProof/>
                <w:webHidden/>
              </w:rPr>
              <w:fldChar w:fldCharType="begin"/>
            </w:r>
            <w:r>
              <w:rPr>
                <w:noProof/>
                <w:webHidden/>
              </w:rPr>
              <w:instrText xml:space="preserve"> PAGEREF _Toc131091379 \h </w:instrText>
            </w:r>
            <w:r>
              <w:rPr>
                <w:noProof/>
                <w:webHidden/>
              </w:rPr>
            </w:r>
            <w:r>
              <w:rPr>
                <w:noProof/>
                <w:webHidden/>
              </w:rPr>
              <w:fldChar w:fldCharType="separate"/>
            </w:r>
            <w:r>
              <w:rPr>
                <w:noProof/>
                <w:webHidden/>
              </w:rPr>
              <w:t>64</w:t>
            </w:r>
            <w:r>
              <w:rPr>
                <w:noProof/>
                <w:webHidden/>
              </w:rPr>
              <w:fldChar w:fldCharType="end"/>
            </w:r>
          </w:hyperlink>
        </w:p>
        <w:p w14:paraId="0930CA4A" w14:textId="6EB0C85A"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80" w:history="1">
            <w:r w:rsidRPr="009D14DA">
              <w:rPr>
                <w:rStyle w:val="Hyperlink"/>
                <w:noProof/>
              </w:rPr>
              <w:t>6.2.1</w:t>
            </w:r>
            <w:r>
              <w:rPr>
                <w:rFonts w:eastAsiaTheme="minorEastAsia" w:cstheme="minorBidi"/>
                <w:noProof/>
                <w:sz w:val="24"/>
                <w:szCs w:val="24"/>
                <w:lang w:val="en-GB" w:eastAsia="zh-TW"/>
              </w:rPr>
              <w:tab/>
            </w:r>
            <w:r w:rsidRPr="009D14DA">
              <w:rPr>
                <w:rStyle w:val="Hyperlink"/>
                <w:noProof/>
              </w:rPr>
              <w:t>Time management</w:t>
            </w:r>
            <w:r>
              <w:rPr>
                <w:noProof/>
                <w:webHidden/>
              </w:rPr>
              <w:tab/>
            </w:r>
            <w:r>
              <w:rPr>
                <w:noProof/>
                <w:webHidden/>
              </w:rPr>
              <w:fldChar w:fldCharType="begin"/>
            </w:r>
            <w:r>
              <w:rPr>
                <w:noProof/>
                <w:webHidden/>
              </w:rPr>
              <w:instrText xml:space="preserve"> PAGEREF _Toc131091380 \h </w:instrText>
            </w:r>
            <w:r>
              <w:rPr>
                <w:noProof/>
                <w:webHidden/>
              </w:rPr>
            </w:r>
            <w:r>
              <w:rPr>
                <w:noProof/>
                <w:webHidden/>
              </w:rPr>
              <w:fldChar w:fldCharType="separate"/>
            </w:r>
            <w:r>
              <w:rPr>
                <w:noProof/>
                <w:webHidden/>
              </w:rPr>
              <w:t>64</w:t>
            </w:r>
            <w:r>
              <w:rPr>
                <w:noProof/>
                <w:webHidden/>
              </w:rPr>
              <w:fldChar w:fldCharType="end"/>
            </w:r>
          </w:hyperlink>
        </w:p>
        <w:p w14:paraId="2FCD31D4" w14:textId="6D82C208"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81" w:history="1">
            <w:r w:rsidRPr="009D14DA">
              <w:rPr>
                <w:rStyle w:val="Hyperlink"/>
                <w:noProof/>
              </w:rPr>
              <w:t>6.2.2</w:t>
            </w:r>
            <w:r>
              <w:rPr>
                <w:rFonts w:eastAsiaTheme="minorEastAsia" w:cstheme="minorBidi"/>
                <w:noProof/>
                <w:sz w:val="24"/>
                <w:szCs w:val="24"/>
                <w:lang w:val="en-GB" w:eastAsia="zh-TW"/>
              </w:rPr>
              <w:tab/>
            </w:r>
            <w:r w:rsidRPr="009D14DA">
              <w:rPr>
                <w:rStyle w:val="Hyperlink"/>
                <w:noProof/>
              </w:rPr>
              <w:t>Self-discipline and organization</w:t>
            </w:r>
            <w:r>
              <w:rPr>
                <w:noProof/>
                <w:webHidden/>
              </w:rPr>
              <w:tab/>
            </w:r>
            <w:r>
              <w:rPr>
                <w:noProof/>
                <w:webHidden/>
              </w:rPr>
              <w:fldChar w:fldCharType="begin"/>
            </w:r>
            <w:r>
              <w:rPr>
                <w:noProof/>
                <w:webHidden/>
              </w:rPr>
              <w:instrText xml:space="preserve"> PAGEREF _Toc131091381 \h </w:instrText>
            </w:r>
            <w:r>
              <w:rPr>
                <w:noProof/>
                <w:webHidden/>
              </w:rPr>
            </w:r>
            <w:r>
              <w:rPr>
                <w:noProof/>
                <w:webHidden/>
              </w:rPr>
              <w:fldChar w:fldCharType="separate"/>
            </w:r>
            <w:r>
              <w:rPr>
                <w:noProof/>
                <w:webHidden/>
              </w:rPr>
              <w:t>64</w:t>
            </w:r>
            <w:r>
              <w:rPr>
                <w:noProof/>
                <w:webHidden/>
              </w:rPr>
              <w:fldChar w:fldCharType="end"/>
            </w:r>
          </w:hyperlink>
        </w:p>
        <w:p w14:paraId="6DFD6DA7" w14:textId="06C4D791"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82" w:history="1">
            <w:r w:rsidRPr="009D14DA">
              <w:rPr>
                <w:rStyle w:val="Hyperlink"/>
                <w:noProof/>
              </w:rPr>
              <w:t>6.2.3</w:t>
            </w:r>
            <w:r>
              <w:rPr>
                <w:rFonts w:eastAsiaTheme="minorEastAsia" w:cstheme="minorBidi"/>
                <w:noProof/>
                <w:sz w:val="24"/>
                <w:szCs w:val="24"/>
                <w:lang w:val="en-GB" w:eastAsia="zh-TW"/>
              </w:rPr>
              <w:tab/>
            </w:r>
            <w:r w:rsidRPr="009D14DA">
              <w:rPr>
                <w:rStyle w:val="Hyperlink"/>
                <w:noProof/>
              </w:rPr>
              <w:t>Quality assurance</w:t>
            </w:r>
            <w:r>
              <w:rPr>
                <w:noProof/>
                <w:webHidden/>
              </w:rPr>
              <w:tab/>
            </w:r>
            <w:r>
              <w:rPr>
                <w:noProof/>
                <w:webHidden/>
              </w:rPr>
              <w:fldChar w:fldCharType="begin"/>
            </w:r>
            <w:r>
              <w:rPr>
                <w:noProof/>
                <w:webHidden/>
              </w:rPr>
              <w:instrText xml:space="preserve"> PAGEREF _Toc131091382 \h </w:instrText>
            </w:r>
            <w:r>
              <w:rPr>
                <w:noProof/>
                <w:webHidden/>
              </w:rPr>
            </w:r>
            <w:r>
              <w:rPr>
                <w:noProof/>
                <w:webHidden/>
              </w:rPr>
              <w:fldChar w:fldCharType="separate"/>
            </w:r>
            <w:r>
              <w:rPr>
                <w:noProof/>
                <w:webHidden/>
              </w:rPr>
              <w:t>64</w:t>
            </w:r>
            <w:r>
              <w:rPr>
                <w:noProof/>
                <w:webHidden/>
              </w:rPr>
              <w:fldChar w:fldCharType="end"/>
            </w:r>
          </w:hyperlink>
        </w:p>
        <w:p w14:paraId="2E647F21" w14:textId="4902A5B1"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83" w:history="1">
            <w:r w:rsidRPr="009D14DA">
              <w:rPr>
                <w:rStyle w:val="Hyperlink"/>
                <w:noProof/>
              </w:rPr>
              <w:t>6.2.4</w:t>
            </w:r>
            <w:r>
              <w:rPr>
                <w:rFonts w:eastAsiaTheme="minorEastAsia" w:cstheme="minorBidi"/>
                <w:noProof/>
                <w:sz w:val="24"/>
                <w:szCs w:val="24"/>
                <w:lang w:val="en-GB" w:eastAsia="zh-TW"/>
              </w:rPr>
              <w:tab/>
            </w:r>
            <w:r w:rsidRPr="009D14DA">
              <w:rPr>
                <w:rStyle w:val="Hyperlink"/>
                <w:noProof/>
              </w:rPr>
              <w:t>Continuous learning and improvement</w:t>
            </w:r>
            <w:r>
              <w:rPr>
                <w:noProof/>
                <w:webHidden/>
              </w:rPr>
              <w:tab/>
            </w:r>
            <w:r>
              <w:rPr>
                <w:noProof/>
                <w:webHidden/>
              </w:rPr>
              <w:fldChar w:fldCharType="begin"/>
            </w:r>
            <w:r>
              <w:rPr>
                <w:noProof/>
                <w:webHidden/>
              </w:rPr>
              <w:instrText xml:space="preserve"> PAGEREF _Toc131091383 \h </w:instrText>
            </w:r>
            <w:r>
              <w:rPr>
                <w:noProof/>
                <w:webHidden/>
              </w:rPr>
            </w:r>
            <w:r>
              <w:rPr>
                <w:noProof/>
                <w:webHidden/>
              </w:rPr>
              <w:fldChar w:fldCharType="separate"/>
            </w:r>
            <w:r>
              <w:rPr>
                <w:noProof/>
                <w:webHidden/>
              </w:rPr>
              <w:t>65</w:t>
            </w:r>
            <w:r>
              <w:rPr>
                <w:noProof/>
                <w:webHidden/>
              </w:rPr>
              <w:fldChar w:fldCharType="end"/>
            </w:r>
          </w:hyperlink>
        </w:p>
        <w:p w14:paraId="606DD859" w14:textId="13D14008" w:rsidR="00DA1E60" w:rsidRDefault="00DA1E60">
          <w:pPr>
            <w:pStyle w:val="TOC1"/>
            <w:tabs>
              <w:tab w:val="left" w:pos="1320"/>
              <w:tab w:val="right" w:leader="dot" w:pos="8778"/>
            </w:tabs>
            <w:rPr>
              <w:rFonts w:eastAsiaTheme="minorEastAsia" w:cstheme="minorBidi"/>
              <w:b w:val="0"/>
              <w:bCs w:val="0"/>
              <w:noProof/>
              <w:sz w:val="24"/>
              <w:szCs w:val="24"/>
              <w:lang w:val="en-GB" w:eastAsia="zh-TW"/>
            </w:rPr>
          </w:pPr>
          <w:hyperlink w:anchor="_Toc131091384" w:history="1">
            <w:r w:rsidRPr="009D14DA">
              <w:rPr>
                <w:rStyle w:val="Hyperlink"/>
                <w:noProof/>
              </w:rPr>
              <w:t>Chapter 7:</w:t>
            </w:r>
            <w:r>
              <w:rPr>
                <w:rFonts w:eastAsiaTheme="minorEastAsia" w:cstheme="minorBidi"/>
                <w:b w:val="0"/>
                <w:bCs w:val="0"/>
                <w:noProof/>
                <w:sz w:val="24"/>
                <w:szCs w:val="24"/>
                <w:lang w:val="en-GB" w:eastAsia="zh-TW"/>
              </w:rPr>
              <w:tab/>
            </w:r>
            <w:r w:rsidRPr="009D14DA">
              <w:rPr>
                <w:rStyle w:val="Hyperlink"/>
                <w:noProof/>
              </w:rPr>
              <w:t>Conclusion</w:t>
            </w:r>
            <w:r>
              <w:rPr>
                <w:noProof/>
                <w:webHidden/>
              </w:rPr>
              <w:tab/>
            </w:r>
            <w:r>
              <w:rPr>
                <w:noProof/>
                <w:webHidden/>
              </w:rPr>
              <w:fldChar w:fldCharType="begin"/>
            </w:r>
            <w:r>
              <w:rPr>
                <w:noProof/>
                <w:webHidden/>
              </w:rPr>
              <w:instrText xml:space="preserve"> PAGEREF _Toc131091384 \h </w:instrText>
            </w:r>
            <w:r>
              <w:rPr>
                <w:noProof/>
                <w:webHidden/>
              </w:rPr>
            </w:r>
            <w:r>
              <w:rPr>
                <w:noProof/>
                <w:webHidden/>
              </w:rPr>
              <w:fldChar w:fldCharType="separate"/>
            </w:r>
            <w:r>
              <w:rPr>
                <w:noProof/>
                <w:webHidden/>
              </w:rPr>
              <w:t>66</w:t>
            </w:r>
            <w:r>
              <w:rPr>
                <w:noProof/>
                <w:webHidden/>
              </w:rPr>
              <w:fldChar w:fldCharType="end"/>
            </w:r>
          </w:hyperlink>
        </w:p>
        <w:p w14:paraId="7111B37C" w14:textId="309AC63E" w:rsidR="00DA1E60" w:rsidRDefault="00DA1E60">
          <w:pPr>
            <w:pStyle w:val="TOC1"/>
            <w:tabs>
              <w:tab w:val="left" w:pos="1320"/>
              <w:tab w:val="right" w:leader="dot" w:pos="8778"/>
            </w:tabs>
            <w:rPr>
              <w:rFonts w:eastAsiaTheme="minorEastAsia" w:cstheme="minorBidi"/>
              <w:b w:val="0"/>
              <w:bCs w:val="0"/>
              <w:noProof/>
              <w:sz w:val="24"/>
              <w:szCs w:val="24"/>
              <w:lang w:val="en-GB" w:eastAsia="zh-TW"/>
            </w:rPr>
          </w:pPr>
          <w:hyperlink w:anchor="_Toc131091385" w:history="1">
            <w:r w:rsidRPr="009D14DA">
              <w:rPr>
                <w:rStyle w:val="Hyperlink"/>
                <w:noProof/>
                <w:highlight w:val="yellow"/>
              </w:rPr>
              <w:t>Chapter 8:</w:t>
            </w:r>
            <w:r>
              <w:rPr>
                <w:rFonts w:eastAsiaTheme="minorEastAsia" w:cstheme="minorBidi"/>
                <w:b w:val="0"/>
                <w:bCs w:val="0"/>
                <w:noProof/>
                <w:sz w:val="24"/>
                <w:szCs w:val="24"/>
                <w:lang w:val="en-GB" w:eastAsia="zh-TW"/>
              </w:rPr>
              <w:tab/>
            </w:r>
            <w:r w:rsidRPr="009D14DA">
              <w:rPr>
                <w:rStyle w:val="Hyperlink"/>
                <w:noProof/>
                <w:highlight w:val="yellow"/>
              </w:rPr>
              <w:t>Bibliography</w:t>
            </w:r>
            <w:r>
              <w:rPr>
                <w:noProof/>
                <w:webHidden/>
              </w:rPr>
              <w:tab/>
            </w:r>
            <w:r>
              <w:rPr>
                <w:noProof/>
                <w:webHidden/>
              </w:rPr>
              <w:fldChar w:fldCharType="begin"/>
            </w:r>
            <w:r>
              <w:rPr>
                <w:noProof/>
                <w:webHidden/>
              </w:rPr>
              <w:instrText xml:space="preserve"> PAGEREF _Toc131091385 \h </w:instrText>
            </w:r>
            <w:r>
              <w:rPr>
                <w:noProof/>
                <w:webHidden/>
              </w:rPr>
            </w:r>
            <w:r>
              <w:rPr>
                <w:noProof/>
                <w:webHidden/>
              </w:rPr>
              <w:fldChar w:fldCharType="separate"/>
            </w:r>
            <w:r>
              <w:rPr>
                <w:noProof/>
                <w:webHidden/>
              </w:rPr>
              <w:t>68</w:t>
            </w:r>
            <w:r>
              <w:rPr>
                <w:noProof/>
                <w:webHidden/>
              </w:rPr>
              <w:fldChar w:fldCharType="end"/>
            </w:r>
          </w:hyperlink>
        </w:p>
        <w:p w14:paraId="4F1F7E21" w14:textId="2B1011DD" w:rsidR="00DA1E60" w:rsidRDefault="00DA1E60">
          <w:pPr>
            <w:pStyle w:val="TOC1"/>
            <w:tabs>
              <w:tab w:val="left" w:pos="1320"/>
              <w:tab w:val="right" w:leader="dot" w:pos="8778"/>
            </w:tabs>
            <w:rPr>
              <w:rFonts w:eastAsiaTheme="minorEastAsia" w:cstheme="minorBidi"/>
              <w:b w:val="0"/>
              <w:bCs w:val="0"/>
              <w:noProof/>
              <w:sz w:val="24"/>
              <w:szCs w:val="24"/>
              <w:lang w:val="en-GB" w:eastAsia="zh-TW"/>
            </w:rPr>
          </w:pPr>
          <w:hyperlink w:anchor="_Toc131091386" w:history="1">
            <w:r w:rsidRPr="009D14DA">
              <w:rPr>
                <w:rStyle w:val="Hyperlink"/>
                <w:noProof/>
              </w:rPr>
              <w:t>Chapter 9:</w:t>
            </w:r>
            <w:r>
              <w:rPr>
                <w:rFonts w:eastAsiaTheme="minorEastAsia" w:cstheme="minorBidi"/>
                <w:b w:val="0"/>
                <w:bCs w:val="0"/>
                <w:noProof/>
                <w:sz w:val="24"/>
                <w:szCs w:val="24"/>
                <w:lang w:val="en-GB" w:eastAsia="zh-TW"/>
              </w:rPr>
              <w:tab/>
            </w:r>
            <w:r w:rsidRPr="009D14DA">
              <w:rPr>
                <w:rStyle w:val="Hyperlink"/>
                <w:noProof/>
              </w:rPr>
              <w:t>Appendix</w:t>
            </w:r>
            <w:r>
              <w:rPr>
                <w:noProof/>
                <w:webHidden/>
              </w:rPr>
              <w:tab/>
            </w:r>
            <w:r>
              <w:rPr>
                <w:noProof/>
                <w:webHidden/>
              </w:rPr>
              <w:fldChar w:fldCharType="begin"/>
            </w:r>
            <w:r>
              <w:rPr>
                <w:noProof/>
                <w:webHidden/>
              </w:rPr>
              <w:instrText xml:space="preserve"> PAGEREF _Toc131091386 \h </w:instrText>
            </w:r>
            <w:r>
              <w:rPr>
                <w:noProof/>
                <w:webHidden/>
              </w:rPr>
            </w:r>
            <w:r>
              <w:rPr>
                <w:noProof/>
                <w:webHidden/>
              </w:rPr>
              <w:fldChar w:fldCharType="separate"/>
            </w:r>
            <w:r>
              <w:rPr>
                <w:noProof/>
                <w:webHidden/>
              </w:rPr>
              <w:t>71</w:t>
            </w:r>
            <w:r>
              <w:rPr>
                <w:noProof/>
                <w:webHidden/>
              </w:rPr>
              <w:fldChar w:fldCharType="end"/>
            </w:r>
          </w:hyperlink>
        </w:p>
        <w:p w14:paraId="063688FD" w14:textId="40C68ADF"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87" w:history="1">
            <w:r w:rsidRPr="009D14DA">
              <w:rPr>
                <w:rStyle w:val="Hyperlink"/>
                <w:noProof/>
              </w:rPr>
              <w:t>9.1</w:t>
            </w:r>
            <w:r>
              <w:rPr>
                <w:rFonts w:eastAsiaTheme="minorEastAsia" w:cstheme="minorBidi"/>
                <w:i w:val="0"/>
                <w:iCs w:val="0"/>
                <w:noProof/>
                <w:sz w:val="24"/>
                <w:szCs w:val="24"/>
                <w:lang w:val="en-GB" w:eastAsia="zh-TW"/>
              </w:rPr>
              <w:tab/>
            </w:r>
            <w:r w:rsidRPr="009D14DA">
              <w:rPr>
                <w:rStyle w:val="Hyperlink"/>
                <w:noProof/>
              </w:rPr>
              <w:t>API Document</w:t>
            </w:r>
            <w:r>
              <w:rPr>
                <w:noProof/>
                <w:webHidden/>
              </w:rPr>
              <w:tab/>
            </w:r>
            <w:r>
              <w:rPr>
                <w:noProof/>
                <w:webHidden/>
              </w:rPr>
              <w:fldChar w:fldCharType="begin"/>
            </w:r>
            <w:r>
              <w:rPr>
                <w:noProof/>
                <w:webHidden/>
              </w:rPr>
              <w:instrText xml:space="preserve"> PAGEREF _Toc131091387 \h </w:instrText>
            </w:r>
            <w:r>
              <w:rPr>
                <w:noProof/>
                <w:webHidden/>
              </w:rPr>
            </w:r>
            <w:r>
              <w:rPr>
                <w:noProof/>
                <w:webHidden/>
              </w:rPr>
              <w:fldChar w:fldCharType="separate"/>
            </w:r>
            <w:r>
              <w:rPr>
                <w:noProof/>
                <w:webHidden/>
              </w:rPr>
              <w:t>71</w:t>
            </w:r>
            <w:r>
              <w:rPr>
                <w:noProof/>
                <w:webHidden/>
              </w:rPr>
              <w:fldChar w:fldCharType="end"/>
            </w:r>
          </w:hyperlink>
        </w:p>
        <w:p w14:paraId="753212F2" w14:textId="4981025E"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88" w:history="1">
            <w:r w:rsidRPr="009D14DA">
              <w:rPr>
                <w:rStyle w:val="Hyperlink"/>
                <w:noProof/>
              </w:rPr>
              <w:t>9.1.1</w:t>
            </w:r>
            <w:r>
              <w:rPr>
                <w:rFonts w:eastAsiaTheme="minorEastAsia" w:cstheme="minorBidi"/>
                <w:noProof/>
                <w:sz w:val="24"/>
                <w:szCs w:val="24"/>
                <w:lang w:val="en-GB" w:eastAsia="zh-TW"/>
              </w:rPr>
              <w:tab/>
            </w:r>
            <w:r w:rsidRPr="009D14DA">
              <w:rPr>
                <w:rStyle w:val="Hyperlink"/>
                <w:noProof/>
              </w:rPr>
              <w:t>get_data_view endpoint</w:t>
            </w:r>
            <w:r>
              <w:rPr>
                <w:noProof/>
                <w:webHidden/>
              </w:rPr>
              <w:tab/>
            </w:r>
            <w:r>
              <w:rPr>
                <w:noProof/>
                <w:webHidden/>
              </w:rPr>
              <w:fldChar w:fldCharType="begin"/>
            </w:r>
            <w:r>
              <w:rPr>
                <w:noProof/>
                <w:webHidden/>
              </w:rPr>
              <w:instrText xml:space="preserve"> PAGEREF _Toc131091388 \h </w:instrText>
            </w:r>
            <w:r>
              <w:rPr>
                <w:noProof/>
                <w:webHidden/>
              </w:rPr>
            </w:r>
            <w:r>
              <w:rPr>
                <w:noProof/>
                <w:webHidden/>
              </w:rPr>
              <w:fldChar w:fldCharType="separate"/>
            </w:r>
            <w:r>
              <w:rPr>
                <w:noProof/>
                <w:webHidden/>
              </w:rPr>
              <w:t>71</w:t>
            </w:r>
            <w:r>
              <w:rPr>
                <w:noProof/>
                <w:webHidden/>
              </w:rPr>
              <w:fldChar w:fldCharType="end"/>
            </w:r>
          </w:hyperlink>
        </w:p>
        <w:p w14:paraId="1D0DC13B" w14:textId="243E7C1C"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89" w:history="1">
            <w:r w:rsidRPr="009D14DA">
              <w:rPr>
                <w:rStyle w:val="Hyperlink"/>
                <w:noProof/>
              </w:rPr>
              <w:t>9.1.2</w:t>
            </w:r>
            <w:r>
              <w:rPr>
                <w:rFonts w:eastAsiaTheme="minorEastAsia" w:cstheme="minorBidi"/>
                <w:noProof/>
                <w:sz w:val="24"/>
                <w:szCs w:val="24"/>
                <w:lang w:val="en-GB" w:eastAsia="zh-TW"/>
              </w:rPr>
              <w:tab/>
            </w:r>
            <w:r w:rsidRPr="009D14DA">
              <w:rPr>
                <w:rStyle w:val="Hyperlink"/>
                <w:noProof/>
              </w:rPr>
              <w:t>graph_data endpoint</w:t>
            </w:r>
            <w:r>
              <w:rPr>
                <w:noProof/>
                <w:webHidden/>
              </w:rPr>
              <w:tab/>
            </w:r>
            <w:r>
              <w:rPr>
                <w:noProof/>
                <w:webHidden/>
              </w:rPr>
              <w:fldChar w:fldCharType="begin"/>
            </w:r>
            <w:r>
              <w:rPr>
                <w:noProof/>
                <w:webHidden/>
              </w:rPr>
              <w:instrText xml:space="preserve"> PAGEREF _Toc131091389 \h </w:instrText>
            </w:r>
            <w:r>
              <w:rPr>
                <w:noProof/>
                <w:webHidden/>
              </w:rPr>
            </w:r>
            <w:r>
              <w:rPr>
                <w:noProof/>
                <w:webHidden/>
              </w:rPr>
              <w:fldChar w:fldCharType="separate"/>
            </w:r>
            <w:r>
              <w:rPr>
                <w:noProof/>
                <w:webHidden/>
              </w:rPr>
              <w:t>71</w:t>
            </w:r>
            <w:r>
              <w:rPr>
                <w:noProof/>
                <w:webHidden/>
              </w:rPr>
              <w:fldChar w:fldCharType="end"/>
            </w:r>
          </w:hyperlink>
        </w:p>
        <w:p w14:paraId="33BABCE4" w14:textId="0DD0B223"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90" w:history="1">
            <w:r w:rsidRPr="009D14DA">
              <w:rPr>
                <w:rStyle w:val="Hyperlink"/>
                <w:noProof/>
              </w:rPr>
              <w:t>9.1.3</w:t>
            </w:r>
            <w:r>
              <w:rPr>
                <w:rFonts w:eastAsiaTheme="minorEastAsia" w:cstheme="minorBidi"/>
                <w:noProof/>
                <w:sz w:val="24"/>
                <w:szCs w:val="24"/>
                <w:lang w:val="en-GB" w:eastAsia="zh-TW"/>
              </w:rPr>
              <w:tab/>
            </w:r>
            <w:r w:rsidRPr="009D14DA">
              <w:rPr>
                <w:rStyle w:val="Hyperlink"/>
                <w:noProof/>
              </w:rPr>
              <w:t>simulation endpoint</w:t>
            </w:r>
            <w:r>
              <w:rPr>
                <w:noProof/>
                <w:webHidden/>
              </w:rPr>
              <w:tab/>
            </w:r>
            <w:r>
              <w:rPr>
                <w:noProof/>
                <w:webHidden/>
              </w:rPr>
              <w:fldChar w:fldCharType="begin"/>
            </w:r>
            <w:r>
              <w:rPr>
                <w:noProof/>
                <w:webHidden/>
              </w:rPr>
              <w:instrText xml:space="preserve"> PAGEREF _Toc131091390 \h </w:instrText>
            </w:r>
            <w:r>
              <w:rPr>
                <w:noProof/>
                <w:webHidden/>
              </w:rPr>
            </w:r>
            <w:r>
              <w:rPr>
                <w:noProof/>
                <w:webHidden/>
              </w:rPr>
              <w:fldChar w:fldCharType="separate"/>
            </w:r>
            <w:r>
              <w:rPr>
                <w:noProof/>
                <w:webHidden/>
              </w:rPr>
              <w:t>72</w:t>
            </w:r>
            <w:r>
              <w:rPr>
                <w:noProof/>
                <w:webHidden/>
              </w:rPr>
              <w:fldChar w:fldCharType="end"/>
            </w:r>
          </w:hyperlink>
        </w:p>
        <w:p w14:paraId="1DED431C" w14:textId="2BEB8AE9"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91" w:history="1">
            <w:r w:rsidRPr="009D14DA">
              <w:rPr>
                <w:rStyle w:val="Hyperlink"/>
                <w:noProof/>
              </w:rPr>
              <w:t>9.1.4</w:t>
            </w:r>
            <w:r>
              <w:rPr>
                <w:rFonts w:eastAsiaTheme="minorEastAsia" w:cstheme="minorBidi"/>
                <w:noProof/>
                <w:sz w:val="24"/>
                <w:szCs w:val="24"/>
                <w:lang w:val="en-GB" w:eastAsia="zh-TW"/>
              </w:rPr>
              <w:tab/>
            </w:r>
            <w:r w:rsidRPr="009D14DA">
              <w:rPr>
                <w:rStyle w:val="Hyperlink"/>
                <w:noProof/>
              </w:rPr>
              <w:t>option_data endpoint</w:t>
            </w:r>
            <w:r>
              <w:rPr>
                <w:noProof/>
                <w:webHidden/>
              </w:rPr>
              <w:tab/>
            </w:r>
            <w:r>
              <w:rPr>
                <w:noProof/>
                <w:webHidden/>
              </w:rPr>
              <w:fldChar w:fldCharType="begin"/>
            </w:r>
            <w:r>
              <w:rPr>
                <w:noProof/>
                <w:webHidden/>
              </w:rPr>
              <w:instrText xml:space="preserve"> PAGEREF _Toc131091391 \h </w:instrText>
            </w:r>
            <w:r>
              <w:rPr>
                <w:noProof/>
                <w:webHidden/>
              </w:rPr>
            </w:r>
            <w:r>
              <w:rPr>
                <w:noProof/>
                <w:webHidden/>
              </w:rPr>
              <w:fldChar w:fldCharType="separate"/>
            </w:r>
            <w:r>
              <w:rPr>
                <w:noProof/>
                <w:webHidden/>
              </w:rPr>
              <w:t>73</w:t>
            </w:r>
            <w:r>
              <w:rPr>
                <w:noProof/>
                <w:webHidden/>
              </w:rPr>
              <w:fldChar w:fldCharType="end"/>
            </w:r>
          </w:hyperlink>
        </w:p>
        <w:p w14:paraId="32343934" w14:textId="152CDBFC"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92" w:history="1">
            <w:r w:rsidRPr="009D14DA">
              <w:rPr>
                <w:rStyle w:val="Hyperlink"/>
                <w:noProof/>
              </w:rPr>
              <w:t>9.1.5</w:t>
            </w:r>
            <w:r>
              <w:rPr>
                <w:rFonts w:eastAsiaTheme="minorEastAsia" w:cstheme="minorBidi"/>
                <w:noProof/>
                <w:sz w:val="24"/>
                <w:szCs w:val="24"/>
                <w:lang w:val="en-GB" w:eastAsia="zh-TW"/>
              </w:rPr>
              <w:tab/>
            </w:r>
            <w:r w:rsidRPr="009D14DA">
              <w:rPr>
                <w:rStyle w:val="Hyperlink"/>
                <w:noProof/>
              </w:rPr>
              <w:t>option_var endpoint</w:t>
            </w:r>
            <w:r>
              <w:rPr>
                <w:noProof/>
                <w:webHidden/>
              </w:rPr>
              <w:tab/>
            </w:r>
            <w:r>
              <w:rPr>
                <w:noProof/>
                <w:webHidden/>
              </w:rPr>
              <w:fldChar w:fldCharType="begin"/>
            </w:r>
            <w:r>
              <w:rPr>
                <w:noProof/>
                <w:webHidden/>
              </w:rPr>
              <w:instrText xml:space="preserve"> PAGEREF _Toc131091392 \h </w:instrText>
            </w:r>
            <w:r>
              <w:rPr>
                <w:noProof/>
                <w:webHidden/>
              </w:rPr>
            </w:r>
            <w:r>
              <w:rPr>
                <w:noProof/>
                <w:webHidden/>
              </w:rPr>
              <w:fldChar w:fldCharType="separate"/>
            </w:r>
            <w:r>
              <w:rPr>
                <w:noProof/>
                <w:webHidden/>
              </w:rPr>
              <w:t>73</w:t>
            </w:r>
            <w:r>
              <w:rPr>
                <w:noProof/>
                <w:webHidden/>
              </w:rPr>
              <w:fldChar w:fldCharType="end"/>
            </w:r>
          </w:hyperlink>
        </w:p>
        <w:p w14:paraId="188343EE" w14:textId="53877B5F"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93" w:history="1">
            <w:r w:rsidRPr="009D14DA">
              <w:rPr>
                <w:rStyle w:val="Hyperlink"/>
                <w:noProof/>
                <w:highlight w:val="yellow"/>
              </w:rPr>
              <w:t>9.2</w:t>
            </w:r>
            <w:r>
              <w:rPr>
                <w:rFonts w:eastAsiaTheme="minorEastAsia" w:cstheme="minorBidi"/>
                <w:i w:val="0"/>
                <w:iCs w:val="0"/>
                <w:noProof/>
                <w:sz w:val="24"/>
                <w:szCs w:val="24"/>
                <w:lang w:val="en-GB" w:eastAsia="zh-TW"/>
              </w:rPr>
              <w:tab/>
            </w:r>
            <w:r w:rsidRPr="009D14DA">
              <w:rPr>
                <w:rStyle w:val="Hyperlink"/>
                <w:noProof/>
                <w:highlight w:val="yellow"/>
              </w:rPr>
              <w:t>User manual</w:t>
            </w:r>
            <w:r>
              <w:rPr>
                <w:noProof/>
                <w:webHidden/>
              </w:rPr>
              <w:tab/>
            </w:r>
            <w:r>
              <w:rPr>
                <w:noProof/>
                <w:webHidden/>
              </w:rPr>
              <w:fldChar w:fldCharType="begin"/>
            </w:r>
            <w:r>
              <w:rPr>
                <w:noProof/>
                <w:webHidden/>
              </w:rPr>
              <w:instrText xml:space="preserve"> PAGEREF _Toc131091393 \h </w:instrText>
            </w:r>
            <w:r>
              <w:rPr>
                <w:noProof/>
                <w:webHidden/>
              </w:rPr>
            </w:r>
            <w:r>
              <w:rPr>
                <w:noProof/>
                <w:webHidden/>
              </w:rPr>
              <w:fldChar w:fldCharType="separate"/>
            </w:r>
            <w:r>
              <w:rPr>
                <w:noProof/>
                <w:webHidden/>
              </w:rPr>
              <w:t>73</w:t>
            </w:r>
            <w:r>
              <w:rPr>
                <w:noProof/>
                <w:webHidden/>
              </w:rPr>
              <w:fldChar w:fldCharType="end"/>
            </w:r>
          </w:hyperlink>
        </w:p>
        <w:p w14:paraId="7ED1B23C" w14:textId="14CFEA66"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94" w:history="1">
            <w:r w:rsidRPr="009D14DA">
              <w:rPr>
                <w:rStyle w:val="Hyperlink"/>
                <w:noProof/>
              </w:rPr>
              <w:t>9.2.1</w:t>
            </w:r>
            <w:r>
              <w:rPr>
                <w:rFonts w:eastAsiaTheme="minorEastAsia" w:cstheme="minorBidi"/>
                <w:noProof/>
                <w:sz w:val="24"/>
                <w:szCs w:val="24"/>
                <w:lang w:val="en-GB" w:eastAsia="zh-TW"/>
              </w:rPr>
              <w:tab/>
            </w:r>
            <w:r w:rsidRPr="009D14DA">
              <w:rPr>
                <w:rStyle w:val="Hyperlink"/>
                <w:noProof/>
              </w:rPr>
              <w:t>Installation</w:t>
            </w:r>
            <w:r>
              <w:rPr>
                <w:noProof/>
                <w:webHidden/>
              </w:rPr>
              <w:tab/>
            </w:r>
            <w:r>
              <w:rPr>
                <w:noProof/>
                <w:webHidden/>
              </w:rPr>
              <w:fldChar w:fldCharType="begin"/>
            </w:r>
            <w:r>
              <w:rPr>
                <w:noProof/>
                <w:webHidden/>
              </w:rPr>
              <w:instrText xml:space="preserve"> PAGEREF _Toc131091394 \h </w:instrText>
            </w:r>
            <w:r>
              <w:rPr>
                <w:noProof/>
                <w:webHidden/>
              </w:rPr>
            </w:r>
            <w:r>
              <w:rPr>
                <w:noProof/>
                <w:webHidden/>
              </w:rPr>
              <w:fldChar w:fldCharType="separate"/>
            </w:r>
            <w:r>
              <w:rPr>
                <w:noProof/>
                <w:webHidden/>
              </w:rPr>
              <w:t>74</w:t>
            </w:r>
            <w:r>
              <w:rPr>
                <w:noProof/>
                <w:webHidden/>
              </w:rPr>
              <w:fldChar w:fldCharType="end"/>
            </w:r>
          </w:hyperlink>
        </w:p>
        <w:p w14:paraId="4DAFB184" w14:textId="39664FEB"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95" w:history="1">
            <w:r w:rsidRPr="009D14DA">
              <w:rPr>
                <w:rStyle w:val="Hyperlink"/>
                <w:noProof/>
              </w:rPr>
              <w:t>9.2.2</w:t>
            </w:r>
            <w:r>
              <w:rPr>
                <w:rFonts w:eastAsiaTheme="minorEastAsia" w:cstheme="minorBidi"/>
                <w:noProof/>
                <w:sz w:val="24"/>
                <w:szCs w:val="24"/>
                <w:lang w:val="en-GB" w:eastAsia="zh-TW"/>
              </w:rPr>
              <w:tab/>
            </w:r>
            <w:r w:rsidRPr="009D14DA">
              <w:rPr>
                <w:rStyle w:val="Hyperlink"/>
                <w:noProof/>
              </w:rPr>
              <w:t>API Usage</w:t>
            </w:r>
            <w:r>
              <w:rPr>
                <w:noProof/>
                <w:webHidden/>
              </w:rPr>
              <w:tab/>
            </w:r>
            <w:r>
              <w:rPr>
                <w:noProof/>
                <w:webHidden/>
              </w:rPr>
              <w:fldChar w:fldCharType="begin"/>
            </w:r>
            <w:r>
              <w:rPr>
                <w:noProof/>
                <w:webHidden/>
              </w:rPr>
              <w:instrText xml:space="preserve"> PAGEREF _Toc131091395 \h </w:instrText>
            </w:r>
            <w:r>
              <w:rPr>
                <w:noProof/>
                <w:webHidden/>
              </w:rPr>
            </w:r>
            <w:r>
              <w:rPr>
                <w:noProof/>
                <w:webHidden/>
              </w:rPr>
              <w:fldChar w:fldCharType="separate"/>
            </w:r>
            <w:r>
              <w:rPr>
                <w:noProof/>
                <w:webHidden/>
              </w:rPr>
              <w:t>75</w:t>
            </w:r>
            <w:r>
              <w:rPr>
                <w:noProof/>
                <w:webHidden/>
              </w:rPr>
              <w:fldChar w:fldCharType="end"/>
            </w:r>
          </w:hyperlink>
        </w:p>
        <w:p w14:paraId="6839E965" w14:textId="253D8F77"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96" w:history="1">
            <w:r w:rsidRPr="009D14DA">
              <w:rPr>
                <w:rStyle w:val="Hyperlink"/>
                <w:noProof/>
              </w:rPr>
              <w:t>9.2.3</w:t>
            </w:r>
            <w:r>
              <w:rPr>
                <w:rFonts w:eastAsiaTheme="minorEastAsia" w:cstheme="minorBidi"/>
                <w:noProof/>
                <w:sz w:val="24"/>
                <w:szCs w:val="24"/>
                <w:lang w:val="en-GB" w:eastAsia="zh-TW"/>
              </w:rPr>
              <w:tab/>
            </w:r>
            <w:r w:rsidRPr="009D14DA">
              <w:rPr>
                <w:rStyle w:val="Hyperlink"/>
                <w:noProof/>
              </w:rPr>
              <w:t>Web App Usage</w:t>
            </w:r>
            <w:r>
              <w:rPr>
                <w:noProof/>
                <w:webHidden/>
              </w:rPr>
              <w:tab/>
            </w:r>
            <w:r>
              <w:rPr>
                <w:noProof/>
                <w:webHidden/>
              </w:rPr>
              <w:fldChar w:fldCharType="begin"/>
            </w:r>
            <w:r>
              <w:rPr>
                <w:noProof/>
                <w:webHidden/>
              </w:rPr>
              <w:instrText xml:space="preserve"> PAGEREF _Toc131091396 \h </w:instrText>
            </w:r>
            <w:r>
              <w:rPr>
                <w:noProof/>
                <w:webHidden/>
              </w:rPr>
            </w:r>
            <w:r>
              <w:rPr>
                <w:noProof/>
                <w:webHidden/>
              </w:rPr>
              <w:fldChar w:fldCharType="separate"/>
            </w:r>
            <w:r>
              <w:rPr>
                <w:noProof/>
                <w:webHidden/>
              </w:rPr>
              <w:t>75</w:t>
            </w:r>
            <w:r>
              <w:rPr>
                <w:noProof/>
                <w:webHidden/>
              </w:rPr>
              <w:fldChar w:fldCharType="end"/>
            </w:r>
          </w:hyperlink>
        </w:p>
        <w:p w14:paraId="10BBBCBC" w14:textId="6828C0F6" w:rsidR="00DA1E60" w:rsidRDefault="00DA1E60">
          <w:pPr>
            <w:pStyle w:val="TOC2"/>
            <w:tabs>
              <w:tab w:val="left" w:pos="880"/>
              <w:tab w:val="right" w:leader="dot" w:pos="8778"/>
            </w:tabs>
            <w:rPr>
              <w:rFonts w:eastAsiaTheme="minorEastAsia" w:cstheme="minorBidi"/>
              <w:i w:val="0"/>
              <w:iCs w:val="0"/>
              <w:noProof/>
              <w:sz w:val="24"/>
              <w:szCs w:val="24"/>
              <w:lang w:val="en-GB" w:eastAsia="zh-TW"/>
            </w:rPr>
          </w:pPr>
          <w:hyperlink w:anchor="_Toc131091397" w:history="1">
            <w:r w:rsidRPr="009D14DA">
              <w:rPr>
                <w:rStyle w:val="Hyperlink"/>
                <w:noProof/>
              </w:rPr>
              <w:t>9.3</w:t>
            </w:r>
            <w:r>
              <w:rPr>
                <w:rFonts w:eastAsiaTheme="minorEastAsia" w:cstheme="minorBidi"/>
                <w:i w:val="0"/>
                <w:iCs w:val="0"/>
                <w:noProof/>
                <w:sz w:val="24"/>
                <w:szCs w:val="24"/>
                <w:lang w:val="en-GB" w:eastAsia="zh-TW"/>
              </w:rPr>
              <w:tab/>
            </w:r>
            <w:r w:rsidRPr="009D14DA">
              <w:rPr>
                <w:rStyle w:val="Hyperlink"/>
                <w:noProof/>
              </w:rPr>
              <w:t>Source Code Documentation (backend)</w:t>
            </w:r>
            <w:r>
              <w:rPr>
                <w:noProof/>
                <w:webHidden/>
              </w:rPr>
              <w:tab/>
            </w:r>
            <w:r>
              <w:rPr>
                <w:noProof/>
                <w:webHidden/>
              </w:rPr>
              <w:fldChar w:fldCharType="begin"/>
            </w:r>
            <w:r>
              <w:rPr>
                <w:noProof/>
                <w:webHidden/>
              </w:rPr>
              <w:instrText xml:space="preserve"> PAGEREF _Toc131091397 \h </w:instrText>
            </w:r>
            <w:r>
              <w:rPr>
                <w:noProof/>
                <w:webHidden/>
              </w:rPr>
            </w:r>
            <w:r>
              <w:rPr>
                <w:noProof/>
                <w:webHidden/>
              </w:rPr>
              <w:fldChar w:fldCharType="separate"/>
            </w:r>
            <w:r>
              <w:rPr>
                <w:noProof/>
                <w:webHidden/>
              </w:rPr>
              <w:t>80</w:t>
            </w:r>
            <w:r>
              <w:rPr>
                <w:noProof/>
                <w:webHidden/>
              </w:rPr>
              <w:fldChar w:fldCharType="end"/>
            </w:r>
          </w:hyperlink>
        </w:p>
        <w:p w14:paraId="0D442123" w14:textId="06509B62"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98" w:history="1">
            <w:r w:rsidRPr="009D14DA">
              <w:rPr>
                <w:rStyle w:val="Hyperlink"/>
                <w:noProof/>
              </w:rPr>
              <w:t>9.3.1</w:t>
            </w:r>
            <w:r>
              <w:rPr>
                <w:rFonts w:eastAsiaTheme="minorEastAsia" w:cstheme="minorBidi"/>
                <w:noProof/>
                <w:sz w:val="24"/>
                <w:szCs w:val="24"/>
                <w:lang w:val="en-GB" w:eastAsia="zh-TW"/>
              </w:rPr>
              <w:tab/>
            </w:r>
            <w:r w:rsidRPr="009D14DA">
              <w:rPr>
                <w:rStyle w:val="Hyperlink"/>
                <w:noProof/>
              </w:rPr>
              <w:t>Stock_data package</w:t>
            </w:r>
            <w:r>
              <w:rPr>
                <w:noProof/>
                <w:webHidden/>
              </w:rPr>
              <w:tab/>
            </w:r>
            <w:r>
              <w:rPr>
                <w:noProof/>
                <w:webHidden/>
              </w:rPr>
              <w:fldChar w:fldCharType="begin"/>
            </w:r>
            <w:r>
              <w:rPr>
                <w:noProof/>
                <w:webHidden/>
              </w:rPr>
              <w:instrText xml:space="preserve"> PAGEREF _Toc131091398 \h </w:instrText>
            </w:r>
            <w:r>
              <w:rPr>
                <w:noProof/>
                <w:webHidden/>
              </w:rPr>
            </w:r>
            <w:r>
              <w:rPr>
                <w:noProof/>
                <w:webHidden/>
              </w:rPr>
              <w:fldChar w:fldCharType="separate"/>
            </w:r>
            <w:r>
              <w:rPr>
                <w:noProof/>
                <w:webHidden/>
              </w:rPr>
              <w:t>80</w:t>
            </w:r>
            <w:r>
              <w:rPr>
                <w:noProof/>
                <w:webHidden/>
              </w:rPr>
              <w:fldChar w:fldCharType="end"/>
            </w:r>
          </w:hyperlink>
        </w:p>
        <w:p w14:paraId="09B7EEF8" w14:textId="7DDE4B85" w:rsidR="00DA1E60" w:rsidRDefault="00DA1E60">
          <w:pPr>
            <w:pStyle w:val="TOC3"/>
            <w:tabs>
              <w:tab w:val="left" w:pos="1100"/>
              <w:tab w:val="right" w:leader="dot" w:pos="8778"/>
            </w:tabs>
            <w:rPr>
              <w:rFonts w:eastAsiaTheme="minorEastAsia" w:cstheme="minorBidi"/>
              <w:noProof/>
              <w:sz w:val="24"/>
              <w:szCs w:val="24"/>
              <w:lang w:val="en-GB" w:eastAsia="zh-TW"/>
            </w:rPr>
          </w:pPr>
          <w:hyperlink w:anchor="_Toc131091399" w:history="1">
            <w:r w:rsidRPr="009D14DA">
              <w:rPr>
                <w:rStyle w:val="Hyperlink"/>
                <w:noProof/>
              </w:rPr>
              <w:t>9.3.2</w:t>
            </w:r>
            <w:r>
              <w:rPr>
                <w:rFonts w:eastAsiaTheme="minorEastAsia" w:cstheme="minorBidi"/>
                <w:noProof/>
                <w:sz w:val="24"/>
                <w:szCs w:val="24"/>
                <w:lang w:val="en-GB" w:eastAsia="zh-TW"/>
              </w:rPr>
              <w:tab/>
            </w:r>
            <w:r w:rsidRPr="009D14DA">
              <w:rPr>
                <w:rStyle w:val="Hyperlink"/>
                <w:noProof/>
              </w:rPr>
              <w:t>Calculating_VaR package</w:t>
            </w:r>
            <w:r>
              <w:rPr>
                <w:noProof/>
                <w:webHidden/>
              </w:rPr>
              <w:tab/>
            </w:r>
            <w:r>
              <w:rPr>
                <w:noProof/>
                <w:webHidden/>
              </w:rPr>
              <w:fldChar w:fldCharType="begin"/>
            </w:r>
            <w:r>
              <w:rPr>
                <w:noProof/>
                <w:webHidden/>
              </w:rPr>
              <w:instrText xml:space="preserve"> PAGEREF _Toc131091399 \h </w:instrText>
            </w:r>
            <w:r>
              <w:rPr>
                <w:noProof/>
                <w:webHidden/>
              </w:rPr>
            </w:r>
            <w:r>
              <w:rPr>
                <w:noProof/>
                <w:webHidden/>
              </w:rPr>
              <w:fldChar w:fldCharType="separate"/>
            </w:r>
            <w:r>
              <w:rPr>
                <w:noProof/>
                <w:webHidden/>
              </w:rPr>
              <w:t>81</w:t>
            </w:r>
            <w:r>
              <w:rPr>
                <w:noProof/>
                <w:webHidden/>
              </w:rPr>
              <w:fldChar w:fldCharType="end"/>
            </w:r>
          </w:hyperlink>
        </w:p>
        <w:p w14:paraId="70575CDC" w14:textId="78267BC9" w:rsidR="00DA1E60" w:rsidRDefault="00DA1E60">
          <w:pPr>
            <w:pStyle w:val="TOC3"/>
            <w:tabs>
              <w:tab w:val="right" w:leader="dot" w:pos="8778"/>
            </w:tabs>
            <w:rPr>
              <w:rFonts w:eastAsiaTheme="minorEastAsia" w:cstheme="minorBidi"/>
              <w:noProof/>
              <w:sz w:val="24"/>
              <w:szCs w:val="24"/>
              <w:lang w:val="en-GB" w:eastAsia="zh-TW"/>
            </w:rPr>
          </w:pPr>
          <w:hyperlink w:anchor="_Toc131091400" w:history="1">
            <w:r w:rsidRPr="009D14DA">
              <w:rPr>
                <w:rStyle w:val="Hyperlink"/>
                <w:noProof/>
              </w:rPr>
              <w:t>data_initialise class</w:t>
            </w:r>
            <w:r>
              <w:rPr>
                <w:noProof/>
                <w:webHidden/>
              </w:rPr>
              <w:tab/>
            </w:r>
            <w:r>
              <w:rPr>
                <w:noProof/>
                <w:webHidden/>
              </w:rPr>
              <w:fldChar w:fldCharType="begin"/>
            </w:r>
            <w:r>
              <w:rPr>
                <w:noProof/>
                <w:webHidden/>
              </w:rPr>
              <w:instrText xml:space="preserve"> PAGEREF _Toc131091400 \h </w:instrText>
            </w:r>
            <w:r>
              <w:rPr>
                <w:noProof/>
                <w:webHidden/>
              </w:rPr>
            </w:r>
            <w:r>
              <w:rPr>
                <w:noProof/>
                <w:webHidden/>
              </w:rPr>
              <w:fldChar w:fldCharType="separate"/>
            </w:r>
            <w:r>
              <w:rPr>
                <w:noProof/>
                <w:webHidden/>
              </w:rPr>
              <w:t>81</w:t>
            </w:r>
            <w:r>
              <w:rPr>
                <w:noProof/>
                <w:webHidden/>
              </w:rPr>
              <w:fldChar w:fldCharType="end"/>
            </w:r>
          </w:hyperlink>
        </w:p>
        <w:p w14:paraId="629249AC" w14:textId="75F9C2AB" w:rsidR="00DA1E60" w:rsidRDefault="00DA1E60">
          <w:pPr>
            <w:pStyle w:val="TOC3"/>
            <w:tabs>
              <w:tab w:val="right" w:leader="dot" w:pos="8778"/>
            </w:tabs>
            <w:rPr>
              <w:rFonts w:eastAsiaTheme="minorEastAsia" w:cstheme="minorBidi"/>
              <w:noProof/>
              <w:sz w:val="24"/>
              <w:szCs w:val="24"/>
              <w:lang w:val="en-GB" w:eastAsia="zh-TW"/>
            </w:rPr>
          </w:pPr>
          <w:hyperlink w:anchor="_Toc131091401" w:history="1">
            <w:r w:rsidRPr="009D14DA">
              <w:rPr>
                <w:rStyle w:val="Hyperlink"/>
                <w:noProof/>
              </w:rPr>
              <w:t>Historical_Simulation class</w:t>
            </w:r>
            <w:r>
              <w:rPr>
                <w:noProof/>
                <w:webHidden/>
              </w:rPr>
              <w:tab/>
            </w:r>
            <w:r>
              <w:rPr>
                <w:noProof/>
                <w:webHidden/>
              </w:rPr>
              <w:fldChar w:fldCharType="begin"/>
            </w:r>
            <w:r>
              <w:rPr>
                <w:noProof/>
                <w:webHidden/>
              </w:rPr>
              <w:instrText xml:space="preserve"> PAGEREF _Toc131091401 \h </w:instrText>
            </w:r>
            <w:r>
              <w:rPr>
                <w:noProof/>
                <w:webHidden/>
              </w:rPr>
            </w:r>
            <w:r>
              <w:rPr>
                <w:noProof/>
                <w:webHidden/>
              </w:rPr>
              <w:fldChar w:fldCharType="separate"/>
            </w:r>
            <w:r>
              <w:rPr>
                <w:noProof/>
                <w:webHidden/>
              </w:rPr>
              <w:t>81</w:t>
            </w:r>
            <w:r>
              <w:rPr>
                <w:noProof/>
                <w:webHidden/>
              </w:rPr>
              <w:fldChar w:fldCharType="end"/>
            </w:r>
          </w:hyperlink>
        </w:p>
        <w:p w14:paraId="21213F1A" w14:textId="1725004C" w:rsidR="00DA1E60" w:rsidRDefault="00DA1E60">
          <w:pPr>
            <w:pStyle w:val="TOC3"/>
            <w:tabs>
              <w:tab w:val="right" w:leader="dot" w:pos="8778"/>
            </w:tabs>
            <w:rPr>
              <w:rFonts w:eastAsiaTheme="minorEastAsia" w:cstheme="minorBidi"/>
              <w:noProof/>
              <w:sz w:val="24"/>
              <w:szCs w:val="24"/>
              <w:lang w:val="en-GB" w:eastAsia="zh-TW"/>
            </w:rPr>
          </w:pPr>
          <w:hyperlink w:anchor="_Toc131091402" w:history="1">
            <w:r w:rsidRPr="009D14DA">
              <w:rPr>
                <w:rStyle w:val="Hyperlink"/>
                <w:noProof/>
              </w:rPr>
              <w:t>parametric_method class</w:t>
            </w:r>
            <w:r>
              <w:rPr>
                <w:noProof/>
                <w:webHidden/>
              </w:rPr>
              <w:tab/>
            </w:r>
            <w:r>
              <w:rPr>
                <w:noProof/>
                <w:webHidden/>
              </w:rPr>
              <w:fldChar w:fldCharType="begin"/>
            </w:r>
            <w:r>
              <w:rPr>
                <w:noProof/>
                <w:webHidden/>
              </w:rPr>
              <w:instrText xml:space="preserve"> PAGEREF _Toc131091402 \h </w:instrText>
            </w:r>
            <w:r>
              <w:rPr>
                <w:noProof/>
                <w:webHidden/>
              </w:rPr>
            </w:r>
            <w:r>
              <w:rPr>
                <w:noProof/>
                <w:webHidden/>
              </w:rPr>
              <w:fldChar w:fldCharType="separate"/>
            </w:r>
            <w:r>
              <w:rPr>
                <w:noProof/>
                <w:webHidden/>
              </w:rPr>
              <w:t>82</w:t>
            </w:r>
            <w:r>
              <w:rPr>
                <w:noProof/>
                <w:webHidden/>
              </w:rPr>
              <w:fldChar w:fldCharType="end"/>
            </w:r>
          </w:hyperlink>
        </w:p>
        <w:p w14:paraId="1B92FBD6" w14:textId="137E8657" w:rsidR="00F002F6" w:rsidRDefault="00F002F6">
          <w:r>
            <w:rPr>
              <w:b/>
              <w:bCs/>
              <w:noProof/>
            </w:rPr>
            <w:fldChar w:fldCharType="end"/>
          </w:r>
        </w:p>
      </w:sdtContent>
    </w:sdt>
    <w:p w14:paraId="2E824869" w14:textId="77777777" w:rsidR="00F002F6" w:rsidRDefault="00F002F6" w:rsidP="00F002F6"/>
    <w:p w14:paraId="6DC4F872" w14:textId="77777777" w:rsidR="00C76F91" w:rsidRPr="00C76F91" w:rsidRDefault="00C76F91" w:rsidP="00C76F91"/>
    <w:p w14:paraId="6450E689" w14:textId="77777777" w:rsidR="00C76F91" w:rsidRPr="00C76F91" w:rsidRDefault="00C76F91" w:rsidP="00C76F91"/>
    <w:p w14:paraId="0467098B" w14:textId="77777777" w:rsidR="00C76F91" w:rsidRPr="00C76F91" w:rsidRDefault="00C76F91" w:rsidP="00C76F91"/>
    <w:p w14:paraId="2D57253E" w14:textId="77777777" w:rsidR="00C76F91" w:rsidRPr="00C76F91" w:rsidRDefault="00C76F91" w:rsidP="00C76F91"/>
    <w:p w14:paraId="45A5692F" w14:textId="77777777" w:rsidR="00C76F91" w:rsidRPr="00C76F91" w:rsidRDefault="00C76F91" w:rsidP="00C76F91"/>
    <w:p w14:paraId="07339AE1" w14:textId="77777777" w:rsidR="00C76F91" w:rsidRDefault="00C76F91" w:rsidP="00C76F91"/>
    <w:p w14:paraId="0606CD47" w14:textId="683B3442" w:rsidR="00C76F91" w:rsidRPr="00C76F91" w:rsidRDefault="00C76F91" w:rsidP="00C76F91">
      <w:pPr>
        <w:tabs>
          <w:tab w:val="left" w:pos="7114"/>
        </w:tabs>
      </w:pPr>
      <w:r>
        <w:tab/>
      </w:r>
    </w:p>
    <w:p w14:paraId="3E55180B" w14:textId="77777777" w:rsidR="003A7952" w:rsidRPr="00D65BFB" w:rsidRDefault="003A7952" w:rsidP="00D65BFB">
      <w:pPr>
        <w:pStyle w:val="UnnumberedHeading1"/>
      </w:pPr>
      <w:bookmarkStart w:id="22" w:name="_Toc367967467"/>
      <w:bookmarkStart w:id="23" w:name="_Toc131091291"/>
      <w:r w:rsidRPr="00D65BFB">
        <w:rPr>
          <w:rStyle w:val="Heading1Char"/>
          <w:rFonts w:ascii="Calibri" w:hAnsi="Calibri"/>
          <w:bCs w:val="0"/>
          <w:kern w:val="0"/>
          <w:sz w:val="44"/>
          <w:szCs w:val="24"/>
          <w:lang w:val="en-IE"/>
        </w:rPr>
        <w:lastRenderedPageBreak/>
        <w:t>Abstract</w:t>
      </w:r>
      <w:bookmarkEnd w:id="20"/>
      <w:bookmarkEnd w:id="22"/>
      <w:bookmarkEnd w:id="23"/>
    </w:p>
    <w:p w14:paraId="6752F541" w14:textId="77777777" w:rsidR="00AF345A" w:rsidRDefault="00AF345A" w:rsidP="00AF345A">
      <w:bookmarkStart w:id="24" w:name="_Toc22034053"/>
      <w:bookmarkStart w:id="25" w:name="_Toc22034087"/>
      <w:r>
        <w:t>The use of computers has become increasingly crucial in the modern finance environment. From sending financial reports to conducting meetings, technology plays a significant role in this field. This project focuses specifically on finance strategies, which are essential for the planned development of the Finance function. By building on insights from a business context, stakeholder expectations, and own performance and capabilities, a finance strategy aims to focus on opportunities that create value.</w:t>
      </w:r>
    </w:p>
    <w:p w14:paraId="7497A783" w14:textId="77777777" w:rsidR="00AF345A" w:rsidRDefault="00AF345A" w:rsidP="00AF345A"/>
    <w:p w14:paraId="790231D1" w14:textId="77777777" w:rsidR="00AF345A" w:rsidRDefault="00AF345A" w:rsidP="00AF345A">
      <w:r>
        <w:t>One critical aspect of investing is controlling risk, as noted by Warren Buffett. This project explores the use of Value at Risk (VaR) as a strategy for quantifying financial risk within a firm or portfolio over a specified time frame. VaR provides an estimate of the maximum loss from a given position or portfolio over a period of time, and can be calculated across various confidence levels. The project involves developing a program for computing VaR and testing its performance through backtesting.</w:t>
      </w:r>
    </w:p>
    <w:p w14:paraId="643E080C" w14:textId="77777777" w:rsidR="00AF345A" w:rsidRDefault="00AF345A" w:rsidP="00AF345A"/>
    <w:p w14:paraId="3C5DF299" w14:textId="77777777" w:rsidR="00DE4FFF" w:rsidRDefault="00AF345A" w:rsidP="00AF345A">
      <w:r>
        <w:t>The project's main objective is to explore the effectiveness of VaR as a risk management strategy and to develop a program that can accurately compute VaR across various confidence levels. This will be achieved by conducting backtesting on the program and comparing its results to actual historical data to ensure its accuracy. The program will also be evaluated based on its ability to provide insights into potential investment opportunities and the level of risk associated with each.</w:t>
      </w:r>
    </w:p>
    <w:p w14:paraId="4E297409" w14:textId="77777777" w:rsidR="00AF345A" w:rsidRDefault="00AF345A" w:rsidP="00AF345A"/>
    <w:p w14:paraId="06E5F27B" w14:textId="77777777" w:rsidR="00AF345A" w:rsidRDefault="00AF345A" w:rsidP="00AF345A"/>
    <w:p w14:paraId="64CB36C0" w14:textId="5868D903" w:rsidR="00AF345A" w:rsidRDefault="000C0C03" w:rsidP="00AF345A">
      <w:pPr>
        <w:sectPr w:rsidR="00AF345A" w:rsidSect="00A9431E">
          <w:headerReference w:type="default" r:id="rId10"/>
          <w:footerReference w:type="default" r:id="rId11"/>
          <w:type w:val="continuous"/>
          <w:pgSz w:w="11907" w:h="16839" w:code="9"/>
          <w:pgMar w:top="1418" w:right="1418" w:bottom="1134" w:left="1701" w:header="567" w:footer="720" w:gutter="0"/>
          <w:pgNumType w:start="1"/>
          <w:cols w:space="720"/>
          <w:docGrid w:linePitch="360"/>
        </w:sectPr>
      </w:pPr>
      <w:r>
        <w:t>To sum up t</w:t>
      </w:r>
      <w:r w:rsidR="00F7263C">
        <w:t xml:space="preserve"> </w:t>
      </w:r>
      <w:r w:rsidR="00194348" w:rsidRPr="00194348">
        <w:t>the goal of this project is to contribute to the development of effective risk management methods in finance and to give insights into the possible benefits of employing VaR as a tool for financial risk management. This project will give significant insights into the effectiveness of VaR as a risk management approach and its possible uses in the financial industry by building and testing a programme that accurately computes VaR.</w:t>
      </w:r>
    </w:p>
    <w:p w14:paraId="63004E39" w14:textId="77777777" w:rsidR="002C5948" w:rsidRDefault="002C5948" w:rsidP="005F6D05">
      <w:pPr>
        <w:pStyle w:val="UnnumberedHeading1"/>
      </w:pPr>
      <w:bookmarkStart w:id="26" w:name="_Toc367967468"/>
      <w:bookmarkStart w:id="27" w:name="_Toc131091292"/>
      <w:r>
        <w:lastRenderedPageBreak/>
        <w:t>Project Specification</w:t>
      </w:r>
      <w:bookmarkEnd w:id="26"/>
      <w:bookmarkEnd w:id="27"/>
    </w:p>
    <w:p w14:paraId="49782536" w14:textId="77777777" w:rsidR="00DC7407" w:rsidRDefault="002C5948">
      <w:r>
        <w:t>Your project specification goes here.</w:t>
      </w:r>
    </w:p>
    <w:p w14:paraId="0C6225F4" w14:textId="77777777" w:rsidR="00DC7407" w:rsidRDefault="00DC7407"/>
    <w:p w14:paraId="40CB89F3" w14:textId="03650514" w:rsidR="00DC7407" w:rsidRDefault="00DC7407" w:rsidP="00DC7407">
      <w:r>
        <w:t>Objectives:</w:t>
      </w:r>
    </w:p>
    <w:p w14:paraId="5B7811A8" w14:textId="394D632B" w:rsidR="00DC7407" w:rsidRDefault="00DC7407" w:rsidP="00DC7407">
      <w:pPr>
        <w:pStyle w:val="ListParagraph"/>
        <w:numPr>
          <w:ilvl w:val="0"/>
          <w:numId w:val="33"/>
        </w:numPr>
      </w:pPr>
      <w:r>
        <w:t>Develop a proof-of-concept program for computing Value at Risk (VaR) for a portfolio consisting of 1 or 2 stocks using model-building and historical simulation methods.</w:t>
      </w:r>
    </w:p>
    <w:p w14:paraId="284A46D4" w14:textId="52648B48" w:rsidR="00DC7407" w:rsidRDefault="00DC7407" w:rsidP="007602E5">
      <w:pPr>
        <w:pStyle w:val="ListParagraph"/>
        <w:numPr>
          <w:ilvl w:val="0"/>
          <w:numId w:val="33"/>
        </w:numPr>
      </w:pPr>
      <w:r>
        <w:t>Analy</w:t>
      </w:r>
      <w:r w:rsidR="00437ADF">
        <w:t>s</w:t>
      </w:r>
      <w:r>
        <w:t>e different ways of computing VaR and back test them to evaluate their statistical significance.</w:t>
      </w:r>
    </w:p>
    <w:p w14:paraId="448C02F7" w14:textId="4370C628" w:rsidR="00DC7407" w:rsidRDefault="00DC7407" w:rsidP="007602E5">
      <w:pPr>
        <w:pStyle w:val="ListParagraph"/>
        <w:numPr>
          <w:ilvl w:val="0"/>
          <w:numId w:val="33"/>
        </w:numPr>
      </w:pPr>
      <w:r>
        <w:t>Extend the program to allow derivatives (such as options) in the portfolio and use Monte Carlo simulation.</w:t>
      </w:r>
    </w:p>
    <w:p w14:paraId="4A5A904D" w14:textId="1C402A5A" w:rsidR="00DC7407" w:rsidRDefault="00DC7407" w:rsidP="007602E5">
      <w:pPr>
        <w:pStyle w:val="ListParagraph"/>
        <w:numPr>
          <w:ilvl w:val="0"/>
          <w:numId w:val="33"/>
        </w:numPr>
      </w:pPr>
      <w:r>
        <w:t>Allow an arbitrary number of stocks in the portfolio using eigen- or Cholesky decomposition.</w:t>
      </w:r>
    </w:p>
    <w:p w14:paraId="0F5EBA42" w14:textId="27414F06" w:rsidR="00DC7407" w:rsidRDefault="00DC7407" w:rsidP="007602E5">
      <w:pPr>
        <w:pStyle w:val="ListParagraph"/>
        <w:numPr>
          <w:ilvl w:val="0"/>
          <w:numId w:val="33"/>
        </w:numPr>
      </w:pPr>
      <w:r>
        <w:t>Design and implement the final program with full object-oriented design and modern software engineering principles, including a graphical user interface.</w:t>
      </w:r>
    </w:p>
    <w:p w14:paraId="401C391D" w14:textId="688957A5" w:rsidR="00DC7407" w:rsidRDefault="00DC7407" w:rsidP="00AE46E5">
      <w:pPr>
        <w:pStyle w:val="ListParagraph"/>
        <w:numPr>
          <w:ilvl w:val="0"/>
          <w:numId w:val="33"/>
        </w:numPr>
      </w:pPr>
      <w:r>
        <w:t>Conduct computational experiments with different data sets, methods, and parameters.</w:t>
      </w:r>
    </w:p>
    <w:p w14:paraId="15C7DDC9" w14:textId="77777777" w:rsidR="00DC7407" w:rsidRDefault="00DC7407" w:rsidP="00DC7407">
      <w:r>
        <w:t>Background:</w:t>
      </w:r>
    </w:p>
    <w:p w14:paraId="2F94301A" w14:textId="77777777" w:rsidR="00DC7407" w:rsidRDefault="00DC7407" w:rsidP="00DC7407">
      <w:r>
        <w:t>Estimating the riskiness of a portfolio is a complex and important problem in finance. Value at Risk (VaR) is a widely used tool for measuring financial risk. This project aims to develop a program for computing VaR for portfolios using model-building and historical simulation methods, and to extend the program to allow derivatives and Monte Carlo simulation. The final program will have a full object-oriented design and modern software engineering principles.</w:t>
      </w:r>
    </w:p>
    <w:p w14:paraId="6306253E" w14:textId="77777777" w:rsidR="00DC7407" w:rsidRDefault="00DC7407" w:rsidP="00DC7407"/>
    <w:p w14:paraId="2A217BEC" w14:textId="77777777" w:rsidR="00DC7407" w:rsidRDefault="00DC7407" w:rsidP="00DC7407">
      <w:r>
        <w:t>Deliverables:</w:t>
      </w:r>
    </w:p>
    <w:p w14:paraId="619BD09E" w14:textId="77777777" w:rsidR="00DC7407" w:rsidRDefault="00DC7407" w:rsidP="00DC7407"/>
    <w:p w14:paraId="319F2CF8" w14:textId="58AD1B0C" w:rsidR="00DC7407" w:rsidRDefault="00DC7407" w:rsidP="008651F9">
      <w:pPr>
        <w:pStyle w:val="ListParagraph"/>
        <w:numPr>
          <w:ilvl w:val="0"/>
          <w:numId w:val="33"/>
        </w:numPr>
      </w:pPr>
      <w:r>
        <w:t>Proof-of-concept program for computing VaR for a portfolio consisting of 1 or 2 stocks using model-building and historical simulation methods.</w:t>
      </w:r>
    </w:p>
    <w:p w14:paraId="428CEB54" w14:textId="1C117D7D" w:rsidR="00DC7407" w:rsidRDefault="00DC7407" w:rsidP="008651F9">
      <w:pPr>
        <w:pStyle w:val="ListParagraph"/>
        <w:numPr>
          <w:ilvl w:val="0"/>
          <w:numId w:val="33"/>
        </w:numPr>
      </w:pPr>
      <w:r>
        <w:t>Analysis of different ways of computing VaR and their statistical significance.</w:t>
      </w:r>
    </w:p>
    <w:p w14:paraId="332CC910" w14:textId="73CE4B1B" w:rsidR="00DC7407" w:rsidRDefault="00DC7407" w:rsidP="008651F9">
      <w:pPr>
        <w:pStyle w:val="ListParagraph"/>
        <w:numPr>
          <w:ilvl w:val="0"/>
          <w:numId w:val="33"/>
        </w:numPr>
      </w:pPr>
      <w:r>
        <w:t>Extended program that allows derivatives and Monte Carlo simulation, and allows an arbitrary number of stocks in the portfolio using eigen- or Cholesky decomposition.</w:t>
      </w:r>
    </w:p>
    <w:p w14:paraId="582A3298" w14:textId="43CE26B9" w:rsidR="00DC7407" w:rsidRDefault="00DC7407" w:rsidP="008651F9">
      <w:pPr>
        <w:pStyle w:val="ListParagraph"/>
        <w:numPr>
          <w:ilvl w:val="0"/>
          <w:numId w:val="33"/>
        </w:numPr>
      </w:pPr>
      <w:r>
        <w:t>Final program with full object-oriented design and modern software engineering principles, including a graphical user interface.</w:t>
      </w:r>
    </w:p>
    <w:p w14:paraId="1F8CE399" w14:textId="77777777" w:rsidR="00DC7407" w:rsidRDefault="00DC7407" w:rsidP="008651F9">
      <w:pPr>
        <w:pStyle w:val="ListParagraph"/>
        <w:numPr>
          <w:ilvl w:val="0"/>
          <w:numId w:val="33"/>
        </w:numPr>
      </w:pPr>
      <w:r>
        <w:t>Report detailing the theory behind the algorithms, implementation issues, software engineering process, and computational experiments with different data sets, methods, and parameters.</w:t>
      </w:r>
    </w:p>
    <w:p w14:paraId="345DB60A" w14:textId="77777777" w:rsidR="009445EB" w:rsidRDefault="009445EB" w:rsidP="009445EB"/>
    <w:p w14:paraId="46363729" w14:textId="4F9B66C5" w:rsidR="009445EB" w:rsidRDefault="009445EB" w:rsidP="009445EB">
      <w:pPr>
        <w:sectPr w:rsidR="009445EB" w:rsidSect="00122330">
          <w:pgSz w:w="11907" w:h="16839" w:code="9"/>
          <w:pgMar w:top="1418" w:right="1418" w:bottom="1134" w:left="1701" w:header="567" w:footer="720" w:gutter="0"/>
          <w:cols w:space="720"/>
          <w:docGrid w:linePitch="360"/>
        </w:sectPr>
      </w:pPr>
    </w:p>
    <w:p w14:paraId="28EEF491" w14:textId="511C7C7D" w:rsidR="003A7952" w:rsidRDefault="003A7952">
      <w:pPr>
        <w:pStyle w:val="Heading1"/>
      </w:pPr>
      <w:bookmarkStart w:id="28" w:name="_Toc22035395"/>
      <w:bookmarkStart w:id="29" w:name="_Toc22116029"/>
      <w:bookmarkStart w:id="30" w:name="_Toc22116153"/>
      <w:bookmarkStart w:id="31" w:name="_Toc22116163"/>
      <w:bookmarkStart w:id="32" w:name="_Toc367967469"/>
      <w:bookmarkStart w:id="33" w:name="_Toc131091293"/>
      <w:r>
        <w:lastRenderedPageBreak/>
        <w:t>Introduction</w:t>
      </w:r>
      <w:bookmarkEnd w:id="24"/>
      <w:bookmarkEnd w:id="25"/>
      <w:bookmarkEnd w:id="28"/>
      <w:bookmarkEnd w:id="29"/>
      <w:bookmarkEnd w:id="30"/>
      <w:bookmarkEnd w:id="31"/>
      <w:bookmarkEnd w:id="32"/>
      <w:bookmarkEnd w:id="33"/>
      <w:r w:rsidR="00C244AD">
        <w:t xml:space="preserve"> </w:t>
      </w:r>
    </w:p>
    <w:p w14:paraId="58CF5A8A" w14:textId="1700AC6B" w:rsidR="005E651F" w:rsidRDefault="00CF37CF" w:rsidP="005E651F">
      <w:pPr>
        <w:pStyle w:val="Heading2"/>
      </w:pPr>
      <w:bookmarkStart w:id="34" w:name="_Toc131091294"/>
      <w:r>
        <w:t>The Problem</w:t>
      </w:r>
      <w:bookmarkEnd w:id="34"/>
    </w:p>
    <w:p w14:paraId="26E4425D" w14:textId="77777777" w:rsidR="00D406F9" w:rsidRDefault="00D406F9" w:rsidP="00D406F9">
      <w:r w:rsidRPr="003415F8">
        <w:t>The capacity to create higher returns while limiting risk is essential for a successful investment. Risk is a significant component that investors and traders evaluate when making investment decisions, and it is frequently the key determinant in accepting or rejecting an asset or security. However, while deciding whether to buy or sell an investment, the first worry for any investor is the greatest amount</w:t>
      </w:r>
      <w:r>
        <w:t xml:space="preserve"> </w:t>
      </w:r>
      <w:r w:rsidRPr="003415F8">
        <w:t>they</w:t>
      </w:r>
      <w:r>
        <w:t xml:space="preserve"> </w:t>
      </w:r>
      <w:r w:rsidRPr="003415F8">
        <w:t>may lose or the entire value at risk.</w:t>
      </w:r>
      <w:r>
        <w:t xml:space="preserve"> </w:t>
      </w:r>
    </w:p>
    <w:p w14:paraId="0FE34A42" w14:textId="10757227" w:rsidR="00567056" w:rsidRPr="00567056" w:rsidRDefault="00D406F9" w:rsidP="00567056">
      <w:r w:rsidRPr="00610834">
        <w:t>During the project, I will try to make an app that can simplify the mathematical formula to some simple button to help user to value their own investment portfolio risk easily</w:t>
      </w:r>
      <w:r>
        <w:t>.</w:t>
      </w:r>
    </w:p>
    <w:p w14:paraId="4EB27202" w14:textId="4D7AF7EB" w:rsidR="00EE2C72" w:rsidRDefault="00CF37CF" w:rsidP="00EE2C72">
      <w:pPr>
        <w:pStyle w:val="Heading2"/>
      </w:pPr>
      <w:bookmarkStart w:id="35" w:name="_Toc131091295"/>
      <w:r>
        <w:t>Aims and Goals of the Project</w:t>
      </w:r>
      <w:bookmarkEnd w:id="35"/>
    </w:p>
    <w:p w14:paraId="5F9AD72A" w14:textId="77777777" w:rsidR="00EF7F6D" w:rsidRDefault="00EF7F6D" w:rsidP="002306B3">
      <w:pPr>
        <w:rPr>
          <w:lang w:eastAsia="en-US"/>
        </w:rPr>
      </w:pPr>
      <w:r w:rsidRPr="00EF7F6D">
        <w:rPr>
          <w:lang w:eastAsia="en-US"/>
        </w:rPr>
        <w:t>The aim of this project is to develop a program that simplifies the process of calculating Value at Risk (VaR) for investment portfolios. The program will allow investors and traders to easily evaluate the risk of their investment decisions, which is crucial for successful investment strategies.</w:t>
      </w:r>
    </w:p>
    <w:p w14:paraId="17D5B6F3" w14:textId="77777777" w:rsidR="00EF7F6D" w:rsidRDefault="00EF7F6D" w:rsidP="002306B3">
      <w:pPr>
        <w:rPr>
          <w:lang w:eastAsia="en-US"/>
        </w:rPr>
      </w:pPr>
    </w:p>
    <w:p w14:paraId="7D553A33" w14:textId="172F79FE" w:rsidR="00AD117A" w:rsidRDefault="00EF7F6D" w:rsidP="002306B3">
      <w:r>
        <w:t>T</w:t>
      </w:r>
      <w:r w:rsidRPr="00EF7F6D">
        <w:t xml:space="preserve">he following goals </w:t>
      </w:r>
      <w:r>
        <w:t>was</w:t>
      </w:r>
      <w:r w:rsidRPr="00EF7F6D">
        <w:t xml:space="preserve"> achieved in the first term of the project:</w:t>
      </w:r>
    </w:p>
    <w:p w14:paraId="0F6279A2" w14:textId="77777777" w:rsidR="006C2D4B" w:rsidRDefault="006C2D4B" w:rsidP="00AD117A">
      <w:pPr>
        <w:pStyle w:val="ListParagraph"/>
        <w:numPr>
          <w:ilvl w:val="0"/>
          <w:numId w:val="22"/>
        </w:numPr>
        <w:rPr>
          <w:lang w:val="en-GB"/>
        </w:rPr>
      </w:pPr>
      <w:r w:rsidRPr="006C2D4B">
        <w:rPr>
          <w:lang w:val="en-GB"/>
        </w:rPr>
        <w:t>Implement the historical simulation method for calculating VaR in single stocks using a proof-of-concept program.</w:t>
      </w:r>
    </w:p>
    <w:p w14:paraId="2852DC80" w14:textId="77777777" w:rsidR="00737864" w:rsidRDefault="00737864" w:rsidP="00B32415">
      <w:pPr>
        <w:pStyle w:val="ListParagraph"/>
        <w:numPr>
          <w:ilvl w:val="0"/>
          <w:numId w:val="22"/>
        </w:numPr>
        <w:rPr>
          <w:lang w:val="en-GB"/>
        </w:rPr>
      </w:pPr>
      <w:r w:rsidRPr="00737864">
        <w:rPr>
          <w:lang w:val="en-GB"/>
        </w:rPr>
        <w:t>Implement the historical simulation method for calculating Conditional VaR (CVaR) in single stocks using the same program.</w:t>
      </w:r>
    </w:p>
    <w:p w14:paraId="2DAFEA14" w14:textId="59E18165" w:rsidR="00737864" w:rsidRDefault="00737864" w:rsidP="00B32415">
      <w:pPr>
        <w:pStyle w:val="ListParagraph"/>
        <w:numPr>
          <w:ilvl w:val="0"/>
          <w:numId w:val="22"/>
        </w:numPr>
        <w:rPr>
          <w:lang w:val="en-GB"/>
        </w:rPr>
      </w:pPr>
      <w:r w:rsidRPr="00737864">
        <w:rPr>
          <w:lang w:val="en-GB"/>
        </w:rPr>
        <w:t>Implement the historical simulation method for calculating VaR in portfolios using the same program.</w:t>
      </w:r>
    </w:p>
    <w:p w14:paraId="68D9A9C2" w14:textId="421DAEEF" w:rsidR="00737864" w:rsidRDefault="00737864" w:rsidP="00B32415">
      <w:pPr>
        <w:pStyle w:val="ListParagraph"/>
        <w:numPr>
          <w:ilvl w:val="0"/>
          <w:numId w:val="22"/>
        </w:numPr>
        <w:rPr>
          <w:lang w:val="en-GB"/>
        </w:rPr>
      </w:pPr>
      <w:r w:rsidRPr="00737864">
        <w:rPr>
          <w:lang w:val="en-GB"/>
        </w:rPr>
        <w:t>Implement the historical simulation method for calculating CVaR in portfolios using the same program.</w:t>
      </w:r>
    </w:p>
    <w:p w14:paraId="595DD0BB" w14:textId="46897EB7" w:rsidR="00737864" w:rsidRDefault="004D2265" w:rsidP="00B32415">
      <w:pPr>
        <w:pStyle w:val="ListParagraph"/>
        <w:numPr>
          <w:ilvl w:val="0"/>
          <w:numId w:val="22"/>
        </w:numPr>
        <w:rPr>
          <w:lang w:val="en-GB"/>
        </w:rPr>
      </w:pPr>
      <w:r w:rsidRPr="004D2265">
        <w:rPr>
          <w:lang w:val="en-GB"/>
        </w:rPr>
        <w:t>Implement the model building method for calculating VaR in single stocks using the same program.</w:t>
      </w:r>
    </w:p>
    <w:p w14:paraId="599411E6" w14:textId="6831F0B0" w:rsidR="004D2265" w:rsidRDefault="002D11A0" w:rsidP="00B32415">
      <w:pPr>
        <w:pStyle w:val="ListParagraph"/>
        <w:numPr>
          <w:ilvl w:val="0"/>
          <w:numId w:val="22"/>
        </w:numPr>
        <w:rPr>
          <w:lang w:val="en-GB"/>
        </w:rPr>
      </w:pPr>
      <w:r w:rsidRPr="004D2265">
        <w:rPr>
          <w:lang w:val="en-GB"/>
        </w:rPr>
        <w:t>Back test</w:t>
      </w:r>
      <w:r w:rsidR="004D2265" w:rsidRPr="004D2265">
        <w:rPr>
          <w:lang w:val="en-GB"/>
        </w:rPr>
        <w:t xml:space="preserve"> the different methods for computing VaR and </w:t>
      </w:r>
      <w:r w:rsidRPr="004D2265">
        <w:rPr>
          <w:lang w:val="en-GB"/>
        </w:rPr>
        <w:t>analyse</w:t>
      </w:r>
      <w:r w:rsidR="004D2265" w:rsidRPr="004D2265">
        <w:rPr>
          <w:lang w:val="en-GB"/>
        </w:rPr>
        <w:t xml:space="preserve"> the statistical significance of the results.</w:t>
      </w:r>
    </w:p>
    <w:p w14:paraId="0A0F53CC" w14:textId="293BD1F4" w:rsidR="002141B8" w:rsidRDefault="004D2265" w:rsidP="004D2265">
      <w:r>
        <w:t xml:space="preserve">The following goals was achieved in the </w:t>
      </w:r>
      <w:r w:rsidR="002141B8">
        <w:t xml:space="preserve">final term of the </w:t>
      </w:r>
      <w:r w:rsidR="002D11A0">
        <w:t>project:</w:t>
      </w:r>
      <w:r w:rsidR="002141B8">
        <w:t xml:space="preserve"> </w:t>
      </w:r>
    </w:p>
    <w:p w14:paraId="06297D47" w14:textId="64496C84" w:rsidR="002141B8" w:rsidRDefault="002141B8" w:rsidP="002141B8">
      <w:pPr>
        <w:pStyle w:val="ListParagraph"/>
        <w:numPr>
          <w:ilvl w:val="0"/>
          <w:numId w:val="22"/>
        </w:numPr>
      </w:pPr>
      <w:r w:rsidRPr="002141B8">
        <w:t>Extend the program to allow for derivatives such as options in the portfolio using Monte Carlo simulation</w:t>
      </w:r>
      <w:r w:rsidR="007B4BF8">
        <w:t xml:space="preserve"> and </w:t>
      </w:r>
      <w:r w:rsidR="007B4BF8" w:rsidRPr="006C2D4B">
        <w:rPr>
          <w:lang w:val="en-GB"/>
        </w:rPr>
        <w:t>historical</w:t>
      </w:r>
      <w:r w:rsidR="007B4BF8">
        <w:rPr>
          <w:lang w:val="en-GB"/>
        </w:rPr>
        <w:t xml:space="preserve"> data</w:t>
      </w:r>
      <w:r w:rsidRPr="002141B8">
        <w:t>.</w:t>
      </w:r>
    </w:p>
    <w:p w14:paraId="774BFAF5" w14:textId="3AFCC185" w:rsidR="006C517A" w:rsidRDefault="002141B8" w:rsidP="002141B8">
      <w:pPr>
        <w:pStyle w:val="ListParagraph"/>
        <w:numPr>
          <w:ilvl w:val="0"/>
          <w:numId w:val="22"/>
        </w:numPr>
      </w:pPr>
      <w:r w:rsidRPr="002141B8">
        <w:t>Allow an arbitrary number of stocks in the portfolio by using Cholesky decomposition.</w:t>
      </w:r>
      <w:r w:rsidR="00B32415" w:rsidRPr="004D2265">
        <w:t xml:space="preserve"> </w:t>
      </w:r>
    </w:p>
    <w:p w14:paraId="3C755E7F" w14:textId="12A7FD5C" w:rsidR="002141B8" w:rsidRDefault="00810F32" w:rsidP="002141B8">
      <w:pPr>
        <w:pStyle w:val="ListParagraph"/>
        <w:numPr>
          <w:ilvl w:val="0"/>
          <w:numId w:val="22"/>
        </w:numPr>
      </w:pPr>
      <w:r w:rsidRPr="00810F32">
        <w:t>Implement a full object-oriented design with a complete implementation life cycle using modern software engineering principles.</w:t>
      </w:r>
    </w:p>
    <w:p w14:paraId="53717CDE" w14:textId="1EB1ECDD" w:rsidR="00810F32" w:rsidRPr="004D2265" w:rsidRDefault="00282DC2" w:rsidP="002141B8">
      <w:pPr>
        <w:pStyle w:val="ListParagraph"/>
        <w:numPr>
          <w:ilvl w:val="0"/>
          <w:numId w:val="22"/>
        </w:numPr>
      </w:pPr>
      <w:r>
        <w:t xml:space="preserve">The program have a </w:t>
      </w:r>
      <w:r w:rsidRPr="00282DC2">
        <w:t>graphical user interface to provide</w:t>
      </w:r>
      <w:r>
        <w:t xml:space="preserve"> </w:t>
      </w:r>
      <w:r w:rsidR="008433E2" w:rsidRPr="008433E2">
        <w:t>an intuitive user experience.</w:t>
      </w:r>
    </w:p>
    <w:p w14:paraId="5D93DB12" w14:textId="1D77AF7B" w:rsidR="008E59D6" w:rsidRPr="008E59D6" w:rsidRDefault="00DA732D" w:rsidP="008E59D6">
      <w:pPr>
        <w:pStyle w:val="Heading2"/>
        <w:rPr>
          <w:highlight w:val="yellow"/>
        </w:rPr>
      </w:pPr>
      <w:bookmarkStart w:id="36" w:name="_Toc131091296"/>
      <w:r w:rsidRPr="00191689">
        <w:rPr>
          <w:highlight w:val="yellow"/>
        </w:rPr>
        <w:t>Su</w:t>
      </w:r>
      <w:r w:rsidR="005D1253" w:rsidRPr="00191689">
        <w:rPr>
          <w:highlight w:val="yellow"/>
        </w:rPr>
        <w:t>rvey of Related Literature</w:t>
      </w:r>
      <w:bookmarkEnd w:id="36"/>
    </w:p>
    <w:p w14:paraId="4554E9A7" w14:textId="043AD532" w:rsidR="008E59D6" w:rsidRDefault="008E59D6" w:rsidP="008E59D6">
      <w:pPr>
        <w:rPr>
          <w:lang w:eastAsia="en-US"/>
        </w:rPr>
      </w:pPr>
      <w:r>
        <w:rPr>
          <w:lang w:eastAsia="en-US"/>
        </w:rPr>
        <w:t>This section provides an extensive overview of the key literature sources that have informed the development and understanding of the financial risk assessment tool. These sources have been instrumental in shaping the tool's theoretical foundation and practical implementation.</w:t>
      </w:r>
    </w:p>
    <w:p w14:paraId="65947CD0" w14:textId="77777777" w:rsidR="008E59D6" w:rsidRPr="008E59D6" w:rsidRDefault="008E59D6" w:rsidP="008E59D6">
      <w:pPr>
        <w:rPr>
          <w:b/>
          <w:bCs/>
          <w:lang w:eastAsia="en-US"/>
        </w:rPr>
      </w:pPr>
      <w:r w:rsidRPr="008E59D6">
        <w:rPr>
          <w:b/>
          <w:bCs/>
          <w:lang w:eastAsia="en-US"/>
        </w:rPr>
        <w:lastRenderedPageBreak/>
        <w:t>Hull, J. C. (2022). Options, Futures, and Other Derivatives (11th ed.). Pearson Educational Limited.</w:t>
      </w:r>
    </w:p>
    <w:p w14:paraId="0C852CE7" w14:textId="3A8EC4D0" w:rsidR="008E59D6" w:rsidRDefault="008E59D6" w:rsidP="008E59D6">
      <w:pPr>
        <w:rPr>
          <w:lang w:eastAsia="en-US"/>
        </w:rPr>
      </w:pPr>
      <w:r>
        <w:rPr>
          <w:lang w:eastAsia="en-US"/>
        </w:rPr>
        <w:t xml:space="preserve">In this comprehensive book presents a detailed overview of the different financial instruments, such as options, futures, and other derivatives, as well as their pricing and risk management. The book covers essential concepts, including the estimation of Value at Risk (VaR) and other risk measures, which are directly relevant to the development of the financial risk assessment tool. </w:t>
      </w:r>
      <w:r w:rsidR="00846FE6">
        <w:rPr>
          <w:lang w:eastAsia="en-US"/>
        </w:rPr>
        <w:t xml:space="preserve">This book </w:t>
      </w:r>
      <w:r w:rsidR="00F07C2A">
        <w:rPr>
          <w:lang w:eastAsia="en-US"/>
        </w:rPr>
        <w:t>makes</w:t>
      </w:r>
      <w:r>
        <w:rPr>
          <w:lang w:eastAsia="en-US"/>
        </w:rPr>
        <w:t xml:space="preserve"> </w:t>
      </w:r>
      <w:r w:rsidR="00846FE6">
        <w:rPr>
          <w:lang w:eastAsia="en-US"/>
        </w:rPr>
        <w:t xml:space="preserve">a </w:t>
      </w:r>
      <w:r>
        <w:rPr>
          <w:lang w:eastAsia="en-US"/>
        </w:rPr>
        <w:t xml:space="preserve">foundation for </w:t>
      </w:r>
      <w:r w:rsidR="00846FE6">
        <w:rPr>
          <w:lang w:eastAsia="en-US"/>
        </w:rPr>
        <w:t>me to understand</w:t>
      </w:r>
      <w:r>
        <w:rPr>
          <w:lang w:eastAsia="en-US"/>
        </w:rPr>
        <w:t xml:space="preserve"> the underlying financial theories and quantitative methods used in the tool. </w:t>
      </w:r>
      <w:r w:rsidRPr="00064D15">
        <w:rPr>
          <w:highlight w:val="yellow"/>
          <w:lang w:eastAsia="en-US"/>
        </w:rPr>
        <w:t>The book also delves into various risk management strategies, hedging techniques, and the role of regulation in the financial industry.</w:t>
      </w:r>
      <w:r>
        <w:rPr>
          <w:lang w:eastAsia="en-US"/>
        </w:rPr>
        <w:t xml:space="preserve"> </w:t>
      </w:r>
      <w:r w:rsidR="00846FE6">
        <w:rPr>
          <w:lang w:eastAsia="en-US"/>
        </w:rPr>
        <w:t>This book</w:t>
      </w:r>
      <w:r>
        <w:rPr>
          <w:lang w:eastAsia="en-US"/>
        </w:rPr>
        <w:t xml:space="preserve"> is an indispensable resource for building a solid theoretical understanding of the financial risk assessment tool's underlying principles.</w:t>
      </w:r>
    </w:p>
    <w:p w14:paraId="6C185EA0" w14:textId="77777777" w:rsidR="008E59D6" w:rsidRDefault="008E59D6" w:rsidP="008E59D6">
      <w:pPr>
        <w:rPr>
          <w:lang w:eastAsia="en-US"/>
        </w:rPr>
      </w:pPr>
    </w:p>
    <w:p w14:paraId="7DF30F9D" w14:textId="77777777" w:rsidR="008E59D6" w:rsidRPr="008E59D6" w:rsidRDefault="008E59D6" w:rsidP="008E59D6">
      <w:pPr>
        <w:rPr>
          <w:b/>
          <w:bCs/>
          <w:lang w:eastAsia="en-US"/>
        </w:rPr>
      </w:pPr>
      <w:r w:rsidRPr="008E59D6">
        <w:rPr>
          <w:b/>
          <w:bCs/>
          <w:lang w:eastAsia="en-US"/>
        </w:rPr>
        <w:t>Jorion, P. (2007). Value at risk: The new benchmark for managing financial risk. McGraw-Hill.</w:t>
      </w:r>
    </w:p>
    <w:p w14:paraId="70AB0506" w14:textId="03457016" w:rsidR="008E59D6" w:rsidRDefault="008E59D6" w:rsidP="008E59D6">
      <w:pPr>
        <w:rPr>
          <w:lang w:eastAsia="en-US"/>
        </w:rPr>
      </w:pPr>
      <w:r>
        <w:rPr>
          <w:lang w:eastAsia="en-US"/>
        </w:rPr>
        <w:t xml:space="preserve">In this influential book, </w:t>
      </w:r>
      <w:r w:rsidR="00810EC3">
        <w:rPr>
          <w:lang w:eastAsia="en-US"/>
        </w:rPr>
        <w:t xml:space="preserve">it </w:t>
      </w:r>
      <w:r>
        <w:rPr>
          <w:lang w:eastAsia="en-US"/>
        </w:rPr>
        <w:t>provid</w:t>
      </w:r>
      <w:r w:rsidR="00810EC3">
        <w:rPr>
          <w:lang w:eastAsia="en-US"/>
        </w:rPr>
        <w:t xml:space="preserve">ed </w:t>
      </w:r>
      <w:r>
        <w:rPr>
          <w:lang w:eastAsia="en-US"/>
        </w:rPr>
        <w:t xml:space="preserve">an in-depth analysis of the Value at Risk (VaR) concept and its application in managing financial risk. </w:t>
      </w:r>
      <w:r w:rsidR="00023BCD">
        <w:rPr>
          <w:lang w:eastAsia="en-US"/>
        </w:rPr>
        <w:t>This book</w:t>
      </w:r>
      <w:r>
        <w:rPr>
          <w:lang w:eastAsia="en-US"/>
        </w:rPr>
        <w:t xml:space="preserve"> presents various methodologies for estimating VaR, such as the historical simulation approach, the parametric method, and the Monte Carlo simulation. The book also discusses </w:t>
      </w:r>
      <w:r w:rsidR="00001EAD">
        <w:rPr>
          <w:lang w:eastAsia="en-US"/>
        </w:rPr>
        <w:t>back testing</w:t>
      </w:r>
      <w:r>
        <w:rPr>
          <w:lang w:eastAsia="en-US"/>
        </w:rPr>
        <w:t xml:space="preserve"> and model validation, which are crucial for ensuring the reliability of the financial risk assessment tool. </w:t>
      </w:r>
      <w:r w:rsidR="00E00E95">
        <w:rPr>
          <w:lang w:eastAsia="en-US"/>
        </w:rPr>
        <w:t>This book help me to</w:t>
      </w:r>
      <w:r>
        <w:rPr>
          <w:lang w:eastAsia="en-US"/>
        </w:rPr>
        <w:t xml:space="preserve"> understand the practical implementation of VaR methodologies and their application in the risk assessment tool. Furthermore, the book explores the limitations and potential pitfalls of VaR, offering valuable insights into the challenges that practitioners may face when employing this risk measure in real-world scenarios.</w:t>
      </w:r>
    </w:p>
    <w:p w14:paraId="6BECB548" w14:textId="77777777" w:rsidR="008E59D6" w:rsidRDefault="008E59D6" w:rsidP="008E59D6">
      <w:pPr>
        <w:rPr>
          <w:lang w:eastAsia="en-US"/>
        </w:rPr>
      </w:pPr>
    </w:p>
    <w:p w14:paraId="72F37FF7" w14:textId="77777777" w:rsidR="008E59D6" w:rsidRPr="008E59D6" w:rsidRDefault="008E59D6" w:rsidP="008E59D6">
      <w:pPr>
        <w:rPr>
          <w:b/>
          <w:bCs/>
          <w:lang w:eastAsia="en-US"/>
        </w:rPr>
      </w:pPr>
      <w:r w:rsidRPr="008E59D6">
        <w:rPr>
          <w:b/>
          <w:bCs/>
          <w:lang w:eastAsia="en-US"/>
        </w:rPr>
        <w:t>Dowd, K., &amp; Hutchinson, M. (2010). Measuring Market Risk (2nd ed.). Wiley.</w:t>
      </w:r>
    </w:p>
    <w:p w14:paraId="02812DD5" w14:textId="77777777" w:rsidR="008E59D6" w:rsidRDefault="008E59D6" w:rsidP="008E59D6">
      <w:pPr>
        <w:rPr>
          <w:lang w:eastAsia="en-US"/>
        </w:rPr>
      </w:pPr>
      <w:r>
        <w:rPr>
          <w:lang w:eastAsia="en-US"/>
        </w:rPr>
        <w:t xml:space="preserve">Kevin Dowd and Martin Hutchinson's book focuses on the measurement and management of market risk. The authors provide a thorough examination of different risk measures, including Value at Risk (VaR), Conditional Value at Risk (CVaR), and stress testing. They also discuss various estimation methods, model validation techniques, and regulatory frameworks for market risk. </w:t>
      </w:r>
      <w:r w:rsidRPr="00064D15">
        <w:rPr>
          <w:highlight w:val="yellow"/>
          <w:lang w:eastAsia="en-US"/>
        </w:rPr>
        <w:t>This book offers valuable insights into the practical aspects of measuring and managing market risk, which can be applied in the development of the financial risk assessment tool.</w:t>
      </w:r>
      <w:r>
        <w:rPr>
          <w:lang w:eastAsia="en-US"/>
        </w:rPr>
        <w:t xml:space="preserve"> Additionally, the authors emphasize the importance of tail risk and the potential consequences of extreme market events, highlighting the need for robust risk management practices that account for such occurrences.</w:t>
      </w:r>
    </w:p>
    <w:p w14:paraId="30C7E4AD" w14:textId="77777777" w:rsidR="008E59D6" w:rsidRDefault="008E59D6" w:rsidP="008E59D6">
      <w:pPr>
        <w:rPr>
          <w:lang w:eastAsia="en-US"/>
        </w:rPr>
      </w:pPr>
    </w:p>
    <w:p w14:paraId="1095B4BB" w14:textId="7F9C7F56" w:rsidR="008E59D6" w:rsidRPr="008E59D6" w:rsidRDefault="008E59D6" w:rsidP="008E59D6">
      <w:pPr>
        <w:rPr>
          <w:highlight w:val="yellow"/>
          <w:lang w:eastAsia="en-US"/>
        </w:rPr>
      </w:pPr>
      <w:r>
        <w:rPr>
          <w:lang w:eastAsia="en-US"/>
        </w:rPr>
        <w:t>These three books serve as essential resources for understanding the theoretical and practical aspects of financial risk management, as well as the methodologies and best practices for developing a robust financial risk assessment tool. By examining these sources, we ensure that our tool is grounded in well-established concepts and methods in the field of finance and risk management. This comprehensive literature review helps to guarantee that the financial risk assessment tool adheres to industry standards and remains adaptable to the evolving needs of its users.</w:t>
      </w:r>
    </w:p>
    <w:p w14:paraId="5805C017" w14:textId="77777777" w:rsidR="00BC7CD4" w:rsidRPr="00BC7CD4" w:rsidRDefault="00BC7CD4" w:rsidP="00BC7CD4"/>
    <w:p w14:paraId="1C70B19B" w14:textId="05F7DC06" w:rsidR="00C26481" w:rsidRPr="006B0E7B" w:rsidRDefault="00EA4736" w:rsidP="00C26481">
      <w:pPr>
        <w:pStyle w:val="Heading2"/>
      </w:pPr>
      <w:bookmarkStart w:id="37" w:name="_Toc131091297"/>
      <w:r w:rsidRPr="006B0E7B">
        <w:t>Milestones Summary</w:t>
      </w:r>
      <w:r w:rsidR="005D1253" w:rsidRPr="006B0E7B">
        <w:t xml:space="preserve"> </w:t>
      </w:r>
      <w:r w:rsidR="00163B6D" w:rsidRPr="006B0E7B">
        <w:t>(timeline)</w:t>
      </w:r>
      <w:bookmarkEnd w:id="37"/>
    </w:p>
    <w:p w14:paraId="45C2E4F8" w14:textId="767AA72B" w:rsidR="00826653" w:rsidRDefault="00826653" w:rsidP="00AA07C3">
      <w:pPr>
        <w:pStyle w:val="Heading3"/>
      </w:pPr>
      <w:bookmarkStart w:id="38" w:name="_Toc131091298"/>
      <w:r>
        <w:t>Term 1</w:t>
      </w:r>
      <w:bookmarkEnd w:id="38"/>
    </w:p>
    <w:p w14:paraId="2D9118B6" w14:textId="77777777" w:rsidR="00826653" w:rsidRDefault="00826653" w:rsidP="00403DE8"/>
    <w:p w14:paraId="18F0B705" w14:textId="77777777" w:rsidR="00AA07C3" w:rsidRPr="00081EEA" w:rsidRDefault="00AA07C3" w:rsidP="00AA07C3">
      <w:pPr>
        <w:rPr>
          <w:b/>
          <w:bCs/>
        </w:rPr>
      </w:pPr>
      <w:r w:rsidRPr="00081EEA">
        <w:rPr>
          <w:b/>
          <w:bCs/>
        </w:rPr>
        <w:t>Week 1:</w:t>
      </w:r>
    </w:p>
    <w:p w14:paraId="65A9E8AC" w14:textId="77777777" w:rsidR="00AA07C3" w:rsidRDefault="00AA07C3" w:rsidP="00AA07C3">
      <w:r>
        <w:lastRenderedPageBreak/>
        <w:t>During this week, I began studying Value at Risk (VaR) and its underlying calculations. I focused on understanding the fundamental concepts and applications of VaR in financial risk management. I also identified and reviewed relevant literature and resources that would help me deepen my understanding of the topic and provide guidance for the project. I explored various risk assessment methods, their advantages and disadvantages, and how they have evolved over time.</w:t>
      </w:r>
    </w:p>
    <w:p w14:paraId="424FEE9E" w14:textId="77777777" w:rsidR="00AA07C3" w:rsidRDefault="00AA07C3" w:rsidP="00AA07C3"/>
    <w:p w14:paraId="0F81FEF7" w14:textId="77777777" w:rsidR="00AA07C3" w:rsidRPr="00081EEA" w:rsidRDefault="00AA07C3" w:rsidP="00AA07C3">
      <w:pPr>
        <w:rPr>
          <w:b/>
          <w:bCs/>
        </w:rPr>
      </w:pPr>
      <w:r w:rsidRPr="00081EEA">
        <w:rPr>
          <w:b/>
          <w:bCs/>
        </w:rPr>
        <w:t>Week 2:</w:t>
      </w:r>
    </w:p>
    <w:p w14:paraId="091EFBDC" w14:textId="77777777" w:rsidR="00AA07C3" w:rsidRDefault="00AA07C3" w:rsidP="00AA07C3">
      <w:r>
        <w:t>In this week, I started planning the first term of the project and began learning how to use Python packages (yfinance, NumPy, pandas, and matplotlib) essential for data analysis in the financial domain. I researched the functionality and capabilities of these packages, studied their documentation, and explored sample use cases to gain hands-on experience. This week's focus was to develop a solid foundation for the data analysis and visualization components of the project.</w:t>
      </w:r>
    </w:p>
    <w:p w14:paraId="04B0EE42" w14:textId="77777777" w:rsidR="00AA07C3" w:rsidRDefault="00AA07C3" w:rsidP="00AA07C3"/>
    <w:p w14:paraId="12B10A75" w14:textId="77777777" w:rsidR="00AA07C3" w:rsidRPr="00081EEA" w:rsidRDefault="00AA07C3" w:rsidP="00AA07C3">
      <w:pPr>
        <w:rPr>
          <w:b/>
          <w:bCs/>
        </w:rPr>
      </w:pPr>
      <w:r w:rsidRPr="00081EEA">
        <w:rPr>
          <w:b/>
          <w:bCs/>
        </w:rPr>
        <w:t>Week 3:</w:t>
      </w:r>
    </w:p>
    <w:p w14:paraId="2CEAF1FD" w14:textId="77777777" w:rsidR="00AA07C3" w:rsidRDefault="00AA07C3" w:rsidP="00AA07C3">
      <w:r>
        <w:t>This week, I started implementing simple calculations using Jupyter notebook and the Python packages learned in Week 2. I successfully initialized market data using the yfinance package and began experimenting with data manipulation and visualization using pandas and matplotlib. The goal was to become proficient in working with financial data, which would be crucial for the subsequent development of the financial risk assessment tool.</w:t>
      </w:r>
    </w:p>
    <w:p w14:paraId="4C523553" w14:textId="77777777" w:rsidR="00AA07C3" w:rsidRDefault="00AA07C3" w:rsidP="00AA07C3"/>
    <w:p w14:paraId="08D496C2" w14:textId="77777777" w:rsidR="00AA07C3" w:rsidRPr="00081EEA" w:rsidRDefault="00AA07C3" w:rsidP="00AA07C3">
      <w:pPr>
        <w:rPr>
          <w:b/>
          <w:bCs/>
        </w:rPr>
      </w:pPr>
      <w:r w:rsidRPr="00081EEA">
        <w:rPr>
          <w:b/>
          <w:bCs/>
        </w:rPr>
        <w:t>Week 4:</w:t>
      </w:r>
    </w:p>
    <w:p w14:paraId="5EA84FA4" w14:textId="77777777" w:rsidR="00AA07C3" w:rsidRDefault="00AA07C3" w:rsidP="00AA07C3">
      <w:r>
        <w:t>During this week, I successfully implemented a proof-of-concept program for computing Value at Risk (VaR) using the historical simulation method for both single stock and portfolio. I focused on understanding the underlying mechanics of the historical simulation method and its suitability for different types of financial assets. The proof-of-concept program allowed me to test my understanding of the method and served as a starting point for further development.</w:t>
      </w:r>
    </w:p>
    <w:p w14:paraId="7A042522" w14:textId="77777777" w:rsidR="00AA07C3" w:rsidRDefault="00AA07C3" w:rsidP="00AA07C3"/>
    <w:p w14:paraId="0C119266" w14:textId="77777777" w:rsidR="00AA07C3" w:rsidRPr="00081EEA" w:rsidRDefault="00AA07C3" w:rsidP="00AA07C3">
      <w:pPr>
        <w:rPr>
          <w:b/>
          <w:bCs/>
        </w:rPr>
      </w:pPr>
      <w:r w:rsidRPr="00081EEA">
        <w:rPr>
          <w:b/>
          <w:bCs/>
        </w:rPr>
        <w:t>Week 5:</w:t>
      </w:r>
    </w:p>
    <w:p w14:paraId="192A0F13" w14:textId="39824FFE" w:rsidR="00AA07C3" w:rsidRDefault="00AA07C3" w:rsidP="00AA07C3">
      <w:r>
        <w:t xml:space="preserve">In this week, I implemented a proof-of-concept program for computing Conditional Value at Risk (CVaR) using the historical simulation method for both single stock and portfolio. I explored the differences between VaR and CVaR and learned about the importance of considering tail risk in financial risk management. </w:t>
      </w:r>
    </w:p>
    <w:p w14:paraId="7D911255" w14:textId="77777777" w:rsidR="00AA07C3" w:rsidRDefault="00AA07C3" w:rsidP="00AA07C3"/>
    <w:p w14:paraId="41793D31" w14:textId="77777777" w:rsidR="00AA07C3" w:rsidRPr="00081EEA" w:rsidRDefault="00AA07C3" w:rsidP="00AA07C3">
      <w:pPr>
        <w:rPr>
          <w:b/>
          <w:bCs/>
        </w:rPr>
      </w:pPr>
      <w:r w:rsidRPr="00081EEA">
        <w:rPr>
          <w:b/>
          <w:bCs/>
        </w:rPr>
        <w:t>Week 6:</w:t>
      </w:r>
    </w:p>
    <w:p w14:paraId="632D5372" w14:textId="77777777" w:rsidR="00AA07C3" w:rsidRDefault="00AA07C3" w:rsidP="00AA07C3">
      <w:r>
        <w:t>During this week, I enhanced the functions for calculating VaR and CVaR to accept different variables, allowing for more flexibility in the risk assessment process. I refined the calculation logic and ensured the functions' reliability and accuracy, which is crucial for the tool's effectiveness in risk management applications.</w:t>
      </w:r>
    </w:p>
    <w:p w14:paraId="5CE723AA" w14:textId="77777777" w:rsidR="00AA07C3" w:rsidRDefault="00AA07C3" w:rsidP="00AA07C3"/>
    <w:p w14:paraId="2A501623" w14:textId="77777777" w:rsidR="00AA07C3" w:rsidRPr="00081EEA" w:rsidRDefault="00AA07C3" w:rsidP="00AA07C3">
      <w:pPr>
        <w:rPr>
          <w:b/>
          <w:bCs/>
        </w:rPr>
      </w:pPr>
      <w:r w:rsidRPr="00081EEA">
        <w:rPr>
          <w:b/>
          <w:bCs/>
        </w:rPr>
        <w:t>Week 7:</w:t>
      </w:r>
    </w:p>
    <w:p w14:paraId="5D6E0D56" w14:textId="77777777" w:rsidR="00AA07C3" w:rsidRDefault="00AA07C3" w:rsidP="00AA07C3">
      <w:r>
        <w:t>This week, I successfully implemented a proof-of-concept program for computing VaR using the model-building method for single stock. I compared the results with those obtained from the historical simulation method and evaluated the strengths and weaknesses of the model-building approach. This week's focus was to expand the project's scope by exploring alternative methodologies for risk assessment.</w:t>
      </w:r>
    </w:p>
    <w:p w14:paraId="6202872A" w14:textId="77777777" w:rsidR="00AA07C3" w:rsidRDefault="00AA07C3" w:rsidP="00AA07C3"/>
    <w:p w14:paraId="160837D1" w14:textId="77777777" w:rsidR="00AA07C3" w:rsidRPr="00081EEA" w:rsidRDefault="00AA07C3" w:rsidP="00AA07C3">
      <w:pPr>
        <w:rPr>
          <w:b/>
          <w:bCs/>
        </w:rPr>
      </w:pPr>
      <w:r w:rsidRPr="00081EEA">
        <w:rPr>
          <w:b/>
          <w:bCs/>
        </w:rPr>
        <w:t>Week 8:</w:t>
      </w:r>
    </w:p>
    <w:p w14:paraId="5452136F" w14:textId="77777777" w:rsidR="00AA07C3" w:rsidRDefault="00AA07C3" w:rsidP="00AA07C3">
      <w:r>
        <w:lastRenderedPageBreak/>
        <w:t>During this week, I refactored the code for computing VaR using the historical simulation method and the data initialization process. I aimed to improve the code's readability, maintainability, and efficiency to ensure the project's long-term sustainability and ease of use for future developers and users.</w:t>
      </w:r>
    </w:p>
    <w:p w14:paraId="6BC0603D" w14:textId="77777777" w:rsidR="00AA07C3" w:rsidRDefault="00AA07C3" w:rsidP="00AA07C3"/>
    <w:p w14:paraId="4E38F8F9" w14:textId="77777777" w:rsidR="00AA07C3" w:rsidRPr="00081EEA" w:rsidRDefault="00AA07C3" w:rsidP="00AA07C3">
      <w:pPr>
        <w:rPr>
          <w:b/>
          <w:bCs/>
        </w:rPr>
      </w:pPr>
      <w:r w:rsidRPr="00081EEA">
        <w:rPr>
          <w:b/>
          <w:bCs/>
        </w:rPr>
        <w:t>Week 9:</w:t>
      </w:r>
    </w:p>
    <w:p w14:paraId="7AB44930" w14:textId="77777777" w:rsidR="00AA07C3" w:rsidRDefault="00AA07C3" w:rsidP="00AA07C3">
      <w:r>
        <w:t>This week, I worked on implementing a proof-of-concept program for computing VaR using the model-building method for portfolio. I extended the single stock model-building approach to handle portfolios and assessed the accuracy and efficiency of this method for multi-asset risk management.</w:t>
      </w:r>
    </w:p>
    <w:p w14:paraId="7168A361" w14:textId="77777777" w:rsidR="00AA07C3" w:rsidRDefault="00AA07C3" w:rsidP="00AA07C3"/>
    <w:p w14:paraId="5650C4A3" w14:textId="77777777" w:rsidR="00AA07C3" w:rsidRPr="00081EEA" w:rsidRDefault="00AA07C3" w:rsidP="00AA07C3">
      <w:pPr>
        <w:rPr>
          <w:b/>
          <w:bCs/>
        </w:rPr>
      </w:pPr>
      <w:r w:rsidRPr="00081EEA">
        <w:rPr>
          <w:b/>
          <w:bCs/>
        </w:rPr>
        <w:t>Week 10:</w:t>
      </w:r>
    </w:p>
    <w:p w14:paraId="7394798D" w14:textId="77777777" w:rsidR="00AA07C3" w:rsidRDefault="00AA07C3" w:rsidP="00AA07C3">
      <w:r>
        <w:t>During this week, I continued working on the model-building method for portfolio risk assessment. Simultaneously, I implemented backtesting functionality for the historical simulation method for single stock, which allowed me to validate the performance and reliability of the risk assessment tool.</w:t>
      </w:r>
    </w:p>
    <w:p w14:paraId="22081C59" w14:textId="77777777" w:rsidR="00AA07C3" w:rsidRDefault="00AA07C3" w:rsidP="00AA07C3"/>
    <w:p w14:paraId="2C343B34" w14:textId="77777777" w:rsidR="00AA07C3" w:rsidRPr="00081EEA" w:rsidRDefault="00AA07C3" w:rsidP="00AA07C3">
      <w:pPr>
        <w:rPr>
          <w:b/>
          <w:bCs/>
        </w:rPr>
      </w:pPr>
      <w:r w:rsidRPr="00081EEA">
        <w:rPr>
          <w:b/>
          <w:bCs/>
        </w:rPr>
        <w:t>Week 11:</w:t>
      </w:r>
    </w:p>
    <w:p w14:paraId="6AD00E8F" w14:textId="77777777" w:rsidR="00AA07C3" w:rsidRDefault="00AA07C3" w:rsidP="00AA07C3">
      <w:r>
        <w:t>In this week, I prepared for the midterm submission and presentation. I consolidated my progress, documented the work completed thus far, and prepared a comprehensive report and presentation for the midterm evaluation. I focused on showcasing the project's objectives, methodology, and results, highlighting the challenges and lessons learned during the development process. I also prepared to address any questions or concerns that might arise during the presentation.</w:t>
      </w:r>
    </w:p>
    <w:p w14:paraId="4ACB6787" w14:textId="77777777" w:rsidR="00AA07C3" w:rsidRDefault="00AA07C3" w:rsidP="00AA07C3"/>
    <w:p w14:paraId="784F8F50" w14:textId="77777777" w:rsidR="00AA07C3" w:rsidRPr="00081EEA" w:rsidRDefault="00AA07C3" w:rsidP="00AA07C3">
      <w:pPr>
        <w:rPr>
          <w:b/>
          <w:bCs/>
        </w:rPr>
      </w:pPr>
      <w:r w:rsidRPr="00081EEA">
        <w:rPr>
          <w:b/>
          <w:bCs/>
        </w:rPr>
        <w:t>Week 12:</w:t>
      </w:r>
    </w:p>
    <w:p w14:paraId="55225DD4" w14:textId="77777777" w:rsidR="00AA07C3" w:rsidRDefault="00AA07C3" w:rsidP="00AA07C3">
      <w:r>
        <w:t>In the final week of Term 1, I reviewed and reflected on my progress, evaluated the project's current state, and identified areas for improvement and further development. I also gathered and incorporated feedback from the midterm presentation to refine the project's direction and goals. I created a plan for the upcoming term, outlining the tasks and milestones to be achieved, including the implementation of additional risk assessment methods, improving the user interface, and enhancing the overall user experience.</w:t>
      </w:r>
      <w:r>
        <w:t xml:space="preserve"> </w:t>
      </w:r>
    </w:p>
    <w:p w14:paraId="2E03B570" w14:textId="77777777" w:rsidR="00081EEA" w:rsidRDefault="00081EEA" w:rsidP="00AA07C3"/>
    <w:p w14:paraId="65E90B07" w14:textId="5CBED264" w:rsidR="00081EEA" w:rsidRDefault="00081EEA" w:rsidP="00081EEA">
      <w:pPr>
        <w:pStyle w:val="Heading3"/>
      </w:pPr>
      <w:bookmarkStart w:id="39" w:name="_Toc131091299"/>
      <w:r>
        <w:t>Term 2</w:t>
      </w:r>
      <w:bookmarkEnd w:id="39"/>
    </w:p>
    <w:p w14:paraId="3858E9A7" w14:textId="77777777" w:rsidR="00081EEA" w:rsidRDefault="00081EEA" w:rsidP="00081EEA"/>
    <w:p w14:paraId="46088AE7" w14:textId="77777777" w:rsidR="00081EEA" w:rsidRPr="00081EEA" w:rsidRDefault="00081EEA" w:rsidP="00081EEA">
      <w:pPr>
        <w:rPr>
          <w:b/>
          <w:bCs/>
        </w:rPr>
      </w:pPr>
      <w:r w:rsidRPr="00081EEA">
        <w:rPr>
          <w:b/>
          <w:bCs/>
        </w:rPr>
        <w:t>Week 1:</w:t>
      </w:r>
    </w:p>
    <w:p w14:paraId="50C59496" w14:textId="77777777" w:rsidR="00081EEA" w:rsidRDefault="00081EEA" w:rsidP="00081EEA">
      <w:r>
        <w:t>During this week, I upgraded the programs to API and began my research on Monte Carlo Simulation. I delved into Brownian motion, drift, and Cholesky decomposition to better understand the principles and methodology behind the simulation.</w:t>
      </w:r>
    </w:p>
    <w:p w14:paraId="46E22212" w14:textId="77777777" w:rsidR="00081EEA" w:rsidRDefault="00081EEA" w:rsidP="00081EEA"/>
    <w:p w14:paraId="6C41F5BC" w14:textId="77777777" w:rsidR="00081EEA" w:rsidRPr="00081EEA" w:rsidRDefault="00081EEA" w:rsidP="00081EEA">
      <w:pPr>
        <w:rPr>
          <w:b/>
          <w:bCs/>
        </w:rPr>
      </w:pPr>
      <w:r w:rsidRPr="00081EEA">
        <w:rPr>
          <w:b/>
          <w:bCs/>
        </w:rPr>
        <w:t>Week 2:</w:t>
      </w:r>
    </w:p>
    <w:p w14:paraId="397D2E66" w14:textId="77777777" w:rsidR="00081EEA" w:rsidRDefault="00081EEA" w:rsidP="00081EEA">
      <w:r>
        <w:t>I implemented several functions related to Monte Carlo Simulation, including logarithmic_returns, compute_drift, and predict_daily_price. I also developed a function to combine the predicted prices into a dataframe and calculate the VaR using the historical simulation method.</w:t>
      </w:r>
    </w:p>
    <w:p w14:paraId="1269D7B3" w14:textId="77777777" w:rsidR="00081EEA" w:rsidRDefault="00081EEA" w:rsidP="00081EEA"/>
    <w:p w14:paraId="01849CF0" w14:textId="77777777" w:rsidR="00081EEA" w:rsidRPr="00081EEA" w:rsidRDefault="00081EEA" w:rsidP="00081EEA">
      <w:pPr>
        <w:rPr>
          <w:b/>
          <w:bCs/>
        </w:rPr>
      </w:pPr>
      <w:r w:rsidRPr="00081EEA">
        <w:rPr>
          <w:b/>
          <w:bCs/>
        </w:rPr>
        <w:t>Week 3:</w:t>
      </w:r>
    </w:p>
    <w:p w14:paraId="57854B6C" w14:textId="77777777" w:rsidR="00081EEA" w:rsidRDefault="00081EEA" w:rsidP="00081EEA">
      <w:r>
        <w:t>I continued my work on Monte Carlo Simulation by implementing a variation using Cholesky decomposition. Additionally, I created test cases for the new functions and started looking into derivatives as another aspect of the project.</w:t>
      </w:r>
    </w:p>
    <w:p w14:paraId="2FAB5CD5" w14:textId="77777777" w:rsidR="00081EEA" w:rsidRDefault="00081EEA" w:rsidP="00081EEA"/>
    <w:p w14:paraId="5C151A37" w14:textId="77777777" w:rsidR="00081EEA" w:rsidRPr="00081EEA" w:rsidRDefault="00081EEA" w:rsidP="00081EEA">
      <w:pPr>
        <w:rPr>
          <w:b/>
          <w:bCs/>
        </w:rPr>
      </w:pPr>
      <w:r w:rsidRPr="00081EEA">
        <w:rPr>
          <w:b/>
          <w:bCs/>
        </w:rPr>
        <w:t>Week 4:</w:t>
      </w:r>
    </w:p>
    <w:p w14:paraId="309B8AB8" w14:textId="77777777" w:rsidR="00081EEA" w:rsidRDefault="00081EEA" w:rsidP="00081EEA">
      <w:r>
        <w:t>After meeting with my professor and receiving valuable feedback, I updated the project report and revised the formulas and styles within. I then added back tests for historical simulation and parametric methods for single stocks and portfolios.</w:t>
      </w:r>
    </w:p>
    <w:p w14:paraId="5A258D68" w14:textId="77777777" w:rsidR="00081EEA" w:rsidRDefault="00081EEA" w:rsidP="00081EEA"/>
    <w:p w14:paraId="6DAEC371" w14:textId="77777777" w:rsidR="00081EEA" w:rsidRPr="00081EEA" w:rsidRDefault="00081EEA" w:rsidP="00081EEA">
      <w:pPr>
        <w:rPr>
          <w:b/>
          <w:bCs/>
        </w:rPr>
      </w:pPr>
      <w:r w:rsidRPr="00081EEA">
        <w:rPr>
          <w:b/>
          <w:bCs/>
        </w:rPr>
        <w:t>Week 5:</w:t>
      </w:r>
    </w:p>
    <w:p w14:paraId="648CBF22" w14:textId="77777777" w:rsidR="00081EEA" w:rsidRDefault="00081EEA" w:rsidP="00081EEA">
      <w:r>
        <w:t>I continued working on back tests for the parametric methods and resolved some importing bugs with Django. I also restructured the code to improve its organization and added driver code for Monte Carlo simulation methods for single stocks.</w:t>
      </w:r>
    </w:p>
    <w:p w14:paraId="068D6993" w14:textId="77777777" w:rsidR="00081EEA" w:rsidRDefault="00081EEA" w:rsidP="00081EEA"/>
    <w:p w14:paraId="7A17E74B" w14:textId="77777777" w:rsidR="00081EEA" w:rsidRPr="00081EEA" w:rsidRDefault="00081EEA" w:rsidP="00081EEA">
      <w:pPr>
        <w:rPr>
          <w:b/>
          <w:bCs/>
        </w:rPr>
      </w:pPr>
      <w:r w:rsidRPr="00081EEA">
        <w:rPr>
          <w:b/>
          <w:bCs/>
        </w:rPr>
        <w:t>Week 6:</w:t>
      </w:r>
    </w:p>
    <w:p w14:paraId="02111F9C" w14:textId="77777777" w:rsidR="00081EEA" w:rsidRDefault="00081EEA" w:rsidP="00081EEA">
      <w:r>
        <w:t>During this week, I implemented functions to check user input for stock lists and weights, and updated the app.py functions to accept user input. I upgraded the software to an API and refactored the code to remove dead code.</w:t>
      </w:r>
    </w:p>
    <w:p w14:paraId="65F664C8" w14:textId="77777777" w:rsidR="00081EEA" w:rsidRDefault="00081EEA" w:rsidP="00081EEA"/>
    <w:p w14:paraId="388546F1" w14:textId="77777777" w:rsidR="00081EEA" w:rsidRPr="00081EEA" w:rsidRDefault="00081EEA" w:rsidP="00081EEA">
      <w:pPr>
        <w:rPr>
          <w:b/>
          <w:bCs/>
        </w:rPr>
      </w:pPr>
      <w:r w:rsidRPr="00081EEA">
        <w:rPr>
          <w:b/>
          <w:bCs/>
        </w:rPr>
        <w:t>Week 7:</w:t>
      </w:r>
    </w:p>
    <w:p w14:paraId="6BFF66D0" w14:textId="77777777" w:rsidR="00081EEA" w:rsidRDefault="00081EEA" w:rsidP="00081EEA">
      <w:r>
        <w:t>I began working on the frontend of the project using React, creating several pages and components such as navBar, SideBar, and a form component for user input. I also implemented a function to fetch the API with given parameters.</w:t>
      </w:r>
    </w:p>
    <w:p w14:paraId="40181C8B" w14:textId="77777777" w:rsidR="00081EEA" w:rsidRDefault="00081EEA" w:rsidP="00081EEA"/>
    <w:p w14:paraId="780BD862" w14:textId="77777777" w:rsidR="00081EEA" w:rsidRPr="00081EEA" w:rsidRDefault="00081EEA" w:rsidP="00081EEA">
      <w:pPr>
        <w:rPr>
          <w:b/>
          <w:bCs/>
        </w:rPr>
      </w:pPr>
      <w:r w:rsidRPr="00081EEA">
        <w:rPr>
          <w:b/>
          <w:bCs/>
        </w:rPr>
        <w:t>Week 8:</w:t>
      </w:r>
    </w:p>
    <w:p w14:paraId="79792A46" w14:textId="77777777" w:rsidR="00081EEA" w:rsidRDefault="00081EEA" w:rsidP="00081EEA">
      <w:r>
        <w:t>I focused on developing frontend components, including a graph component to display closing prices and updating the sideBar. I then created a new page in the project to display the calculated VaR in different methods and with option prices.</w:t>
      </w:r>
    </w:p>
    <w:p w14:paraId="3857B73E" w14:textId="77777777" w:rsidR="00081EEA" w:rsidRDefault="00081EEA" w:rsidP="00081EEA"/>
    <w:p w14:paraId="181D8A16" w14:textId="77777777" w:rsidR="00081EEA" w:rsidRPr="00081EEA" w:rsidRDefault="00081EEA" w:rsidP="00081EEA">
      <w:pPr>
        <w:rPr>
          <w:b/>
          <w:bCs/>
        </w:rPr>
      </w:pPr>
      <w:r w:rsidRPr="00081EEA">
        <w:rPr>
          <w:b/>
          <w:bCs/>
        </w:rPr>
        <w:t>Week 9:</w:t>
      </w:r>
    </w:p>
    <w:p w14:paraId="40472930" w14:textId="77777777" w:rsidR="00081EEA" w:rsidRDefault="00081EEA" w:rsidP="00081EEA">
      <w:r>
        <w:t>This week, I implemented various graphs to showcase closing prices and returns. I added a selection box for users to choose different methods for calculating VaR and started working on the VaR for option prices.</w:t>
      </w:r>
    </w:p>
    <w:p w14:paraId="0503DCF3" w14:textId="77777777" w:rsidR="00081EEA" w:rsidRDefault="00081EEA" w:rsidP="00081EEA"/>
    <w:p w14:paraId="004006D6" w14:textId="77777777" w:rsidR="00081EEA" w:rsidRPr="00081EEA" w:rsidRDefault="00081EEA" w:rsidP="00081EEA">
      <w:pPr>
        <w:rPr>
          <w:b/>
          <w:bCs/>
        </w:rPr>
      </w:pPr>
      <w:r w:rsidRPr="00081EEA">
        <w:rPr>
          <w:b/>
          <w:bCs/>
        </w:rPr>
        <w:t>Week 10:</w:t>
      </w:r>
    </w:p>
    <w:p w14:paraId="3352E7D4" w14:textId="77777777" w:rsidR="00081EEA" w:rsidRDefault="00081EEA" w:rsidP="00081EEA">
      <w:r>
        <w:t>I continued working on the VaR for option prices, creating a class called cal_option_price for calculating option prices. I implemented the Black-Scholes formula and developed functions for cal_sigma, cal_d1_d2, and black_scholes.</w:t>
      </w:r>
    </w:p>
    <w:p w14:paraId="0E9490AE" w14:textId="77777777" w:rsidR="00081EEA" w:rsidRDefault="00081EEA" w:rsidP="00081EEA"/>
    <w:p w14:paraId="747F0AD8" w14:textId="77777777" w:rsidR="00081EEA" w:rsidRPr="00081EEA" w:rsidRDefault="00081EEA" w:rsidP="00081EEA">
      <w:pPr>
        <w:rPr>
          <w:b/>
          <w:bCs/>
        </w:rPr>
      </w:pPr>
      <w:r w:rsidRPr="00081EEA">
        <w:rPr>
          <w:b/>
          <w:bCs/>
        </w:rPr>
        <w:t>Week 11:</w:t>
      </w:r>
    </w:p>
    <w:p w14:paraId="48D0040B" w14:textId="77777777" w:rsidR="00081EEA" w:rsidRDefault="00081EEA" w:rsidP="00081EEA">
      <w:r>
        <w:t>I implemented the Option VaR class and tried to integrate historical simulation and Monte Carlo Simulation with the Option VaR. I then converted the functions to an API and started designing the interface for the OptionVaR.</w:t>
      </w:r>
    </w:p>
    <w:p w14:paraId="6F37F256" w14:textId="77777777" w:rsidR="00081EEA" w:rsidRDefault="00081EEA" w:rsidP="00081EEA"/>
    <w:p w14:paraId="5058AD00" w14:textId="77777777" w:rsidR="00081EEA" w:rsidRPr="00081EEA" w:rsidRDefault="00081EEA" w:rsidP="00081EEA">
      <w:pPr>
        <w:rPr>
          <w:b/>
          <w:bCs/>
        </w:rPr>
      </w:pPr>
      <w:r w:rsidRPr="00081EEA">
        <w:rPr>
          <w:b/>
          <w:bCs/>
        </w:rPr>
        <w:t>Week 12:</w:t>
      </w:r>
    </w:p>
    <w:p w14:paraId="3EFC8B32" w14:textId="2A306FE7" w:rsidR="00584568" w:rsidRPr="001976CA" w:rsidRDefault="00081EEA" w:rsidP="00AA07C3">
      <w:r>
        <w:t>In the final week of Term 2, I integrated the OptionVaR API with the frontend, developed the OptionSideBar component, and refactored the code to improve its overall structure and organization. This concluded the second term of the project with significant progress in both backend calculations and frontend user interface development.</w:t>
      </w:r>
    </w:p>
    <w:p w14:paraId="3BF1F4A2" w14:textId="3F6CFDCF" w:rsidR="003A7952" w:rsidRDefault="00AF5892">
      <w:pPr>
        <w:pStyle w:val="Heading1"/>
      </w:pPr>
      <w:bookmarkStart w:id="40" w:name="_Toc131091300"/>
      <w:r>
        <w:lastRenderedPageBreak/>
        <w:t xml:space="preserve">Background </w:t>
      </w:r>
      <w:r w:rsidR="00EC142F">
        <w:t>Research</w:t>
      </w:r>
      <w:bookmarkEnd w:id="40"/>
    </w:p>
    <w:p w14:paraId="2DE683D0" w14:textId="00858FEB" w:rsidR="00745CE8" w:rsidRDefault="00745CE8" w:rsidP="00745CE8">
      <w:pPr>
        <w:pStyle w:val="Heading2"/>
      </w:pPr>
      <w:bookmarkStart w:id="41" w:name="_Toc131091301"/>
      <w:r>
        <w:t>Val</w:t>
      </w:r>
      <w:r w:rsidR="008F31CF">
        <w:t>ue at Risk</w:t>
      </w:r>
      <w:bookmarkEnd w:id="41"/>
    </w:p>
    <w:p w14:paraId="7B23B6F8" w14:textId="13C7D9BF" w:rsidR="00A70B64" w:rsidRDefault="00DD3F3D" w:rsidP="00715C2B">
      <w:r w:rsidRPr="00DD3F3D">
        <w:t>Value at risk is a simple way to describe the magnitude of the likely losses on the portfolio. Based on simplified assumptions used in the calculation, VaR aggregates all risks in a portfolio into a single number that applies to the board, is reported to regulators, or is disclosed in annual reports. By the definition, it is an attempt to provide a single number summarizing the total risk in a portfolio of financial assets.  But in simple way to explain it is a single, summary, statistical measure of possible portfolio losses from the market that have a “normal” market movement.</w:t>
      </w:r>
      <w:r w:rsidR="00101DE5">
        <w:t xml:space="preserve"> </w:t>
      </w:r>
    </w:p>
    <w:p w14:paraId="1C925368" w14:textId="77777777" w:rsidR="00B77199" w:rsidRDefault="00B77199" w:rsidP="009C1492"/>
    <w:p w14:paraId="0219456C" w14:textId="1DD557B4" w:rsidR="0009451C" w:rsidRDefault="009C1492" w:rsidP="009C1492">
      <w:r>
        <w:t xml:space="preserve">When using the Value at Risk </w:t>
      </w:r>
      <w:r w:rsidR="00EA2615">
        <w:t>measure,</w:t>
      </w:r>
      <w:r>
        <w:t xml:space="preserve"> </w:t>
      </w:r>
      <w:r w:rsidR="0009451C">
        <w:t xml:space="preserve">people will make the statement as follow </w:t>
      </w:r>
    </w:p>
    <w:p w14:paraId="4C374B74" w14:textId="34B387C6" w:rsidR="0009451C" w:rsidRDefault="0081672F" w:rsidP="0018557F">
      <w:pPr>
        <w:jc w:val="center"/>
      </w:pPr>
      <w:r>
        <w:t>‘</w:t>
      </w:r>
      <w:r w:rsidR="0018557F" w:rsidRPr="0018557F">
        <w:t xml:space="preserve">I am </w:t>
      </w:r>
      <w:r w:rsidR="0018557F" w:rsidRPr="0018557F">
        <w:rPr>
          <w:b/>
          <w:bCs/>
        </w:rPr>
        <w:t>X</w:t>
      </w:r>
      <w:r w:rsidR="0018557F" w:rsidRPr="0018557F">
        <w:t xml:space="preserve"> percent certain there will not be a loss of more than </w:t>
      </w:r>
      <w:r w:rsidR="0018557F" w:rsidRPr="0018557F">
        <w:rPr>
          <w:b/>
          <w:bCs/>
        </w:rPr>
        <w:t>V</w:t>
      </w:r>
      <w:r w:rsidR="0018557F" w:rsidRPr="0018557F">
        <w:t xml:space="preserve"> dollars in the next </w:t>
      </w:r>
      <w:r w:rsidR="0018557F" w:rsidRPr="0018557F">
        <w:rPr>
          <w:b/>
          <w:bCs/>
        </w:rPr>
        <w:t>N</w:t>
      </w:r>
      <w:r w:rsidR="0018557F" w:rsidRPr="0018557F">
        <w:t xml:space="preserve"> days.</w:t>
      </w:r>
      <w:r>
        <w:t>’</w:t>
      </w:r>
    </w:p>
    <w:p w14:paraId="762AD8E2" w14:textId="52AECF76" w:rsidR="006B6963" w:rsidRDefault="00BA5C1D" w:rsidP="0018557F">
      <w:r w:rsidRPr="00BA5C1D">
        <w:t xml:space="preserve">we are interested in 3 variables </w:t>
      </w:r>
      <w:r w:rsidR="00EB3108" w:rsidRPr="00BA5C1D">
        <w:t>which are</w:t>
      </w:r>
      <w:r>
        <w:t xml:space="preserve"> </w:t>
      </w:r>
    </w:p>
    <w:p w14:paraId="75CF8C35" w14:textId="2660A5CA" w:rsidR="0018557F" w:rsidRDefault="009219FC" w:rsidP="00AC374F">
      <w:pPr>
        <w:pStyle w:val="ListParagraph"/>
        <w:numPr>
          <w:ilvl w:val="0"/>
          <w:numId w:val="20"/>
        </w:numPr>
        <w:rPr>
          <w:lang w:val="en-GB"/>
        </w:rPr>
      </w:pPr>
      <w:r w:rsidRPr="007F56DA">
        <w:rPr>
          <w:b/>
          <w:bCs/>
          <w:lang w:val="en-GB"/>
        </w:rPr>
        <w:t>V</w:t>
      </w:r>
      <w:r>
        <w:rPr>
          <w:lang w:val="en-GB"/>
        </w:rPr>
        <w:t xml:space="preserve"> it is the VaR of the portfolio</w:t>
      </w:r>
    </w:p>
    <w:p w14:paraId="64C4FF5C" w14:textId="51E831CF" w:rsidR="009219FC" w:rsidRDefault="007874D2" w:rsidP="00AC374F">
      <w:pPr>
        <w:pStyle w:val="ListParagraph"/>
        <w:numPr>
          <w:ilvl w:val="0"/>
          <w:numId w:val="20"/>
        </w:numPr>
        <w:rPr>
          <w:lang w:val="en-GB"/>
        </w:rPr>
      </w:pPr>
      <w:r w:rsidRPr="007F56DA">
        <w:rPr>
          <w:b/>
          <w:bCs/>
          <w:lang w:val="en-GB"/>
        </w:rPr>
        <w:t>N</w:t>
      </w:r>
      <w:r>
        <w:rPr>
          <w:lang w:val="en-GB"/>
        </w:rPr>
        <w:t xml:space="preserve"> is the time horizon (N days</w:t>
      </w:r>
      <w:r w:rsidR="00EA2615">
        <w:rPr>
          <w:lang w:val="en-GB"/>
        </w:rPr>
        <w:t>),</w:t>
      </w:r>
      <w:r w:rsidR="00A87B99">
        <w:rPr>
          <w:lang w:val="en-GB"/>
        </w:rPr>
        <w:t xml:space="preserve"> normally will be 1 – 5 days </w:t>
      </w:r>
    </w:p>
    <w:p w14:paraId="62AE6D09" w14:textId="67C1C4CA" w:rsidR="00BA30E4" w:rsidRDefault="007874D2" w:rsidP="00AC374F">
      <w:pPr>
        <w:pStyle w:val="ListParagraph"/>
        <w:numPr>
          <w:ilvl w:val="0"/>
          <w:numId w:val="20"/>
        </w:numPr>
        <w:rPr>
          <w:lang w:val="en-GB"/>
        </w:rPr>
      </w:pPr>
      <w:r w:rsidRPr="007F56DA">
        <w:rPr>
          <w:b/>
          <w:bCs/>
          <w:lang w:val="en-GB"/>
        </w:rPr>
        <w:t>X</w:t>
      </w:r>
      <w:r>
        <w:rPr>
          <w:lang w:val="en-GB"/>
        </w:rPr>
        <w:t xml:space="preserve"> is the </w:t>
      </w:r>
      <w:r w:rsidR="00A842AE">
        <w:rPr>
          <w:lang w:val="en-GB"/>
        </w:rPr>
        <w:t>confidence level (X %)</w:t>
      </w:r>
      <w:r w:rsidR="00A87B99">
        <w:rPr>
          <w:lang w:val="en-GB"/>
        </w:rPr>
        <w:t>,</w:t>
      </w:r>
      <w:r w:rsidR="00A842AE">
        <w:rPr>
          <w:lang w:val="en-GB"/>
        </w:rPr>
        <w:t xml:space="preserve"> we </w:t>
      </w:r>
      <w:r w:rsidR="00BA30E4" w:rsidRPr="00BA30E4">
        <w:rPr>
          <w:lang w:val="en-GB"/>
        </w:rPr>
        <w:t xml:space="preserve">normally </w:t>
      </w:r>
      <w:r w:rsidR="00A842AE">
        <w:rPr>
          <w:lang w:val="en-GB"/>
        </w:rPr>
        <w:t>will</w:t>
      </w:r>
      <w:r w:rsidR="00BA30E4">
        <w:rPr>
          <w:lang w:val="en-GB"/>
        </w:rPr>
        <w:t xml:space="preserve"> put </w:t>
      </w:r>
      <w:r w:rsidR="0053224B">
        <w:rPr>
          <w:lang w:val="en-GB"/>
        </w:rPr>
        <w:t>99,</w:t>
      </w:r>
      <w:r w:rsidR="00BA30E4">
        <w:rPr>
          <w:lang w:val="en-GB"/>
        </w:rPr>
        <w:t xml:space="preserve"> 95 ,90</w:t>
      </w:r>
    </w:p>
    <w:p w14:paraId="122BD031" w14:textId="16D142B3" w:rsidR="00030562" w:rsidRDefault="00FF1F07" w:rsidP="00B41CB5">
      <w:r>
        <w:t xml:space="preserve">For </w:t>
      </w:r>
      <w:r w:rsidR="0053224B">
        <w:t>example,</w:t>
      </w:r>
      <w:r>
        <w:t xml:space="preserve"> we will </w:t>
      </w:r>
      <w:r w:rsidR="00EA2615">
        <w:t>say</w:t>
      </w:r>
      <w:r>
        <w:t xml:space="preserve"> </w:t>
      </w:r>
      <w:r w:rsidR="00B41CB5" w:rsidRPr="00B41CB5">
        <w:t xml:space="preserve">I am </w:t>
      </w:r>
      <w:r w:rsidR="00003822">
        <w:rPr>
          <w:b/>
          <w:bCs/>
        </w:rPr>
        <w:t>5</w:t>
      </w:r>
      <w:r w:rsidR="00B41CB5" w:rsidRPr="00B41CB5">
        <w:t xml:space="preserve"> percent certain there will not be a loss of more than </w:t>
      </w:r>
      <w:r w:rsidR="00003822">
        <w:rPr>
          <w:b/>
          <w:bCs/>
        </w:rPr>
        <w:t>1000</w:t>
      </w:r>
      <w:r w:rsidR="00B41CB5" w:rsidRPr="00B41CB5">
        <w:t xml:space="preserve"> dollars in the next </w:t>
      </w:r>
      <w:r w:rsidR="00030562">
        <w:rPr>
          <w:b/>
          <w:bCs/>
        </w:rPr>
        <w:t>2</w:t>
      </w:r>
      <w:r w:rsidR="00B41CB5" w:rsidRPr="00B41CB5">
        <w:t xml:space="preserve"> days.</w:t>
      </w:r>
    </w:p>
    <w:p w14:paraId="74F87FAD" w14:textId="77777777" w:rsidR="00382106" w:rsidRDefault="00382106" w:rsidP="00B41CB5"/>
    <w:p w14:paraId="0DD13450" w14:textId="7C4707F4" w:rsidR="00AE6DD1" w:rsidRDefault="00C1435A" w:rsidP="00B41CB5">
      <w:r w:rsidRPr="00C1435A">
        <w:t>VaR is the loss corresponding to the (100</w:t>
      </w:r>
      <w:r w:rsidR="001751AC">
        <w:t xml:space="preserve"> </w:t>
      </w:r>
      <w:r w:rsidRPr="00C1435A">
        <w:t>-</w:t>
      </w:r>
      <w:r w:rsidR="001751AC">
        <w:t xml:space="preserve"> </w:t>
      </w:r>
      <w:r w:rsidRPr="00C1435A">
        <w:t>x) percentile of the distribution of the gain in the value of the portfolio over the upcoming N days when N days is the time horizon and X% is the confidence level.</w:t>
      </w:r>
      <w:r w:rsidR="001751AC">
        <w:t xml:space="preserve"> </w:t>
      </w:r>
      <w:r w:rsidR="00AD41A0">
        <w:t>(</w:t>
      </w:r>
      <w:r w:rsidR="0053224B">
        <w:t>Remark:</w:t>
      </w:r>
      <w:r w:rsidR="00360E85">
        <w:t xml:space="preserve"> </w:t>
      </w:r>
      <w:r w:rsidR="00360E85" w:rsidRPr="00360E85">
        <w:t xml:space="preserve">When we look at the probability distribution of losses, the gains are negative losses and VaR is related to the right tail of the </w:t>
      </w:r>
      <w:r w:rsidR="0053224B" w:rsidRPr="00360E85">
        <w:t>distribution</w:t>
      </w:r>
      <w:r w:rsidR="0053224B">
        <w:t>.</w:t>
      </w:r>
      <w:r w:rsidR="00360E85">
        <w:t xml:space="preserve"> When </w:t>
      </w:r>
      <w:r w:rsidR="00333A94" w:rsidRPr="00333A94">
        <w:t>we look at the probability distribution of returns, losses are negative returns and VaR is related to the left tail of the distribution</w:t>
      </w:r>
      <w:r w:rsidR="0053224B" w:rsidRPr="00333A94">
        <w:t>.)</w:t>
      </w:r>
      <w:r w:rsidR="00333A94">
        <w:t xml:space="preserve"> For </w:t>
      </w:r>
      <w:r w:rsidR="0053224B">
        <w:t>example,</w:t>
      </w:r>
      <w:r w:rsidR="00333A94">
        <w:t xml:space="preserve"> </w:t>
      </w:r>
      <w:r w:rsidR="00187BC1">
        <w:t xml:space="preserve">When N = 2 and X = 99 VaR is the </w:t>
      </w:r>
      <w:r w:rsidR="0053224B">
        <w:t>first</w:t>
      </w:r>
      <w:r w:rsidR="00360E85">
        <w:t xml:space="preserve"> </w:t>
      </w:r>
      <w:r w:rsidR="00306B5F">
        <w:t xml:space="preserve">percentile of the distribution of gain in the value of the portfolio over 2 </w:t>
      </w:r>
      <w:r w:rsidR="00EA2615">
        <w:t>days.</w:t>
      </w:r>
    </w:p>
    <w:p w14:paraId="4C092270" w14:textId="77777777" w:rsidR="00382106" w:rsidRDefault="00382106" w:rsidP="00B41CB5"/>
    <w:p w14:paraId="235B487A" w14:textId="18F921D8" w:rsidR="00D060B5" w:rsidRDefault="001114F9" w:rsidP="00C538D7">
      <w:pPr>
        <w:jc w:val="center"/>
      </w:pPr>
      <w:r>
        <w:rPr>
          <w:noProof/>
        </w:rPr>
        <w:drawing>
          <wp:inline distT="0" distB="0" distL="0" distR="0" wp14:anchorId="2894232D" wp14:editId="48EBFD04">
            <wp:extent cx="5311739" cy="1859834"/>
            <wp:effectExtent l="0" t="0" r="0" b="0"/>
            <wp:docPr id="4" name="Picture 4" descr="A picture containing text,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lam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36737" cy="1868587"/>
                    </a:xfrm>
                    <a:prstGeom prst="rect">
                      <a:avLst/>
                    </a:prstGeom>
                  </pic:spPr>
                </pic:pic>
              </a:graphicData>
            </a:graphic>
          </wp:inline>
        </w:drawing>
      </w:r>
    </w:p>
    <w:p w14:paraId="7DF40DC8" w14:textId="5CC24EAE" w:rsidR="006238AD" w:rsidRDefault="00D915B2" w:rsidP="00A70B64">
      <w:pPr>
        <w:jc w:val="center"/>
      </w:pPr>
      <w:r>
        <w:t xml:space="preserve">Figure 1 </w:t>
      </w:r>
      <w:r w:rsidR="009A68D8" w:rsidRPr="009A68D8">
        <w:t xml:space="preserve">Calculation </w:t>
      </w:r>
      <w:r w:rsidR="009A68D8">
        <w:t>of VaR from the probability d</w:t>
      </w:r>
      <w:r w:rsidR="000570CA">
        <w:t xml:space="preserve">istribution of the </w:t>
      </w:r>
      <w:r w:rsidR="004C204D">
        <w:t>change in the portfolio value; confidence level is X</w:t>
      </w:r>
      <w:r w:rsidR="00067F72">
        <w:t>%. Gains</w:t>
      </w:r>
      <w:r w:rsidR="009A6594">
        <w:t xml:space="preserve"> in portfolio value are </w:t>
      </w:r>
      <w:r w:rsidR="00067F72">
        <w:t>positive;</w:t>
      </w:r>
      <w:r w:rsidR="009A6594">
        <w:t xml:space="preserve"> losses are nega</w:t>
      </w:r>
      <w:r w:rsidR="00C538D7">
        <w:t xml:space="preserve">tive </w:t>
      </w:r>
      <w:r w:rsidR="00C538D7">
        <w:rPr>
          <w:rStyle w:val="FootnoteReference"/>
        </w:rPr>
        <w:footnoteReference w:id="2"/>
      </w:r>
    </w:p>
    <w:p w14:paraId="7E477569" w14:textId="77777777" w:rsidR="006347AD" w:rsidRDefault="006347AD" w:rsidP="006347AD">
      <w:pPr>
        <w:pStyle w:val="Heading3"/>
      </w:pPr>
      <w:bookmarkStart w:id="42" w:name="_Toc131091302"/>
      <w:r w:rsidRPr="00A70B64">
        <w:lastRenderedPageBreak/>
        <w:t>Mathematical definition</w:t>
      </w:r>
      <w:r>
        <w:rPr>
          <w:rStyle w:val="FootnoteReference"/>
        </w:rPr>
        <w:footnoteReference w:id="3"/>
      </w:r>
      <w:bookmarkEnd w:id="42"/>
    </w:p>
    <w:p w14:paraId="16703854" w14:textId="3B3B5A22" w:rsidR="006347AD" w:rsidRDefault="006347AD" w:rsidP="006347AD">
      <w:r w:rsidRPr="003565B4">
        <w:t>Mathematical</w:t>
      </w:r>
      <w:r>
        <w:t xml:space="preserve">ly we can define as </w:t>
      </w:r>
      <w:r w:rsidR="00067F72">
        <w:t>follow:</w:t>
      </w:r>
    </w:p>
    <w:p w14:paraId="6A2DB9AB" w14:textId="77777777" w:rsidR="006347AD" w:rsidRPr="00015A18" w:rsidDel="00015A18" w:rsidRDefault="006347AD" w:rsidP="006347AD">
      <w:pPr>
        <w:rPr>
          <w:del w:id="43" w:author="YIP, Shing (2020)" w:date="2022-11-22T13:10:00Z"/>
          <w:rFonts w:ascii="Cambria Math" w:hAnsi="Cambria Math"/>
          <w:i/>
        </w:rPr>
      </w:pPr>
    </w:p>
    <w:p w14:paraId="7738B613" w14:textId="1AD29CB0" w:rsidR="006347AD" w:rsidRPr="00CE5F2C" w:rsidRDefault="006347AD" w:rsidP="006347AD">
      <w:r>
        <w:t>Let X be the distribution of profit and loss. (</w:t>
      </w:r>
      <w:del w:id="44" w:author="YIP, Shing (2020)" w:date="2022-11-22T13:11:00Z">
        <w:r w:rsidRPr="008664C6" w:rsidDel="00015A18">
          <w:delText>profit</w:delText>
        </w:r>
      </w:del>
      <w:ins w:id="45" w:author="YIP, Shing (2020)" w:date="2022-11-22T13:11:00Z">
        <w:r w:rsidRPr="008664C6">
          <w:t>Profit</w:t>
        </w:r>
      </w:ins>
      <w:r w:rsidRPr="008664C6">
        <w:t xml:space="preserve"> </w:t>
      </w:r>
      <w:r>
        <w:t xml:space="preserve">is </w:t>
      </w:r>
      <w:r w:rsidR="00B90B7E" w:rsidRPr="008664C6">
        <w:t>positive,</w:t>
      </w:r>
      <w:r w:rsidR="00EB3108">
        <w:t xml:space="preserve"> </w:t>
      </w:r>
      <w:r>
        <w:t xml:space="preserve">and </w:t>
      </w:r>
      <w:r w:rsidRPr="008664C6">
        <w:t xml:space="preserve">loss </w:t>
      </w:r>
      <w:r>
        <w:t xml:space="preserve">is </w:t>
      </w:r>
      <w:r w:rsidRPr="008664C6">
        <w:t>negative</w:t>
      </w:r>
      <w:r w:rsidR="00067F72">
        <w:t>). The</w:t>
      </w:r>
      <w:ins w:id="46" w:author="YIP, Shing (2020)" w:date="2022-11-22T13:13:00Z">
        <w:r>
          <w:t xml:space="preserve"> VaR at level</w:t>
        </w:r>
      </w:ins>
      <w:r>
        <w:t xml:space="preserve"> </w:t>
      </w:r>
      <m:oMath>
        <m:r>
          <w:rPr>
            <w:rFonts w:ascii="Cambria Math" w:hAnsi="Cambria Math"/>
          </w:rPr>
          <m:t>α∈</m:t>
        </m:r>
        <m:d>
          <m:dPr>
            <m:ctrlPr>
              <w:rPr>
                <w:rFonts w:ascii="Cambria Math" w:hAnsi="Cambria Math"/>
                <w:i/>
              </w:rPr>
            </m:ctrlPr>
          </m:dPr>
          <m:e>
            <m:r>
              <w:rPr>
                <w:rFonts w:ascii="Cambria Math" w:hAnsi="Cambria Math"/>
              </w:rPr>
              <m:t>0,1</m:t>
            </m:r>
          </m:e>
        </m:d>
      </m:oMath>
      <w:r>
        <w:t xml:space="preserve"> </w:t>
      </w:r>
      <w:r w:rsidRPr="00431CE1">
        <w:t xml:space="preserve">is the smallest number </w:t>
      </w:r>
      <m:oMath>
        <m:r>
          <w:rPr>
            <w:rFonts w:ascii="Cambria Math" w:hAnsi="Cambria Math"/>
          </w:rPr>
          <m:t>y</m:t>
        </m:r>
      </m:oMath>
      <w:r>
        <w:t xml:space="preserve"> </w:t>
      </w:r>
      <w:r w:rsidRPr="00431CE1">
        <w:t xml:space="preserve">such that the probability that </w:t>
      </w:r>
      <m:oMath>
        <m:r>
          <w:rPr>
            <w:rFonts w:ascii="Cambria Math" w:hAnsi="Cambria Math"/>
          </w:rPr>
          <m:t>Y ≔ -X</m:t>
        </m:r>
      </m:oMath>
      <w:r>
        <w:t xml:space="preserve"> </w:t>
      </w:r>
      <w:r w:rsidRPr="00431CE1">
        <w:t xml:space="preserve"> does not exceed </w:t>
      </w:r>
      <m:oMath>
        <m:r>
          <w:rPr>
            <w:rFonts w:ascii="Cambria Math" w:hAnsi="Cambria Math"/>
          </w:rPr>
          <m:t xml:space="preserve">y </m:t>
        </m:r>
      </m:oMath>
      <w:r w:rsidRPr="00431CE1">
        <w:t>is at least</w:t>
      </w:r>
      <w:r>
        <w:t xml:space="preserve"> </w:t>
      </w:r>
      <m:oMath>
        <m:r>
          <w:rPr>
            <w:rFonts w:ascii="Cambria Math" w:hAnsi="Cambria Math"/>
          </w:rPr>
          <m:t>1-α</m:t>
        </m:r>
      </m:oMath>
      <w:r>
        <w:t xml:space="preserve"> </w:t>
      </w:r>
      <w:r w:rsidRPr="00431CE1">
        <w:t xml:space="preserve">.Mathematically, </w:t>
      </w:r>
      <m:oMath>
        <m:r>
          <w:rPr>
            <w:rFonts w:ascii="Cambria Math" w:hAnsi="Cambria Math"/>
          </w:rPr>
          <m:t>Va</m:t>
        </m:r>
        <m:sSub>
          <m:sSubPr>
            <m:ctrlPr>
              <w:rPr>
                <w:rFonts w:ascii="Cambria Math" w:hAnsi="Cambria Math"/>
                <w:i/>
              </w:rPr>
            </m:ctrlPr>
          </m:sSubPr>
          <m:e>
            <m:r>
              <w:rPr>
                <w:rFonts w:ascii="Cambria Math" w:hAnsi="Cambria Math"/>
              </w:rPr>
              <m:t>R</m:t>
            </m:r>
          </m:e>
          <m:sub>
            <m:r>
              <w:rPr>
                <w:rFonts w:ascii="Cambria Math" w:hAnsi="Cambria Math"/>
              </w:rPr>
              <m:t>α</m:t>
            </m:r>
          </m:sub>
        </m:sSub>
        <m:d>
          <m:dPr>
            <m:ctrlPr>
              <w:rPr>
                <w:rFonts w:ascii="Cambria Math" w:hAnsi="Cambria Math"/>
                <w:i/>
              </w:rPr>
            </m:ctrlPr>
          </m:dPr>
          <m:e>
            <m:r>
              <w:rPr>
                <w:rFonts w:ascii="Cambria Math" w:hAnsi="Cambria Math"/>
              </w:rPr>
              <m:t>X</m:t>
            </m:r>
          </m:e>
        </m:d>
      </m:oMath>
      <w:r>
        <w:t xml:space="preserve"> </w:t>
      </w:r>
      <w:r w:rsidRPr="00431CE1">
        <w:t xml:space="preserve">is the </w:t>
      </w:r>
      <m:oMath>
        <m:r>
          <w:rPr>
            <w:rFonts w:ascii="Cambria Math" w:hAnsi="Cambria Math"/>
          </w:rPr>
          <m:t>1-α</m:t>
        </m:r>
      </m:oMath>
      <w:r w:rsidRPr="00431CE1">
        <w:t xml:space="preserve"> </w:t>
      </w:r>
      <w:r>
        <w:t xml:space="preserve"> </w:t>
      </w:r>
      <w:r w:rsidRPr="00431CE1">
        <w:t xml:space="preserve">quantile of </w:t>
      </w:r>
      <w:r>
        <w:t xml:space="preserve"> </w:t>
      </w:r>
      <m:oMath>
        <m:r>
          <w:rPr>
            <w:rFonts w:ascii="Cambria Math" w:hAnsi="Cambria Math"/>
          </w:rPr>
          <m:t xml:space="preserve">Y </m:t>
        </m:r>
      </m:oMath>
    </w:p>
    <w:p w14:paraId="55ADF8C1" w14:textId="7D1E80C7" w:rsidR="006347AD" w:rsidRPr="002B6B45" w:rsidRDefault="00000000" w:rsidP="006347AD">
      <m:oMathPara>
        <m:oMath>
          <m:sSub>
            <m:sSubPr>
              <m:ctrlPr>
                <w:ins w:id="47" w:author="YIP, Shing (2020)" w:date="2022-11-22T13:10:00Z">
                  <w:rPr>
                    <w:rFonts w:ascii="Cambria Math" w:hAnsi="Cambria Math"/>
                    <w:i/>
                  </w:rPr>
                </w:ins>
              </m:ctrlPr>
            </m:sSubPr>
            <m:e>
              <m:r>
                <w:ins w:id="48" w:author="YIP, Shing (2020)" w:date="2022-11-22T13:11:00Z">
                  <w:rPr>
                    <w:rFonts w:ascii="Cambria Math" w:eastAsia="Cambria Math" w:hAnsi="Cambria Math" w:cs="Cambria Math"/>
                  </w:rPr>
                  <m:t>VaR</m:t>
                </w:ins>
              </m:r>
            </m:e>
            <m:sub>
              <m:r>
                <w:ins w:id="49" w:author="YIP, Shing (2020)" w:date="2022-11-22T13:10:00Z">
                  <w:rPr>
                    <w:rFonts w:ascii="Cambria Math" w:hAnsi="Cambria Math"/>
                  </w:rPr>
                  <m:t>α</m:t>
                </w:ins>
              </m:r>
            </m:sub>
          </m:sSub>
          <m:d>
            <m:dPr>
              <m:ctrlPr>
                <w:ins w:id="50" w:author="YIP, Shing (2020)" w:date="2022-11-22T13:10:00Z">
                  <w:rPr>
                    <w:rFonts w:ascii="Cambria Math" w:hAnsi="Cambria Math"/>
                    <w:i/>
                  </w:rPr>
                </w:ins>
              </m:ctrlPr>
            </m:dPr>
            <m:e>
              <m:r>
                <w:ins w:id="51" w:author="YIP, Shing (2020)" w:date="2022-11-22T13:10:00Z">
                  <w:rPr>
                    <w:rFonts w:ascii="Cambria Math" w:hAnsi="Cambria Math"/>
                  </w:rPr>
                  <m:t>X</m:t>
                </w:ins>
              </m:r>
            </m:e>
          </m:d>
          <m:r>
            <w:ins w:id="52" w:author="YIP, Shing (2020)" w:date="2022-11-22T13:10:00Z">
              <w:rPr>
                <w:rFonts w:ascii="Cambria Math" w:hAnsi="Cambria Math"/>
              </w:rPr>
              <m:t>=-in</m:t>
            </w:ins>
          </m:r>
          <m:func>
            <m:funcPr>
              <m:ctrlPr>
                <w:ins w:id="53" w:author="YIP, Shing (2020)" w:date="2022-11-22T13:10:00Z">
                  <w:rPr>
                    <w:rFonts w:ascii="Cambria Math" w:hAnsi="Cambria Math"/>
                    <w:i/>
                  </w:rPr>
                </w:ins>
              </m:ctrlPr>
            </m:funcPr>
            <m:fName>
              <m:r>
                <w:ins w:id="54" w:author="YIP, Shing (2020)" w:date="2022-11-22T13:10:00Z">
                  <w:rPr>
                    <w:rFonts w:ascii="Cambria Math" w:hAnsi="Cambria Math"/>
                  </w:rPr>
                  <m:t>f</m:t>
                </w:ins>
              </m:r>
            </m:fName>
            <m:e>
              <m:r>
                <w:ins w:id="55" w:author="YIP, Shing (2020)" w:date="2022-11-22T13:10:00Z">
                  <w:rPr>
                    <w:rFonts w:ascii="Cambria Math" w:hAnsi="Cambria Math"/>
                  </w:rPr>
                  <m:t>x∈</m:t>
                </w:ins>
              </m:r>
              <m:r>
                <w:ins w:id="56" w:author="YIP, Shing (2020)" w:date="2022-11-22T13:11:00Z">
                  <m:rPr>
                    <m:scr m:val="double-struck"/>
                  </m:rPr>
                  <w:rPr>
                    <w:rFonts w:ascii="Cambria Math" w:hAnsi="Cambria Math"/>
                  </w:rPr>
                  <m:t>R</m:t>
                </w:ins>
              </m:r>
              <m:r>
                <w:ins w:id="57" w:author="YIP, Shing (2020)" w:date="2022-11-22T13:10:00Z">
                  <w:rPr>
                    <w:rFonts w:ascii="Cambria Math" w:hAnsi="Cambria Math"/>
                  </w:rPr>
                  <m:t>:</m:t>
                </w:ins>
              </m:r>
              <m:sSub>
                <m:sSubPr>
                  <m:ctrlPr>
                    <w:ins w:id="58" w:author="YIP, Shing (2020)" w:date="2022-11-22T13:10:00Z">
                      <w:rPr>
                        <w:rFonts w:ascii="Cambria Math" w:hAnsi="Cambria Math"/>
                        <w:i/>
                      </w:rPr>
                    </w:ins>
                  </m:ctrlPr>
                </m:sSubPr>
                <m:e>
                  <m:r>
                    <w:ins w:id="59" w:author="YIP, Shing (2020)" w:date="2022-11-22T13:10:00Z">
                      <w:rPr>
                        <w:rFonts w:ascii="Cambria Math" w:hAnsi="Cambria Math"/>
                      </w:rPr>
                      <m:t>F</m:t>
                    </w:ins>
                  </m:r>
                </m:e>
                <m:sub>
                  <m:r>
                    <w:ins w:id="60" w:author="YIP, Shing (2020)" w:date="2022-11-22T13:10:00Z">
                      <w:rPr>
                        <w:rFonts w:ascii="Cambria Math" w:hAnsi="Cambria Math"/>
                      </w:rPr>
                      <m:t>X</m:t>
                    </w:ins>
                  </m:r>
                </m:sub>
              </m:sSub>
              <m:d>
                <m:dPr>
                  <m:ctrlPr>
                    <w:ins w:id="61" w:author="YIP, Shing (2020)" w:date="2022-11-22T13:10:00Z">
                      <w:rPr>
                        <w:rFonts w:ascii="Cambria Math" w:hAnsi="Cambria Math"/>
                        <w:i/>
                      </w:rPr>
                    </w:ins>
                  </m:ctrlPr>
                </m:dPr>
                <m:e>
                  <m:r>
                    <w:ins w:id="62" w:author="YIP, Shing (2020)" w:date="2022-11-22T13:10:00Z">
                      <w:rPr>
                        <w:rFonts w:ascii="Cambria Math" w:hAnsi="Cambria Math"/>
                      </w:rPr>
                      <m:t>x</m:t>
                    </w:ins>
                  </m:r>
                </m:e>
              </m:d>
              <m:r>
                <w:ins w:id="63" w:author="YIP, Shing (2020)" w:date="2022-11-22T13:10:00Z">
                  <w:rPr>
                    <w:rFonts w:ascii="Cambria Math" w:hAnsi="Cambria Math"/>
                  </w:rPr>
                  <m:t>&gt;α</m:t>
                </w:ins>
              </m:r>
            </m:e>
          </m:func>
          <m:r>
            <w:ins w:id="64" w:author="YIP, Shing (2020)" w:date="2022-11-22T13:10:00Z">
              <w:rPr>
                <w:rFonts w:ascii="Cambria Math" w:hAnsi="Cambria Math"/>
              </w:rPr>
              <m:t>=</m:t>
            </w:ins>
          </m:r>
          <m:sSubSup>
            <m:sSubSupPr>
              <m:ctrlPr>
                <w:ins w:id="65" w:author="YIP, Shing (2020)" w:date="2022-11-22T13:10:00Z">
                  <w:rPr>
                    <w:rFonts w:ascii="Cambria Math" w:hAnsi="Cambria Math"/>
                    <w:i/>
                  </w:rPr>
                </w:ins>
              </m:ctrlPr>
            </m:sSubSupPr>
            <m:e>
              <m:r>
                <w:ins w:id="66" w:author="YIP, Shing (2020)" w:date="2022-11-22T13:10:00Z">
                  <w:rPr>
                    <w:rFonts w:ascii="Cambria Math" w:hAnsi="Cambria Math"/>
                  </w:rPr>
                  <m:t>F</m:t>
                </w:ins>
              </m:r>
            </m:e>
            <m:sub>
              <m:r>
                <w:ins w:id="67" w:author="YIP, Shing (2020)" w:date="2022-11-22T13:10:00Z">
                  <w:rPr>
                    <w:rFonts w:ascii="Cambria Math" w:hAnsi="Cambria Math"/>
                  </w:rPr>
                  <m:t>Y</m:t>
                </w:ins>
              </m:r>
            </m:sub>
            <m:sup>
              <m:r>
                <w:ins w:id="68" w:author="YIP, Shing (2020)" w:date="2022-11-22T13:10:00Z">
                  <w:rPr>
                    <w:rFonts w:ascii="Cambria Math" w:hAnsi="Cambria Math"/>
                  </w:rPr>
                  <m:t>-1</m:t>
                </w:ins>
              </m:r>
            </m:sup>
          </m:sSubSup>
          <m:d>
            <m:dPr>
              <m:ctrlPr>
                <w:ins w:id="69" w:author="YIP, Shing (2020)" w:date="2022-11-22T13:10:00Z">
                  <w:rPr>
                    <w:rFonts w:ascii="Cambria Math" w:hAnsi="Cambria Math"/>
                    <w:i/>
                  </w:rPr>
                </w:ins>
              </m:ctrlPr>
            </m:dPr>
            <m:e>
              <m:r>
                <w:ins w:id="70" w:author="YIP, Shing (2020)" w:date="2022-11-22T13:10:00Z">
                  <w:rPr>
                    <w:rFonts w:ascii="Cambria Math" w:hAnsi="Cambria Math"/>
                  </w:rPr>
                  <m:t>1-α</m:t>
                </w:ins>
              </m:r>
            </m:e>
          </m:d>
        </m:oMath>
      </m:oMathPara>
    </w:p>
    <w:p w14:paraId="0E2CD5B7" w14:textId="77777777" w:rsidR="006347AD" w:rsidRDefault="006347AD" w:rsidP="006347AD"/>
    <w:p w14:paraId="0D3F41DD" w14:textId="240176C0" w:rsidR="00306B5F" w:rsidRPr="00B41CB5" w:rsidRDefault="006347AD" w:rsidP="00B41CB5">
      <w:r w:rsidRPr="00C04CF3">
        <w:t xml:space="preserve">This is the most general definition of VaR, and the two identities are equivalent (in fact, for any real random variable X, its cumulative distribution function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Pr="00C04CF3">
        <w:t xml:space="preserve"> is well-defined). However, this formula cannot be used directly for calculations unless we assume that X has some parametric distribution.</w:t>
      </w:r>
    </w:p>
    <w:p w14:paraId="7A5D73D1" w14:textId="573B63A3" w:rsidR="00FB2B4C" w:rsidRDefault="006E2B99" w:rsidP="006E2B99">
      <w:pPr>
        <w:pStyle w:val="Heading2"/>
      </w:pPr>
      <w:bookmarkStart w:id="71" w:name="_Toc131091303"/>
      <w:r>
        <w:t>C</w:t>
      </w:r>
      <w:r w:rsidR="002023EE">
        <w:t xml:space="preserve">onditional Value at Risk </w:t>
      </w:r>
      <w:r w:rsidR="006347AD">
        <w:t>(</w:t>
      </w:r>
      <w:r w:rsidR="002023EE">
        <w:t>CVaR</w:t>
      </w:r>
      <w:r w:rsidR="006347AD">
        <w:t>)</w:t>
      </w:r>
      <w:bookmarkEnd w:id="71"/>
      <w:r w:rsidR="00445FD0">
        <w:t xml:space="preserve"> </w:t>
      </w:r>
    </w:p>
    <w:p w14:paraId="460687E4" w14:textId="4F8E4AB7" w:rsidR="00A80589" w:rsidRDefault="009D3E2C" w:rsidP="00A80589">
      <w:r w:rsidRPr="009D3E2C">
        <w:t xml:space="preserve">Conditional Value at Risk (CVaR), </w:t>
      </w:r>
      <w:r w:rsidR="00A8623B" w:rsidRPr="00A80589">
        <w:t>commonly referred to</w:t>
      </w:r>
      <w:r w:rsidR="00A8623B" w:rsidRPr="009D3E2C">
        <w:t xml:space="preserve"> </w:t>
      </w:r>
      <w:r w:rsidRPr="009D3E2C">
        <w:t>as the expected shortfall</w:t>
      </w:r>
      <w:r w:rsidR="00612424">
        <w:t xml:space="preserve"> o</w:t>
      </w:r>
      <w:r w:rsidR="004D1E86">
        <w:t xml:space="preserve">r </w:t>
      </w:r>
      <w:r w:rsidR="004D1E86" w:rsidRPr="004D1E86">
        <w:t>Mean Excess Loss</w:t>
      </w:r>
      <w:r w:rsidR="00A80589" w:rsidRPr="00A80589">
        <w:t xml:space="preserve">, </w:t>
      </w:r>
      <w:r w:rsidR="00A8623B">
        <w:t xml:space="preserve">it </w:t>
      </w:r>
      <w:r w:rsidR="00A80589" w:rsidRPr="00A80589">
        <w:t xml:space="preserve">estimates the amount of tail risk present in an investment portfolio. A weighted average of the "extreme" losses in the tail of the distribution of potential returns, above the value at risk (VaR) </w:t>
      </w:r>
      <w:r w:rsidR="00BB274D" w:rsidRPr="00A80589">
        <w:t>cut-off</w:t>
      </w:r>
      <w:r w:rsidR="00A80589" w:rsidRPr="00A80589">
        <w:t xml:space="preserve"> point, is used to calculate CVaR. </w:t>
      </w:r>
      <w:r w:rsidR="00F67FF5" w:rsidRPr="00F67FF5">
        <w:t>Conditional value at risk is used in portfolio optimization for effective risk management.</w:t>
      </w:r>
      <w:r w:rsidR="00D452D1">
        <w:t xml:space="preserve"> </w:t>
      </w:r>
    </w:p>
    <w:p w14:paraId="20D5331D" w14:textId="77777777" w:rsidR="00382106" w:rsidRDefault="00382106" w:rsidP="00A80589"/>
    <w:p w14:paraId="242DB762" w14:textId="2E1690D7" w:rsidR="003D0602" w:rsidRDefault="005E2951" w:rsidP="00A80589">
      <w:r w:rsidRPr="005E2951">
        <w:t xml:space="preserve">Generally </w:t>
      </w:r>
      <w:r w:rsidR="008E3802" w:rsidRPr="005E2951">
        <w:t>speaking</w:t>
      </w:r>
      <w:r w:rsidR="008E3802">
        <w:t>, the</w:t>
      </w:r>
      <w:r w:rsidRPr="005E2951">
        <w:t xml:space="preserve"> VaR may be enough for risk management in a portfolio that contains an investment if it shows stability over time. However, because VaR is unconcerned with anything that goes above its own threshold, it is more likely that VaR will not accurately reflect risk for investments that are more volatile.</w:t>
      </w:r>
    </w:p>
    <w:p w14:paraId="32BF4F83" w14:textId="77777777" w:rsidR="00382106" w:rsidRDefault="00382106" w:rsidP="00A80589"/>
    <w:p w14:paraId="6BE85E6F" w14:textId="70E7246D" w:rsidR="005E2951" w:rsidRDefault="008E352A" w:rsidP="00A80589">
      <w:r w:rsidRPr="008E352A">
        <w:t>The Conditional Value at Risk (CVaR) model seeks to address the shortcomings of the VaR model, a statistical technique used to assess the level of financial risk in a company or portfolio over a specified time horizon. CVaR is the expected loss when the worst-case threshold is exceeded, whereas VaR represents the worst-case loss in terms of probability and time horizon. CVaR, in other words, quantifies the expected loss above the VaR breakpoint.</w:t>
      </w:r>
    </w:p>
    <w:p w14:paraId="6E6D67C6" w14:textId="02AE6613" w:rsidR="003B3DB7" w:rsidRDefault="00C60D27" w:rsidP="00A80589">
      <w:r>
        <w:rPr>
          <w:noProof/>
        </w:rPr>
        <w:drawing>
          <wp:inline distT="0" distB="0" distL="0" distR="0" wp14:anchorId="4D4233C1" wp14:editId="563D2482">
            <wp:extent cx="5580380" cy="1776730"/>
            <wp:effectExtent l="0" t="0" r="0" b="1270"/>
            <wp:docPr id="14" name="Picture 14" descr="A picture containing text,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lam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80380" cy="1776730"/>
                    </a:xfrm>
                    <a:prstGeom prst="rect">
                      <a:avLst/>
                    </a:prstGeom>
                  </pic:spPr>
                </pic:pic>
              </a:graphicData>
            </a:graphic>
          </wp:inline>
        </w:drawing>
      </w:r>
    </w:p>
    <w:p w14:paraId="778E8805" w14:textId="61AFE02C" w:rsidR="00C60D27" w:rsidRDefault="00C60D27" w:rsidP="00A80589">
      <w:r w:rsidRPr="00C60D27">
        <w:t xml:space="preserve">Figure </w:t>
      </w:r>
      <w:r>
        <w:t>2</w:t>
      </w:r>
      <w:r w:rsidRPr="00C60D27">
        <w:t xml:space="preserve"> </w:t>
      </w:r>
      <w:r w:rsidR="00F605AE" w:rsidRPr="00F605AE">
        <w:t xml:space="preserve">Alternative situation to Figure </w:t>
      </w:r>
      <w:r w:rsidR="00F605AE">
        <w:t>1</w:t>
      </w:r>
      <w:r w:rsidR="00F605AE" w:rsidRPr="00F605AE">
        <w:t>. VaR is the same, but the potential loss is larger.</w:t>
      </w:r>
    </w:p>
    <w:p w14:paraId="4B52AEB4" w14:textId="2355A98E" w:rsidR="008E352A" w:rsidRDefault="00260269" w:rsidP="00260269">
      <w:pPr>
        <w:pStyle w:val="Heading3"/>
      </w:pPr>
      <w:bookmarkStart w:id="72" w:name="_Toc131091304"/>
      <w:r w:rsidRPr="00A70B64">
        <w:lastRenderedPageBreak/>
        <w:t>Mathematical definition</w:t>
      </w:r>
      <w:r w:rsidR="00304FBC">
        <w:rPr>
          <w:rStyle w:val="FootnoteReference"/>
        </w:rPr>
        <w:footnoteReference w:id="4"/>
      </w:r>
      <w:bookmarkEnd w:id="72"/>
    </w:p>
    <w:p w14:paraId="39B7125A" w14:textId="7F444425" w:rsidR="00952501" w:rsidRDefault="00AA43B0" w:rsidP="00952501">
      <w:r w:rsidRPr="00AA43B0">
        <w:t xml:space="preserve">Since the CVaR value is derived from the calculation of the VaR itself, the assumptions on which the VaR is based, such as the shape of the return distribution, the </w:t>
      </w:r>
      <w:r w:rsidR="009F2F07" w:rsidRPr="00AA43B0">
        <w:t>cut-off</w:t>
      </w:r>
      <w:r w:rsidRPr="00AA43B0">
        <w:t xml:space="preserve"> levels used, the periodicity of the data, and assumptions about stochastic volatility, can affect the value of the CVaR. Once VaR is calculated, calculating CVaR is straightforward. It is the average of values beyond VaR:</w:t>
      </w:r>
    </w:p>
    <w:p w14:paraId="563016C8" w14:textId="4D185636" w:rsidR="00AA43B0" w:rsidRPr="00952501" w:rsidRDefault="00AA43B0" w:rsidP="006F4727">
      <w:pPr>
        <w:jc w:val="center"/>
      </w:pPr>
      <m:oMathPara>
        <m:oMath>
          <m:r>
            <w:rPr>
              <w:rFonts w:ascii="Cambria Math" w:hAnsi="Cambria Math"/>
            </w:rPr>
            <m:t>CVaR=</m:t>
          </m:r>
          <m:f>
            <m:fPr>
              <m:ctrlPr>
                <w:rPr>
                  <w:rFonts w:ascii="Cambria Math" w:hAnsi="Cambria Math"/>
                  <w:i/>
                </w:rPr>
              </m:ctrlPr>
            </m:fPr>
            <m:num>
              <m:r>
                <w:rPr>
                  <w:rFonts w:ascii="Cambria Math" w:hAnsi="Cambria Math"/>
                </w:rPr>
                <m:t>1</m:t>
              </m:r>
            </m:num>
            <m:den>
              <m:r>
                <w:rPr>
                  <w:rFonts w:ascii="Cambria Math" w:hAnsi="Cambria Math"/>
                </w:rPr>
                <m:t>1-c</m:t>
              </m:r>
            </m:den>
          </m:f>
          <m:nary>
            <m:naryPr>
              <m:limLoc m:val="subSup"/>
              <m:ctrlPr>
                <w:rPr>
                  <w:rFonts w:ascii="Cambria Math" w:hAnsi="Cambria Math"/>
                  <w:i/>
                </w:rPr>
              </m:ctrlPr>
            </m:naryPr>
            <m:sub>
              <m:r>
                <w:rPr>
                  <w:rFonts w:ascii="Cambria Math" w:hAnsi="Cambria Math"/>
                </w:rPr>
                <m:t>-1</m:t>
              </m:r>
            </m:sub>
            <m:sup>
              <m:r>
                <w:rPr>
                  <w:rFonts w:ascii="Cambria Math" w:hAnsi="Cambria Math"/>
                </w:rPr>
                <m:t>VaR</m:t>
              </m:r>
            </m:sup>
            <m:e>
              <m:r>
                <w:rPr>
                  <w:rFonts w:ascii="Cambria Math" w:hAnsi="Cambria Math"/>
                </w:rPr>
                <m:t xml:space="preserve">xp </m:t>
              </m:r>
              <m:d>
                <m:dPr>
                  <m:ctrlPr>
                    <w:rPr>
                      <w:rFonts w:ascii="Cambria Math" w:hAnsi="Cambria Math"/>
                      <w:i/>
                    </w:rPr>
                  </m:ctrlPr>
                </m:dPr>
                <m:e>
                  <m:r>
                    <w:rPr>
                      <w:rFonts w:ascii="Cambria Math" w:hAnsi="Cambria Math"/>
                    </w:rPr>
                    <m:t>x</m:t>
                  </m:r>
                </m:e>
              </m:d>
              <m:r>
                <w:rPr>
                  <w:rFonts w:ascii="Cambria Math" w:hAnsi="Cambria Math"/>
                </w:rPr>
                <m:t xml:space="preserve"> dx</m:t>
              </m:r>
            </m:e>
          </m:nary>
        </m:oMath>
      </m:oMathPara>
    </w:p>
    <w:p w14:paraId="42CE9FF7" w14:textId="6F8CF7EA" w:rsidR="005E2951" w:rsidRDefault="008021BA" w:rsidP="00A80589">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dx</m:t>
        </m:r>
      </m:oMath>
      <w:r>
        <w:t xml:space="preserve"> = </w:t>
      </w:r>
      <w:r w:rsidR="006D0383" w:rsidRPr="006D0383">
        <w:t>the probability density of getting a return with</w:t>
      </w:r>
      <w:r w:rsidR="006D0383">
        <w:t xml:space="preserve"> value “</w:t>
      </w:r>
      <m:oMath>
        <m:r>
          <w:rPr>
            <w:rFonts w:ascii="Cambria Math" w:hAnsi="Cambria Math"/>
          </w:rPr>
          <m:t>x</m:t>
        </m:r>
      </m:oMath>
      <w:r w:rsidR="006D0383">
        <w:t xml:space="preserve">” </w:t>
      </w:r>
    </w:p>
    <w:p w14:paraId="0E0FC013" w14:textId="5CAF8EC1" w:rsidR="006D0383" w:rsidRDefault="006D0383" w:rsidP="00A80589">
      <m:oMath>
        <m:r>
          <w:rPr>
            <w:rFonts w:ascii="Cambria Math" w:hAnsi="Cambria Math"/>
          </w:rPr>
          <m:t>c</m:t>
        </m:r>
      </m:oMath>
      <w:r>
        <w:t xml:space="preserve"> = the c</w:t>
      </w:r>
      <w:r w:rsidR="00FA46AA">
        <w:t xml:space="preserve">ut-off </w:t>
      </w:r>
      <w:r w:rsidR="008E6565">
        <w:t>points</w:t>
      </w:r>
      <w:r w:rsidR="00FA46AA">
        <w:t xml:space="preserve"> on the distribution where the analyst sets the VaR breakpoint</w:t>
      </w:r>
    </w:p>
    <w:p w14:paraId="61A3EF35" w14:textId="44E16A52" w:rsidR="00FA46AA" w:rsidRDefault="003B0E7C" w:rsidP="00A80589">
      <m:oMath>
        <m:r>
          <w:rPr>
            <w:rFonts w:ascii="Cambria Math" w:hAnsi="Cambria Math"/>
          </w:rPr>
          <m:t>VaR</m:t>
        </m:r>
      </m:oMath>
      <w:r>
        <w:t xml:space="preserve"> = the agreed-upon VaR level </w:t>
      </w:r>
    </w:p>
    <w:p w14:paraId="16B8A601" w14:textId="707497FE" w:rsidR="00050EF0" w:rsidRDefault="00050EF0" w:rsidP="00050EF0">
      <w:pPr>
        <w:pStyle w:val="Heading2"/>
      </w:pPr>
      <w:bookmarkStart w:id="73" w:name="_Toc131091305"/>
      <w:r>
        <w:t>Time Horizon</w:t>
      </w:r>
      <w:r w:rsidR="00483EB8">
        <w:rPr>
          <w:rStyle w:val="FootnoteReference"/>
        </w:rPr>
        <w:footnoteReference w:id="5"/>
      </w:r>
      <w:bookmarkEnd w:id="73"/>
    </w:p>
    <w:p w14:paraId="4B7D5C88" w14:textId="11A05595" w:rsidR="00050EF0" w:rsidRDefault="00AA24EB" w:rsidP="00050EF0">
      <w:r>
        <w:t xml:space="preserve">For </w:t>
      </w:r>
      <w:r w:rsidR="00CD2F1D">
        <w:t xml:space="preserve">calculating </w:t>
      </w:r>
      <w:r w:rsidR="00B47C0F">
        <w:t xml:space="preserve">the VaR we need two </w:t>
      </w:r>
      <w:r w:rsidR="00382106">
        <w:t>parameters:</w:t>
      </w:r>
      <w:r w:rsidR="003447D7">
        <w:t xml:space="preserve"> Time horizon N (days) and the confidence level </w:t>
      </w:r>
      <w:r w:rsidR="008E6565">
        <w:t>X.</w:t>
      </w:r>
      <w:r w:rsidR="003447D7">
        <w:t xml:space="preserve"> </w:t>
      </w:r>
      <w:r w:rsidR="00436A22" w:rsidRPr="00436A22">
        <w:t xml:space="preserve">In practise, when estimating the VaR for market risk, analysts almost always start with N = 1. This is due to the fact that there is frequently insufficient data to directly estimate the </w:t>
      </w:r>
      <w:r w:rsidR="00916DAF" w:rsidRPr="00BB10DC">
        <w:t>behaviour</w:t>
      </w:r>
      <w:r w:rsidR="00BB10DC" w:rsidRPr="00BB10DC">
        <w:t xml:space="preserve"> </w:t>
      </w:r>
      <w:r w:rsidR="00436A22" w:rsidRPr="00436A22">
        <w:t>of market variables over time periods longer than one day.</w:t>
      </w:r>
      <w:r w:rsidR="00436A22">
        <w:t xml:space="preserve"> The assumption </w:t>
      </w:r>
      <w:r w:rsidR="008E6565">
        <w:t>is:</w:t>
      </w:r>
    </w:p>
    <w:p w14:paraId="7FF31DD7" w14:textId="4EFFFDE2" w:rsidR="00736DC5" w:rsidRDefault="00736DC5" w:rsidP="006339B7">
      <w:pPr>
        <w:jc w:val="center"/>
      </w:pPr>
      <w:r>
        <w:t>N-day VaR = 1 -</w:t>
      </w:r>
      <w:r w:rsidR="008E6565">
        <w:t xml:space="preserve"> </w:t>
      </w:r>
      <w:r>
        <w:t xml:space="preserve">day VaR </w:t>
      </w:r>
      <m:oMath>
        <m:r>
          <w:rPr>
            <w:rFonts w:ascii="Cambria Math" w:hAnsi="Cambria Math"/>
          </w:rPr>
          <m:t>×</m:t>
        </m:r>
        <m:rad>
          <m:radPr>
            <m:degHide m:val="1"/>
            <m:ctrlPr>
              <w:rPr>
                <w:rFonts w:ascii="Cambria Math" w:hAnsi="Cambria Math"/>
                <w:i/>
              </w:rPr>
            </m:ctrlPr>
          </m:radPr>
          <m:deg/>
          <m:e>
            <m:r>
              <w:rPr>
                <w:rFonts w:ascii="Cambria Math" w:hAnsi="Cambria Math"/>
              </w:rPr>
              <m:t>N</m:t>
            </m:r>
          </m:e>
        </m:rad>
      </m:oMath>
    </w:p>
    <w:p w14:paraId="4867118E" w14:textId="18D8D912" w:rsidR="006339B7" w:rsidRDefault="006339B7" w:rsidP="006339B7">
      <w:r w:rsidRPr="006339B7">
        <w:t>When the changes in portfolio value over consecutive days have independent identical normal distributions with a mean of 0, the formula is completely correct. In other cases, it is a rough estimate.</w:t>
      </w:r>
    </w:p>
    <w:p w14:paraId="520C34B8" w14:textId="24C373F8" w:rsidR="00945F43" w:rsidRDefault="00945F43" w:rsidP="00945F43">
      <w:pPr>
        <w:pStyle w:val="Heading2"/>
      </w:pPr>
      <w:bookmarkStart w:id="74" w:name="_Toc131091306"/>
      <w:r>
        <w:t>Historical Returns</w:t>
      </w:r>
      <w:bookmarkEnd w:id="74"/>
      <w:r>
        <w:t xml:space="preserve"> </w:t>
      </w:r>
    </w:p>
    <w:p w14:paraId="5EC848E4" w14:textId="3EF451F5" w:rsidR="00945F43" w:rsidRDefault="00437CD5" w:rsidP="00945F43">
      <w:r w:rsidRPr="00437CD5">
        <w:t>To explain it mathematically, suppose today is Day n, the closing price is C,</w:t>
      </w:r>
      <w:r w:rsidR="00476E40">
        <w:t xml:space="preserve"> </w:t>
      </w:r>
      <w:r w:rsidRPr="00437CD5">
        <w:t xml:space="preserve">and the returns of a stock variable on Day i will be defined as </w:t>
      </w:r>
      <w:r w:rsidR="00476E40" w:rsidRPr="00437CD5">
        <w:t>r.</w:t>
      </w:r>
      <w:r w:rsidRPr="00437CD5">
        <w:t xml:space="preserve"> In the historical simulation approach, the i th scenario of the market returns will </w:t>
      </w:r>
      <w:r w:rsidR="00815439" w:rsidRPr="00437CD5">
        <w:t>be.</w:t>
      </w:r>
      <w:r w:rsidRPr="00437CD5">
        <w:t xml:space="preserve"> </w:t>
      </w:r>
      <w:r w:rsidR="00945F43">
        <w:t xml:space="preserve"> </w:t>
      </w:r>
    </w:p>
    <w:p w14:paraId="4BF440AB" w14:textId="77777777" w:rsidR="00342082" w:rsidRDefault="00342082" w:rsidP="00945F43"/>
    <w:p w14:paraId="7944C862" w14:textId="6B71A436" w:rsidR="00945F43" w:rsidRPr="00945F43" w:rsidRDefault="00945F43" w:rsidP="00945F43">
      <w:pPr>
        <w:jc w:val="center"/>
      </w:pPr>
      <w:r w:rsidRPr="005E1E68">
        <w:rPr>
          <w:highlight w:val="yellow"/>
        </w:rPr>
        <w:t xml:space="preserve">Returns under </w:t>
      </w:r>
      <m:oMath>
        <m:r>
          <w:rPr>
            <w:rFonts w:ascii="Cambria Math" w:hAnsi="Cambria Math"/>
            <w:highlight w:val="yellow"/>
          </w:rPr>
          <m:t>i</m:t>
        </m:r>
      </m:oMath>
      <w:r w:rsidRPr="005E1E68">
        <w:rPr>
          <w:highlight w:val="yellow"/>
        </w:rPr>
        <w:t xml:space="preserve"> th scenario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i</m:t>
            </m:r>
          </m:sub>
        </m:sSub>
        <m:r>
          <w:rPr>
            <w:rFonts w:ascii="Cambria Math" w:hAnsi="Cambria Math"/>
            <w:highlight w:val="yellow"/>
          </w:rPr>
          <m:t xml:space="preserve">= </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C</m:t>
                </m:r>
              </m:e>
              <m:sub>
                <m:r>
                  <w:rPr>
                    <w:rFonts w:ascii="Cambria Math" w:hAnsi="Cambria Math"/>
                    <w:highlight w:val="yellow"/>
                  </w:rPr>
                  <m:t>i+1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C</m:t>
                </m:r>
              </m:e>
              <m:sub>
                <m:r>
                  <w:rPr>
                    <w:rFonts w:ascii="Cambria Math" w:hAnsi="Cambria Math"/>
                    <w:highlight w:val="yellow"/>
                  </w:rPr>
                  <m:t>i</m:t>
                </m:r>
              </m:sub>
            </m:sSub>
            <m:r>
              <w:rPr>
                <w:rFonts w:ascii="Cambria Math" w:hAnsi="Cambria Math"/>
                <w:highlight w:val="yellow"/>
              </w:rPr>
              <m:t xml:space="preserve"> </m:t>
            </m:r>
          </m:num>
          <m:den>
            <m:sSub>
              <m:sSubPr>
                <m:ctrlPr>
                  <w:rPr>
                    <w:rFonts w:ascii="Cambria Math" w:hAnsi="Cambria Math"/>
                    <w:i/>
                    <w:highlight w:val="yellow"/>
                  </w:rPr>
                </m:ctrlPr>
              </m:sSubPr>
              <m:e>
                <m:r>
                  <w:rPr>
                    <w:rFonts w:ascii="Cambria Math" w:hAnsi="Cambria Math"/>
                    <w:highlight w:val="yellow"/>
                  </w:rPr>
                  <m:t>C</m:t>
                </m:r>
              </m:e>
              <m:sub>
                <m:r>
                  <w:rPr>
                    <w:rFonts w:ascii="Cambria Math" w:hAnsi="Cambria Math"/>
                    <w:highlight w:val="yellow"/>
                  </w:rPr>
                  <m:t>i</m:t>
                </m:r>
              </m:sub>
            </m:sSub>
          </m:den>
        </m:f>
      </m:oMath>
      <w:r>
        <w:t xml:space="preserve"> </w:t>
      </w:r>
    </w:p>
    <w:p w14:paraId="1D1EAF0E" w14:textId="57C43C83" w:rsidR="0044558D" w:rsidRDefault="00911B95" w:rsidP="009F7B50">
      <w:pPr>
        <w:pStyle w:val="Heading2"/>
      </w:pPr>
      <w:bookmarkStart w:id="75" w:name="_Toc131091307"/>
      <w:r>
        <w:t>Historical Simulation</w:t>
      </w:r>
      <w:bookmarkEnd w:id="75"/>
      <w:r>
        <w:t xml:space="preserve"> </w:t>
      </w:r>
    </w:p>
    <w:p w14:paraId="1A0869FF" w14:textId="77777777" w:rsidR="007E086F" w:rsidRDefault="007E086F" w:rsidP="00911B95">
      <w:r w:rsidRPr="007E086F">
        <w:t xml:space="preserve">Historical simulation is one of the easy and popular way of calculating VaR It entails using past data to predict what will happen in the future. Let said we want to calculate the VaR for a portfolio using a one-day time horizon with 99% confidence level and 501 days of data. (We normally will put 99, 95 ,90 to the confidence level and 501 is a popular choice for the number of days of data used because this provides 500 alternative scenarios for what can happen between today and tomorrow.) </w:t>
      </w:r>
    </w:p>
    <w:p w14:paraId="7B994600" w14:textId="66099E3D" w:rsidR="00B217C7" w:rsidRDefault="006E3C1B" w:rsidP="00911B95">
      <w:r>
        <w:t xml:space="preserve"> </w:t>
      </w:r>
    </w:p>
    <w:p w14:paraId="5BE39002" w14:textId="7DC02B3D" w:rsidR="00E260F7" w:rsidRDefault="00D7577E" w:rsidP="00647B8C">
      <w:r>
        <w:t xml:space="preserve">Data will be collected by the movements in </w:t>
      </w:r>
      <w:r w:rsidR="009D6201">
        <w:t xml:space="preserve">the market </w:t>
      </w:r>
      <w:r w:rsidR="004E7CD6">
        <w:t xml:space="preserve">variables over the most recent </w:t>
      </w:r>
      <w:r w:rsidR="00CE7A3D">
        <w:t xml:space="preserve">501 </w:t>
      </w:r>
      <w:r w:rsidR="00C166ED">
        <w:t>days.</w:t>
      </w:r>
      <w:r w:rsidR="00FD6580" w:rsidRPr="00FD6580">
        <w:t xml:space="preserve"> Day 0 represents the first day for which we have data, Day 1 represents the second day, and so on. Scenario 1 is the same as Day 0 and Day 1, Scenario 2 is the same as Day 1 </w:t>
      </w:r>
      <w:r w:rsidR="00FD6580" w:rsidRPr="00FD6580">
        <w:lastRenderedPageBreak/>
        <w:t xml:space="preserve">and Day 2, and so on. The dollar </w:t>
      </w:r>
      <w:r w:rsidR="00C166ED" w:rsidRPr="00FD6580">
        <w:t>changes</w:t>
      </w:r>
      <w:r w:rsidR="00FD6580" w:rsidRPr="00FD6580">
        <w:t xml:space="preserve"> in the portfolio's value between today and tomorrow is calculated for each scenario. This defines a probability distribution for the value of our portfolio's daily loss (gains are negative losses).</w:t>
      </w:r>
      <w:r w:rsidR="00E260F7">
        <w:t xml:space="preserve"> </w:t>
      </w:r>
      <w:r w:rsidR="00586A09" w:rsidRPr="00586A09">
        <w:t>The distribution's 99th percentile can be estimated as the fifth-highest loss. The loss when we reach the 99th percentile is the estimate of VaR If the changes in market variables over the last 501 days are representative of what will happen between today and tomorrow, we are 99% certain that we will not take a loss greater than the VaR estimate.</w:t>
      </w:r>
    </w:p>
    <w:p w14:paraId="32AEC29E" w14:textId="673A5BC8" w:rsidR="003F5196" w:rsidRDefault="003F5196" w:rsidP="003F5196"/>
    <w:p w14:paraId="6DBD0229" w14:textId="28ADD809" w:rsidR="00A67A83" w:rsidRDefault="007A5939" w:rsidP="007A5939">
      <w:pPr>
        <w:pStyle w:val="Heading3"/>
      </w:pPr>
      <w:bookmarkStart w:id="76" w:name="_Toc131091308"/>
      <w:r>
        <w:t>Historical Simulation – Single Asset</w:t>
      </w:r>
      <w:bookmarkEnd w:id="76"/>
    </w:p>
    <w:p w14:paraId="49FCBE05" w14:textId="2F735709" w:rsidR="00625B63" w:rsidRDefault="00910F01" w:rsidP="00783F31">
      <w:r w:rsidRPr="00910F01">
        <w:t xml:space="preserve">Let said we have 10K investing in Apple. We are interested in the loss level over 5 days that we are 99% certain will not be exceeded in a 1-day time horizon. </w:t>
      </w:r>
      <w:r w:rsidR="005813E9">
        <w:t>Therefore</w:t>
      </w:r>
      <w:r w:rsidRPr="00910F01">
        <w:t xml:space="preserve"> N = 5 and X = 99. First, we need to have a table listing all the historical </w:t>
      </w:r>
      <w:r w:rsidR="00815439" w:rsidRPr="00910F01">
        <w:t>data.</w:t>
      </w:r>
      <w:r w:rsidRPr="00910F01">
        <w:t xml:space="preserve"> </w:t>
      </w:r>
      <w:r w:rsidR="00004C8B">
        <w:t xml:space="preserve"> </w:t>
      </w:r>
    </w:p>
    <w:p w14:paraId="56F660BB" w14:textId="54AED351" w:rsidR="00004C8B" w:rsidRDefault="000C4937" w:rsidP="00BD344B">
      <w:pPr>
        <w:jc w:val="center"/>
      </w:pPr>
      <w:r>
        <w:rPr>
          <w:noProof/>
        </w:rPr>
        <w:drawing>
          <wp:inline distT="0" distB="0" distL="0" distR="0" wp14:anchorId="38D35E92" wp14:editId="0F67620E">
            <wp:extent cx="3431097" cy="2280500"/>
            <wp:effectExtent l="0" t="0" r="0" b="5715"/>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3733" cy="2295545"/>
                    </a:xfrm>
                    <a:prstGeom prst="rect">
                      <a:avLst/>
                    </a:prstGeom>
                  </pic:spPr>
                </pic:pic>
              </a:graphicData>
            </a:graphic>
          </wp:inline>
        </w:drawing>
      </w:r>
    </w:p>
    <w:p w14:paraId="51EDA65D" w14:textId="23E56E81" w:rsidR="00FE21B5" w:rsidRPr="00783F31" w:rsidRDefault="00FE21B5" w:rsidP="00BD344B">
      <w:pPr>
        <w:jc w:val="center"/>
      </w:pPr>
      <w:r>
        <w:t xml:space="preserve">Table </w:t>
      </w:r>
      <w:r w:rsidR="00085BA4">
        <w:t>1:</w:t>
      </w:r>
      <w:r>
        <w:t xml:space="preserve"> </w:t>
      </w:r>
      <w:r w:rsidR="00DF7590">
        <w:t xml:space="preserve">501 </w:t>
      </w:r>
      <w:r w:rsidR="00815439">
        <w:t>day’s</w:t>
      </w:r>
      <w:r w:rsidR="00DF7590">
        <w:t xml:space="preserve"> </w:t>
      </w:r>
      <w:r>
        <w:t xml:space="preserve">closing </w:t>
      </w:r>
      <w:r w:rsidR="00815439">
        <w:t>prices</w:t>
      </w:r>
      <w:r>
        <w:t xml:space="preserve"> for </w:t>
      </w:r>
      <w:r w:rsidR="00815439">
        <w:t>Apple.</w:t>
      </w:r>
      <w:r>
        <w:t xml:space="preserve"> </w:t>
      </w:r>
    </w:p>
    <w:p w14:paraId="79F08A92" w14:textId="0BA11728" w:rsidR="007A5939" w:rsidRDefault="00BD344B" w:rsidP="007A5939">
      <w:r>
        <w:t xml:space="preserve">Then we calculated their </w:t>
      </w:r>
      <w:r w:rsidR="00815439">
        <w:t>return and</w:t>
      </w:r>
      <w:r w:rsidR="00D83073">
        <w:t xml:space="preserve"> </w:t>
      </w:r>
      <w:r w:rsidR="00D15E96">
        <w:t>use t</w:t>
      </w:r>
      <w:r w:rsidR="00FE21B5">
        <w:t xml:space="preserve">he above table </w:t>
      </w:r>
      <w:r w:rsidR="00DF7590">
        <w:t xml:space="preserve">to create </w:t>
      </w:r>
      <w:r w:rsidR="00D83073">
        <w:t xml:space="preserve">a </w:t>
      </w:r>
      <w:r w:rsidR="00B75965">
        <w:t xml:space="preserve">scenario </w:t>
      </w:r>
      <w:r w:rsidR="00815439">
        <w:t>table.</w:t>
      </w:r>
      <w:r w:rsidR="00B75965">
        <w:t xml:space="preserve"> </w:t>
      </w:r>
    </w:p>
    <w:p w14:paraId="0DB4F47B" w14:textId="5142D1CC" w:rsidR="00B75965" w:rsidRDefault="008830DC" w:rsidP="008830DC">
      <w:pPr>
        <w:jc w:val="center"/>
      </w:pPr>
      <w:r>
        <w:rPr>
          <w:noProof/>
        </w:rPr>
        <w:drawing>
          <wp:inline distT="0" distB="0" distL="0" distR="0" wp14:anchorId="360843D5" wp14:editId="570761E1">
            <wp:extent cx="3961279" cy="1400962"/>
            <wp:effectExtent l="0" t="0" r="1270" b="0"/>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98887" cy="1414262"/>
                    </a:xfrm>
                    <a:prstGeom prst="rect">
                      <a:avLst/>
                    </a:prstGeom>
                  </pic:spPr>
                </pic:pic>
              </a:graphicData>
            </a:graphic>
          </wp:inline>
        </w:drawing>
      </w:r>
    </w:p>
    <w:p w14:paraId="0B776FE1" w14:textId="3F7485CC" w:rsidR="008830DC" w:rsidRDefault="008830DC" w:rsidP="008830DC">
      <w:pPr>
        <w:jc w:val="center"/>
      </w:pPr>
      <w:r>
        <w:t xml:space="preserve">Table </w:t>
      </w:r>
      <w:r w:rsidR="00085BA4">
        <w:t>2:</w:t>
      </w:r>
      <w:r>
        <w:t xml:space="preserve"> </w:t>
      </w:r>
      <w:r w:rsidR="00D37CD6">
        <w:t xml:space="preserve">500 </w:t>
      </w:r>
      <w:r w:rsidR="00085BA4">
        <w:t>scenarios</w:t>
      </w:r>
      <w:r w:rsidR="00D37CD6">
        <w:t xml:space="preserve"> </w:t>
      </w:r>
      <w:r w:rsidR="009159F7">
        <w:t xml:space="preserve">for Apple </w:t>
      </w:r>
    </w:p>
    <w:p w14:paraId="0BEF6176" w14:textId="69119A82" w:rsidR="005C5177" w:rsidRDefault="00F80A72" w:rsidP="00831042">
      <w:r>
        <w:t xml:space="preserve">Then we sorted the table </w:t>
      </w:r>
      <w:r w:rsidR="00085BA4">
        <w:t>2,</w:t>
      </w:r>
      <w:r>
        <w:t xml:space="preserve"> from </w:t>
      </w:r>
      <w:r w:rsidR="008C259D">
        <w:t xml:space="preserve">largest </w:t>
      </w:r>
      <w:r w:rsidR="00C4107B">
        <w:t>loss</w:t>
      </w:r>
      <w:r>
        <w:t xml:space="preserve"> to </w:t>
      </w:r>
      <w:r w:rsidR="00815439">
        <w:t>profit.</w:t>
      </w:r>
      <w:r>
        <w:t xml:space="preserve"> </w:t>
      </w:r>
    </w:p>
    <w:p w14:paraId="26B99541" w14:textId="4B5BCC36" w:rsidR="00F80A72" w:rsidRDefault="005C5177" w:rsidP="005C5177">
      <w:pPr>
        <w:jc w:val="center"/>
      </w:pPr>
      <w:r>
        <w:rPr>
          <w:noProof/>
        </w:rPr>
        <w:drawing>
          <wp:inline distT="0" distB="0" distL="0" distR="0" wp14:anchorId="4094D31D" wp14:editId="2873C60B">
            <wp:extent cx="3892492" cy="1895752"/>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06617" cy="1902631"/>
                    </a:xfrm>
                    <a:prstGeom prst="rect">
                      <a:avLst/>
                    </a:prstGeom>
                  </pic:spPr>
                </pic:pic>
              </a:graphicData>
            </a:graphic>
          </wp:inline>
        </w:drawing>
      </w:r>
    </w:p>
    <w:p w14:paraId="1BB61B2C" w14:textId="28E69558" w:rsidR="0028511F" w:rsidRDefault="0028511F" w:rsidP="005C5177">
      <w:pPr>
        <w:jc w:val="center"/>
      </w:pPr>
      <w:r>
        <w:t>Table 3</w:t>
      </w:r>
    </w:p>
    <w:p w14:paraId="5DB42284" w14:textId="77777777" w:rsidR="00F80A72" w:rsidRDefault="00F80A72" w:rsidP="00831042"/>
    <w:p w14:paraId="464FFB20" w14:textId="49341EAF" w:rsidR="005506C0" w:rsidRDefault="00831042" w:rsidP="005506C0">
      <w:pPr>
        <w:jc w:val="center"/>
      </w:pPr>
      <w:r>
        <w:lastRenderedPageBreak/>
        <w:t xml:space="preserve">Since we are </w:t>
      </w:r>
      <w:r w:rsidR="00815439" w:rsidRPr="001D59E3">
        <w:t>interested</w:t>
      </w:r>
      <w:r w:rsidR="001D59E3">
        <w:t xml:space="preserve"> in </w:t>
      </w:r>
      <w:r w:rsidR="00556151">
        <w:t>99%VaR</w:t>
      </w:r>
      <w:r w:rsidR="001D59E3">
        <w:t xml:space="preserve"> it </w:t>
      </w:r>
      <w:r w:rsidR="00815439">
        <w:t>means</w:t>
      </w:r>
      <w:r w:rsidR="001D59E3">
        <w:t xml:space="preserve"> we need to that the </w:t>
      </w:r>
      <w:r w:rsidR="00F06858">
        <w:t xml:space="preserve">take </w:t>
      </w:r>
      <w:r w:rsidR="00556151">
        <w:t xml:space="preserve">1% of the total </w:t>
      </w:r>
      <w:r w:rsidR="00D0213D">
        <w:t>day,</w:t>
      </w:r>
      <w:r w:rsidR="00556151">
        <w:t xml:space="preserve"> it </w:t>
      </w:r>
      <w:r w:rsidR="001F69EC">
        <w:t>means</w:t>
      </w:r>
      <w:r w:rsidR="00556151">
        <w:t xml:space="preserve"> </w:t>
      </w:r>
      <m:oMath>
        <m:r>
          <w:rPr>
            <w:rFonts w:ascii="Cambria Math" w:hAnsi="Cambria Math"/>
          </w:rPr>
          <m:t xml:space="preserve">500 × 1%=5 </m:t>
        </m:r>
      </m:oMath>
      <w:r w:rsidR="00815439">
        <w:t>days.</w:t>
      </w:r>
      <w:r w:rsidR="008A6B40">
        <w:t xml:space="preserve"> we will take the fifth </w:t>
      </w:r>
      <w:r w:rsidR="00F640AC">
        <w:t>scenario,</w:t>
      </w:r>
      <w:r w:rsidR="008A6B40">
        <w:t xml:space="preserve"> in this case will be </w:t>
      </w:r>
      <w:r w:rsidR="00D0213D">
        <w:t>460,</w:t>
      </w:r>
      <w:r w:rsidR="00D20D85">
        <w:t xml:space="preserve"> So the VaR will </w:t>
      </w:r>
      <w:r w:rsidR="00815439">
        <w:t>be.</w:t>
      </w:r>
      <w:r w:rsidR="00D20D85">
        <w:t xml:space="preserve"> </w:t>
      </w:r>
    </w:p>
    <w:p w14:paraId="7E9C1765" w14:textId="77777777" w:rsidR="00D0213D" w:rsidRDefault="00D0213D" w:rsidP="005506C0">
      <w:pPr>
        <w:jc w:val="center"/>
      </w:pPr>
    </w:p>
    <w:p w14:paraId="7CE86F4D" w14:textId="3233B35E" w:rsidR="00D20D85" w:rsidRDefault="000D2211" w:rsidP="005506C0">
      <w:pPr>
        <w:jc w:val="center"/>
      </w:pPr>
      <m:oMath>
        <m:r>
          <w:rPr>
            <w:rFonts w:ascii="Cambria Math" w:hAnsi="Cambria Math"/>
          </w:rPr>
          <m:t>10000×</m:t>
        </m:r>
        <m:d>
          <m:dPr>
            <m:begChr m:val="|"/>
            <m:endChr m:val="|"/>
            <m:ctrlPr>
              <w:rPr>
                <w:rFonts w:ascii="Cambria Math" w:hAnsi="Cambria Math"/>
                <w:i/>
              </w:rPr>
            </m:ctrlPr>
          </m:dPr>
          <m:e>
            <m:r>
              <w:rPr>
                <w:rFonts w:ascii="Cambria Math" w:hAnsi="Cambria Math"/>
              </w:rPr>
              <m:t>-0.049119</m:t>
            </m:r>
          </m:e>
        </m:d>
        <m:r>
          <w:rPr>
            <w:rFonts w:ascii="Cambria Math" w:hAnsi="Cambria Math"/>
          </w:rPr>
          <m:t>=491.19</m:t>
        </m:r>
      </m:oMath>
      <w:r w:rsidR="00337C69">
        <w:t xml:space="preserve"> </w:t>
      </w:r>
    </w:p>
    <w:p w14:paraId="6CA11287" w14:textId="77777777" w:rsidR="00D0213D" w:rsidRDefault="00D0213D" w:rsidP="005506C0">
      <w:pPr>
        <w:jc w:val="center"/>
      </w:pPr>
    </w:p>
    <w:p w14:paraId="1A07F33A" w14:textId="1C1AFEB5" w:rsidR="00337C69" w:rsidRDefault="00337C69" w:rsidP="00337C69">
      <w:r>
        <w:t xml:space="preserve">So for N day VaR it will </w:t>
      </w:r>
      <w:r w:rsidR="00D83073" w:rsidRPr="00D83073">
        <w:t>calculate</w:t>
      </w:r>
      <w:r w:rsidR="00D83073">
        <w:t xml:space="preserve"> </w:t>
      </w:r>
      <w:r>
        <w:t xml:space="preserve">by </w:t>
      </w:r>
      <m:oMath>
        <m:rad>
          <m:radPr>
            <m:degHide m:val="1"/>
            <m:ctrlPr>
              <w:rPr>
                <w:rFonts w:ascii="Cambria Math" w:hAnsi="Cambria Math"/>
                <w:i/>
              </w:rPr>
            </m:ctrlPr>
          </m:radPr>
          <m:deg/>
          <m:e>
            <m:r>
              <w:rPr>
                <w:rFonts w:ascii="Cambria Math" w:hAnsi="Cambria Math"/>
              </w:rPr>
              <m:t>N</m:t>
            </m:r>
          </m:e>
        </m:rad>
      </m:oMath>
      <w:r>
        <w:t xml:space="preserve"> times the 1-day </w:t>
      </w:r>
      <w:r w:rsidR="00815439">
        <w:t>VaR,</w:t>
      </w:r>
      <w:r>
        <w:t xml:space="preserve"> so the </w:t>
      </w:r>
      <w:r w:rsidR="00F676F7">
        <w:t>5</w:t>
      </w:r>
      <w:r>
        <w:t xml:space="preserve">-days VaR for apple </w:t>
      </w:r>
      <w:r w:rsidR="001F69EC">
        <w:t>is:</w:t>
      </w:r>
    </w:p>
    <w:p w14:paraId="4CF6FBB2" w14:textId="5CD8DDB3" w:rsidR="00EC756C" w:rsidRPr="006C558A" w:rsidRDefault="00000000" w:rsidP="00337C69">
      <w:pPr>
        <w:jc w:val="center"/>
      </w:pPr>
      <m:oMathPara>
        <m:oMath>
          <m:rad>
            <m:radPr>
              <m:degHide m:val="1"/>
              <m:ctrlPr>
                <w:rPr>
                  <w:rFonts w:ascii="Cambria Math" w:hAnsi="Cambria Math"/>
                  <w:i/>
                </w:rPr>
              </m:ctrlPr>
            </m:radPr>
            <m:deg/>
            <m:e>
              <m:r>
                <w:rPr>
                  <w:rFonts w:ascii="Cambria Math" w:hAnsi="Cambria Math"/>
                </w:rPr>
                <m:t>5</m:t>
              </m:r>
            </m:e>
          </m:rad>
          <m:r>
            <w:rPr>
              <w:rFonts w:ascii="Cambria Math" w:hAnsi="Cambria Math"/>
            </w:rPr>
            <m:t xml:space="preserve"> × 491.19</m:t>
          </m:r>
          <m:r>
            <m:rPr>
              <m:sty m:val="p"/>
            </m:rPr>
            <w:rPr>
              <w:rFonts w:ascii="Cambria Math" w:hAnsi="Cambria Math"/>
            </w:rPr>
            <m:t xml:space="preserve"> </m:t>
          </m:r>
          <m:r>
            <w:rPr>
              <w:rFonts w:ascii="Cambria Math" w:hAnsi="Cambria Math"/>
            </w:rPr>
            <m:t>=$1098.33</m:t>
          </m:r>
        </m:oMath>
      </m:oMathPara>
    </w:p>
    <w:p w14:paraId="06BDFAD1" w14:textId="414BCEC9" w:rsidR="006C558A" w:rsidRDefault="006C558A" w:rsidP="00337C69">
      <w:pPr>
        <w:jc w:val="center"/>
      </w:pPr>
    </w:p>
    <w:p w14:paraId="1448CAF7" w14:textId="793F7D97" w:rsidR="006C558A" w:rsidRDefault="006C558A" w:rsidP="006C558A">
      <w:pPr>
        <w:pStyle w:val="Heading3"/>
      </w:pPr>
      <w:bookmarkStart w:id="77" w:name="_Toc131091309"/>
      <w:r>
        <w:t>Historical Simulation – Portfolio</w:t>
      </w:r>
      <w:bookmarkEnd w:id="77"/>
      <w:r>
        <w:t xml:space="preserve"> </w:t>
      </w:r>
    </w:p>
    <w:p w14:paraId="5834B06C" w14:textId="366F9B08" w:rsidR="009B1192" w:rsidRDefault="00C23A14" w:rsidP="006C558A">
      <w:r w:rsidRPr="00C23A14">
        <w:t>Let said we have 10K investing in the Portfolio</w:t>
      </w:r>
      <w:r>
        <w:t xml:space="preserve"> which contain</w:t>
      </w:r>
      <w:r w:rsidR="0014716A">
        <w:t>s</w:t>
      </w:r>
      <w:r>
        <w:t xml:space="preserve"> 5 stock</w:t>
      </w:r>
      <w:r w:rsidR="0014716A">
        <w:t>s</w:t>
      </w:r>
      <w:r>
        <w:t xml:space="preserve"> which is </w:t>
      </w:r>
      <w:r w:rsidR="00140E44">
        <w:t>TSM, TSLA,</w:t>
      </w:r>
      <w:r w:rsidR="007A7764">
        <w:t xml:space="preserve"> </w:t>
      </w:r>
      <w:r>
        <w:t>GOOGL,</w:t>
      </w:r>
      <w:r w:rsidR="007A7764">
        <w:t xml:space="preserve"> </w:t>
      </w:r>
      <w:r>
        <w:t>MSFT and AAPL with weight</w:t>
      </w:r>
      <w:r w:rsidR="00B407D4">
        <w:t>s</w:t>
      </w:r>
      <w:r>
        <w:t xml:space="preserve"> </w:t>
      </w:r>
      <w:r w:rsidR="00B407D4">
        <w:t xml:space="preserve">of </w:t>
      </w:r>
      <w:r>
        <w:t xml:space="preserve">20%,15%,15% 30% and 20 </w:t>
      </w:r>
      <w:r w:rsidR="007E16F1">
        <w:t>%.</w:t>
      </w:r>
      <w:r w:rsidRPr="00C23A14">
        <w:t xml:space="preserve"> We are interested in the loss level over 5 days that we are 99% certain will not be exceeded in 1 day time horizon. </w:t>
      </w:r>
      <w:r w:rsidR="00140E44" w:rsidRPr="00C23A14">
        <w:t>So,</w:t>
      </w:r>
      <w:r w:rsidRPr="00C23A14">
        <w:t xml:space="preserve"> N = 5 and X = </w:t>
      </w:r>
      <w:r w:rsidR="002141D7" w:rsidRPr="00C23A14">
        <w:t>99</w:t>
      </w:r>
      <w:r w:rsidR="002141D7">
        <w:t>.</w:t>
      </w:r>
      <w:r w:rsidR="009B1192">
        <w:t xml:space="preserve"> </w:t>
      </w:r>
    </w:p>
    <w:p w14:paraId="397E2D1A" w14:textId="77777777" w:rsidR="0038007F" w:rsidRDefault="0038007F" w:rsidP="006C558A"/>
    <w:p w14:paraId="566D2FA4" w14:textId="64402AF7" w:rsidR="001E7843" w:rsidRDefault="007C3DAA" w:rsidP="006C558A">
      <w:r>
        <w:t xml:space="preserve">For Portfolio we basically do the same </w:t>
      </w:r>
      <w:r w:rsidR="00AF51DF">
        <w:t>things,</w:t>
      </w:r>
      <w:r w:rsidR="00897D8A">
        <w:t xml:space="preserve"> but this time we need to have </w:t>
      </w:r>
      <w:r w:rsidR="00E77DD0">
        <w:t xml:space="preserve">the portfolio </w:t>
      </w:r>
      <w:r w:rsidR="007E16F1">
        <w:t>weight (</w:t>
      </w:r>
      <w:r w:rsidR="003547C5">
        <w:t>Portfolio) columns</w:t>
      </w:r>
      <w:r w:rsidR="0074245A">
        <w:t>, so</w:t>
      </w:r>
      <w:r w:rsidR="003547C5">
        <w:t xml:space="preserve"> here </w:t>
      </w:r>
      <w:r w:rsidR="00642F67">
        <w:t xml:space="preserve">we need to do </w:t>
      </w:r>
      <w:r w:rsidR="000D1D64">
        <w:t xml:space="preserve">is </w:t>
      </w:r>
      <w:r w:rsidR="003547C5">
        <w:t>get</w:t>
      </w:r>
      <w:r w:rsidR="00642F67">
        <w:t xml:space="preserve"> the closing </w:t>
      </w:r>
      <w:r w:rsidR="001F69EC">
        <w:t>price.</w:t>
      </w:r>
    </w:p>
    <w:p w14:paraId="482A0081" w14:textId="30FC2B09" w:rsidR="00A9667E" w:rsidRDefault="00A9667E" w:rsidP="006C558A">
      <w:r>
        <w:rPr>
          <w:noProof/>
        </w:rPr>
        <w:drawing>
          <wp:inline distT="0" distB="0" distL="0" distR="0" wp14:anchorId="77D68D93" wp14:editId="201C60BA">
            <wp:extent cx="5580380" cy="1808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1808480"/>
                    </a:xfrm>
                    <a:prstGeom prst="rect">
                      <a:avLst/>
                    </a:prstGeom>
                  </pic:spPr>
                </pic:pic>
              </a:graphicData>
            </a:graphic>
          </wp:inline>
        </w:drawing>
      </w:r>
    </w:p>
    <w:p w14:paraId="550BB87B" w14:textId="23BF3A43" w:rsidR="0028511F" w:rsidRDefault="0028511F" w:rsidP="0028511F">
      <w:pPr>
        <w:jc w:val="center"/>
      </w:pPr>
      <w:r>
        <w:t>Table 4</w:t>
      </w:r>
    </w:p>
    <w:p w14:paraId="48706A0D" w14:textId="2353CDEE" w:rsidR="00A9667E" w:rsidRDefault="0004450C" w:rsidP="006C558A">
      <w:r>
        <w:t xml:space="preserve">Then </w:t>
      </w:r>
      <w:r w:rsidR="001B7EC0">
        <w:t xml:space="preserve">replace the closing price </w:t>
      </w:r>
      <w:r w:rsidR="00395752">
        <w:t>with</w:t>
      </w:r>
      <w:r w:rsidR="001B7EC0">
        <w:t xml:space="preserve"> returns </w:t>
      </w:r>
      <w:r w:rsidR="00A27E60">
        <w:t xml:space="preserve">and </w:t>
      </w:r>
      <w:r w:rsidR="00964AE7">
        <w:t xml:space="preserve">use dot product to create a </w:t>
      </w:r>
      <w:r w:rsidR="001C2E22">
        <w:t xml:space="preserve">new columns </w:t>
      </w:r>
      <w:r w:rsidR="00440651" w:rsidRPr="00440651">
        <w:t>Portfolio</w:t>
      </w:r>
      <w:r w:rsidR="00627F21">
        <w:t xml:space="preserve"> with the given weight 20%,15%,15% 30% and 20% </w:t>
      </w:r>
      <w:r w:rsidR="000D1D64">
        <w:t>(which is the combined returns with all stock provide)</w:t>
      </w:r>
      <w:r w:rsidR="00627F21">
        <w:t>.</w:t>
      </w:r>
    </w:p>
    <w:p w14:paraId="03B06EAD" w14:textId="009B66D2" w:rsidR="00627F21" w:rsidRDefault="00627F21" w:rsidP="006C558A">
      <w:r>
        <w:rPr>
          <w:noProof/>
        </w:rPr>
        <w:drawing>
          <wp:inline distT="0" distB="0" distL="0" distR="0" wp14:anchorId="64C42FA6" wp14:editId="1358061D">
            <wp:extent cx="5580380" cy="1172845"/>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0380" cy="1172845"/>
                    </a:xfrm>
                    <a:prstGeom prst="rect">
                      <a:avLst/>
                    </a:prstGeom>
                  </pic:spPr>
                </pic:pic>
              </a:graphicData>
            </a:graphic>
          </wp:inline>
        </w:drawing>
      </w:r>
    </w:p>
    <w:p w14:paraId="00282FCF" w14:textId="7D6F76CC" w:rsidR="001B7EC0" w:rsidRPr="006C558A" w:rsidRDefault="0028511F" w:rsidP="0028511F">
      <w:pPr>
        <w:jc w:val="center"/>
      </w:pPr>
      <w:r>
        <w:t>Table 5</w:t>
      </w:r>
    </w:p>
    <w:p w14:paraId="09784B50" w14:textId="2F36277A" w:rsidR="006E279C" w:rsidRDefault="00C4107B" w:rsidP="0028511F">
      <w:r w:rsidRPr="00C4107B">
        <w:t xml:space="preserve">Then we sort Table </w:t>
      </w:r>
      <w:r w:rsidR="0074245A" w:rsidRPr="00C4107B">
        <w:t>5,</w:t>
      </w:r>
      <w:r w:rsidRPr="00C4107B">
        <w:t xml:space="preserve"> from the largest loss to </w:t>
      </w:r>
      <w:r w:rsidR="001F69EC" w:rsidRPr="00C4107B">
        <w:t>profit.</w:t>
      </w:r>
      <w:r w:rsidRPr="00C4107B">
        <w:t xml:space="preserve"> </w:t>
      </w:r>
      <w:r w:rsidR="00915037">
        <w:t xml:space="preserve"> </w:t>
      </w:r>
    </w:p>
    <w:p w14:paraId="01D665C7" w14:textId="75C2542E" w:rsidR="00915037" w:rsidRDefault="00915037" w:rsidP="0028511F">
      <w:r>
        <w:rPr>
          <w:noProof/>
        </w:rPr>
        <w:drawing>
          <wp:inline distT="0" distB="0" distL="0" distR="0" wp14:anchorId="262A75D2" wp14:editId="3CBB95AC">
            <wp:extent cx="5580380" cy="1600835"/>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1600835"/>
                    </a:xfrm>
                    <a:prstGeom prst="rect">
                      <a:avLst/>
                    </a:prstGeom>
                  </pic:spPr>
                </pic:pic>
              </a:graphicData>
            </a:graphic>
          </wp:inline>
        </w:drawing>
      </w:r>
    </w:p>
    <w:p w14:paraId="3B24538F" w14:textId="2F503ADE" w:rsidR="006D5CCD" w:rsidRDefault="006D5CCD" w:rsidP="006D5CCD">
      <w:pPr>
        <w:jc w:val="center"/>
      </w:pPr>
      <w:r>
        <w:lastRenderedPageBreak/>
        <w:t>Table 6</w:t>
      </w:r>
    </w:p>
    <w:p w14:paraId="25ED309B" w14:textId="4591AA88" w:rsidR="006A23B9" w:rsidRDefault="006A23B9" w:rsidP="006D33AC">
      <w:r>
        <w:t xml:space="preserve">Since we are </w:t>
      </w:r>
      <w:r w:rsidR="006D33AC" w:rsidRPr="006D33AC">
        <w:t xml:space="preserve">interested </w:t>
      </w:r>
      <w:r>
        <w:t xml:space="preserve">in 99%VaR it </w:t>
      </w:r>
      <w:r w:rsidR="006D33AC" w:rsidRPr="006D33AC">
        <w:t xml:space="preserve">means </w:t>
      </w:r>
      <w:r>
        <w:t xml:space="preserve">we need to that 1% of the total </w:t>
      </w:r>
      <w:r w:rsidR="0074245A">
        <w:t>day,</w:t>
      </w:r>
      <w:r>
        <w:t xml:space="preserve"> it mean</w:t>
      </w:r>
      <w:r w:rsidR="006D33AC">
        <w:t>s</w:t>
      </w:r>
      <w:r>
        <w:t xml:space="preserve"> </w:t>
      </w:r>
      <m:oMath>
        <m:r>
          <w:rPr>
            <w:rFonts w:ascii="Cambria Math" w:hAnsi="Cambria Math"/>
          </w:rPr>
          <m:t xml:space="preserve">500 × 1%=5 </m:t>
        </m:r>
      </m:oMath>
      <w:r w:rsidR="0074245A">
        <w:t>days.</w:t>
      </w:r>
      <w:r>
        <w:t xml:space="preserve"> we will take the fifth scenario, in this </w:t>
      </w:r>
      <w:r w:rsidR="0074245A">
        <w:t>case,</w:t>
      </w:r>
      <w:r w:rsidR="006D33AC">
        <w:t xml:space="preserve"> it </w:t>
      </w:r>
      <w:r>
        <w:t xml:space="preserve">will be </w:t>
      </w:r>
      <w:r w:rsidR="006D33AC">
        <w:t>367,</w:t>
      </w:r>
      <w:r>
        <w:t xml:space="preserve"> So the VaR will </w:t>
      </w:r>
      <w:r w:rsidR="0074245A">
        <w:t>be:</w:t>
      </w:r>
      <w:r w:rsidR="006D33AC">
        <w:t xml:space="preserve"> </w:t>
      </w:r>
    </w:p>
    <w:p w14:paraId="176E6548" w14:textId="0F196495" w:rsidR="006A23B9" w:rsidRDefault="000D2211" w:rsidP="006A23B9">
      <w:pPr>
        <w:jc w:val="center"/>
      </w:pPr>
      <m:oMath>
        <m:r>
          <w:rPr>
            <w:rFonts w:ascii="Cambria Math" w:hAnsi="Cambria Math"/>
          </w:rPr>
          <m:t>10000×</m:t>
        </m:r>
        <m:d>
          <m:dPr>
            <m:begChr m:val="|"/>
            <m:endChr m:val="|"/>
            <m:ctrlPr>
              <w:rPr>
                <w:rFonts w:ascii="Cambria Math" w:hAnsi="Cambria Math"/>
                <w:i/>
              </w:rPr>
            </m:ctrlPr>
          </m:dPr>
          <m:e>
            <m:r>
              <w:rPr>
                <w:rFonts w:ascii="Cambria Math" w:hAnsi="Cambria Math"/>
              </w:rPr>
              <m:t>-0.0470143</m:t>
            </m:r>
          </m:e>
        </m:d>
        <m:r>
          <w:rPr>
            <w:rFonts w:ascii="Cambria Math" w:hAnsi="Cambria Math"/>
          </w:rPr>
          <m:t>=470.14</m:t>
        </m:r>
      </m:oMath>
      <w:r w:rsidR="006A23B9">
        <w:t xml:space="preserve"> </w:t>
      </w:r>
    </w:p>
    <w:p w14:paraId="01302CC3" w14:textId="674C2EB8" w:rsidR="006A23B9" w:rsidRDefault="006A23B9" w:rsidP="006A23B9">
      <w:r>
        <w:t xml:space="preserve">So for N day VaR it will </w:t>
      </w:r>
      <w:r w:rsidR="006D33AC" w:rsidRPr="006D33AC">
        <w:t>calculate</w:t>
      </w:r>
      <w:r w:rsidR="006D33AC">
        <w:t xml:space="preserve"> </w:t>
      </w:r>
      <w:r>
        <w:t xml:space="preserve">by </w:t>
      </w:r>
      <m:oMath>
        <m:rad>
          <m:radPr>
            <m:degHide m:val="1"/>
            <m:ctrlPr>
              <w:rPr>
                <w:rFonts w:ascii="Cambria Math" w:hAnsi="Cambria Math"/>
                <w:i/>
              </w:rPr>
            </m:ctrlPr>
          </m:radPr>
          <m:deg/>
          <m:e>
            <m:r>
              <w:rPr>
                <w:rFonts w:ascii="Cambria Math" w:hAnsi="Cambria Math"/>
              </w:rPr>
              <m:t>N</m:t>
            </m:r>
          </m:e>
        </m:rad>
      </m:oMath>
      <w:r>
        <w:t xml:space="preserve"> times the 1-day </w:t>
      </w:r>
      <w:r w:rsidR="0074245A">
        <w:t>VaR,</w:t>
      </w:r>
      <w:r>
        <w:t xml:space="preserve"> so the 5-days VaR for apple </w:t>
      </w:r>
      <w:r w:rsidR="0074245A">
        <w:t>is:</w:t>
      </w:r>
    </w:p>
    <w:p w14:paraId="3031F1C2" w14:textId="7EDAAAEF" w:rsidR="006A23B9" w:rsidRPr="006C558A" w:rsidRDefault="00000000" w:rsidP="006A23B9">
      <w:pPr>
        <w:jc w:val="center"/>
      </w:pPr>
      <m:oMathPara>
        <m:oMath>
          <m:rad>
            <m:radPr>
              <m:degHide m:val="1"/>
              <m:ctrlPr>
                <w:rPr>
                  <w:rFonts w:ascii="Cambria Math" w:hAnsi="Cambria Math"/>
                  <w:i/>
                </w:rPr>
              </m:ctrlPr>
            </m:radPr>
            <m:deg/>
            <m:e>
              <m:r>
                <w:rPr>
                  <w:rFonts w:ascii="Cambria Math" w:hAnsi="Cambria Math"/>
                </w:rPr>
                <m:t>5</m:t>
              </m:r>
            </m:e>
          </m:rad>
          <m:r>
            <w:rPr>
              <w:rFonts w:ascii="Cambria Math" w:hAnsi="Cambria Math"/>
            </w:rPr>
            <m:t xml:space="preserve"> × 470.14</m:t>
          </m:r>
          <m:r>
            <m:rPr>
              <m:sty m:val="p"/>
            </m:rPr>
            <w:rPr>
              <w:rFonts w:ascii="Cambria Math" w:hAnsi="Cambria Math"/>
            </w:rPr>
            <m:t xml:space="preserve"> </m:t>
          </m:r>
          <m:r>
            <w:rPr>
              <w:rFonts w:ascii="Cambria Math" w:hAnsi="Cambria Math"/>
            </w:rPr>
            <m:t>=$1051.27</m:t>
          </m:r>
        </m:oMath>
      </m:oMathPara>
    </w:p>
    <w:p w14:paraId="33EF2759" w14:textId="37ACBF9B" w:rsidR="006D5CCD" w:rsidRDefault="006D5CCD" w:rsidP="006D5CCD"/>
    <w:p w14:paraId="25D9D0C6" w14:textId="3E46A661" w:rsidR="00626AE3" w:rsidRDefault="00626AE3" w:rsidP="00626AE3">
      <w:pPr>
        <w:pStyle w:val="Heading2"/>
      </w:pPr>
      <w:bookmarkStart w:id="78" w:name="_Toc131091310"/>
      <w:r>
        <w:t>Model Building method</w:t>
      </w:r>
      <w:bookmarkEnd w:id="78"/>
      <w:r>
        <w:t xml:space="preserve"> </w:t>
      </w:r>
    </w:p>
    <w:p w14:paraId="42F150E8" w14:textId="24605663" w:rsidR="00CB0FBB" w:rsidRDefault="00873976" w:rsidP="00D16C5F">
      <w:r w:rsidRPr="00873976">
        <w:t>The model-building method is the primary alternative to historical simulation. Before delving into the method, we need to define clearly the volatility unit first.</w:t>
      </w:r>
    </w:p>
    <w:p w14:paraId="1EDEDA53" w14:textId="77777777" w:rsidR="00873976" w:rsidRDefault="00873976" w:rsidP="00D16C5F"/>
    <w:p w14:paraId="4ABC350C" w14:textId="775726AB" w:rsidR="00CB0FBB" w:rsidRPr="00841D5E" w:rsidRDefault="00CB0FBB" w:rsidP="00AC7832">
      <w:pPr>
        <w:pStyle w:val="Heading3"/>
      </w:pPr>
      <w:bookmarkStart w:id="79" w:name="_Toc131091311"/>
      <w:r w:rsidRPr="00841D5E">
        <w:t>Daily Volati</w:t>
      </w:r>
      <w:r w:rsidR="00841D5E" w:rsidRPr="00841D5E">
        <w:t>lities</w:t>
      </w:r>
      <w:bookmarkEnd w:id="79"/>
    </w:p>
    <w:p w14:paraId="76E587B2" w14:textId="1B9CCE0C" w:rsidR="003B6380" w:rsidRDefault="00E87FAD" w:rsidP="00D16C5F">
      <w:r w:rsidRPr="00E87FAD">
        <w:t>In option pricing, time is normally defined in years, and an asset's volatility is usually expressed as a "volatility per year." When utilising the model-building approach to calculate VaR for market risk, time is typically measured in days, and an asset's volatility is typically expressed as a "volatility per day."</w:t>
      </w:r>
      <w:r w:rsidR="00B557B2">
        <w:t xml:space="preserve"> </w:t>
      </w:r>
    </w:p>
    <w:p w14:paraId="69995BE7" w14:textId="77777777" w:rsidR="00873976" w:rsidRDefault="00873976" w:rsidP="00D16C5F"/>
    <w:p w14:paraId="6AB56056" w14:textId="045D5CDB" w:rsidR="006A5E05" w:rsidRDefault="00873976" w:rsidP="00D16C5F">
      <w:r w:rsidRPr="00873976">
        <w:t>Let's define the volatility per year of a certain asset</w:t>
      </w:r>
      <w:r>
        <w:t xml:space="preserve"> </w:t>
      </w:r>
      <w:r w:rsidR="005B7724">
        <w:t xml:space="preserve">be </w:t>
      </w:r>
      <m:oMath>
        <m:sSub>
          <m:sSubPr>
            <m:ctrlPr>
              <w:rPr>
                <w:rFonts w:ascii="Cambria Math" w:hAnsi="Cambria Math"/>
                <w:i/>
              </w:rPr>
            </m:ctrlPr>
          </m:sSubPr>
          <m:e>
            <m:r>
              <w:rPr>
                <w:rFonts w:ascii="Cambria Math" w:hAnsi="Cambria Math"/>
              </w:rPr>
              <m:t>σ</m:t>
            </m:r>
          </m:e>
          <m:sub>
            <m:r>
              <w:rPr>
                <w:rFonts w:ascii="Cambria Math" w:hAnsi="Cambria Math"/>
              </w:rPr>
              <m:t>year</m:t>
            </m:r>
          </m:sub>
        </m:sSub>
        <m:r>
          <w:rPr>
            <w:rFonts w:ascii="Cambria Math" w:hAnsi="Cambria Math"/>
          </w:rPr>
          <m:t xml:space="preserve"> </m:t>
        </m:r>
      </m:oMath>
      <w:r w:rsidR="005B7724">
        <w:t xml:space="preserve"> and the equivalent </w:t>
      </w:r>
      <w:r w:rsidR="00F603F3">
        <w:t xml:space="preserve">volatility per day of the asset as </w:t>
      </w:r>
      <m:oMath>
        <m:sSub>
          <m:sSubPr>
            <m:ctrlPr>
              <w:rPr>
                <w:rFonts w:ascii="Cambria Math" w:hAnsi="Cambria Math"/>
                <w:i/>
              </w:rPr>
            </m:ctrlPr>
          </m:sSubPr>
          <m:e>
            <m:r>
              <w:rPr>
                <w:rFonts w:ascii="Cambria Math" w:hAnsi="Cambria Math"/>
              </w:rPr>
              <m:t>σ</m:t>
            </m:r>
          </m:e>
          <m:sub>
            <m:r>
              <w:rPr>
                <w:rFonts w:ascii="Cambria Math" w:hAnsi="Cambria Math"/>
              </w:rPr>
              <m:t>day</m:t>
            </m:r>
          </m:sub>
        </m:sSub>
      </m:oMath>
      <w:r w:rsidR="001210C6">
        <w:t xml:space="preserve">. Assume a year </w:t>
      </w:r>
      <w:r w:rsidR="004B658F">
        <w:t>has</w:t>
      </w:r>
      <w:r w:rsidR="001210C6">
        <w:t xml:space="preserve"> 252 trading </w:t>
      </w:r>
      <w:r w:rsidR="00B24D47">
        <w:t>days,</w:t>
      </w:r>
      <w:r w:rsidR="00612573">
        <w:t xml:space="preserve"> the daily volatility will be :</w:t>
      </w:r>
    </w:p>
    <w:p w14:paraId="042146CD" w14:textId="43E95A2A" w:rsidR="007B1010" w:rsidRPr="007B1010" w:rsidRDefault="00000000" w:rsidP="00647B8C">
      <m:oMathPara>
        <m:oMath>
          <m:sSub>
            <m:sSubPr>
              <m:ctrlPr>
                <w:rPr>
                  <w:rFonts w:ascii="Cambria Math" w:hAnsi="Cambria Math"/>
                  <w:i/>
                </w:rPr>
              </m:ctrlPr>
            </m:sSubPr>
            <m:e>
              <m:r>
                <w:rPr>
                  <w:rFonts w:ascii="Cambria Math" w:hAnsi="Cambria Math"/>
                </w:rPr>
                <m:t>σ</m:t>
              </m:r>
            </m:e>
            <m:sub>
              <m:r>
                <w:rPr>
                  <w:rFonts w:ascii="Cambria Math" w:hAnsi="Cambria Math"/>
                </w:rPr>
                <m:t>day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year</m:t>
                  </m:r>
                </m:sub>
              </m:sSub>
            </m:num>
            <m:den>
              <m:rad>
                <m:radPr>
                  <m:degHide m:val="1"/>
                  <m:ctrlPr>
                    <w:rPr>
                      <w:rFonts w:ascii="Cambria Math" w:hAnsi="Cambria Math"/>
                      <w:i/>
                    </w:rPr>
                  </m:ctrlPr>
                </m:radPr>
                <m:deg/>
                <m:e>
                  <m:r>
                    <w:rPr>
                      <w:rFonts w:ascii="Cambria Math" w:hAnsi="Cambria Math"/>
                    </w:rPr>
                    <m:t>2</m:t>
                  </m:r>
                </m:e>
              </m:rad>
              <m:r>
                <w:rPr>
                  <w:rFonts w:ascii="Cambria Math" w:hAnsi="Cambria Math"/>
                </w:rPr>
                <m:t>52</m:t>
              </m:r>
            </m:den>
          </m:f>
          <m:r>
            <w:rPr>
              <w:rFonts w:ascii="Cambria Math" w:hAnsi="Cambria Math"/>
            </w:rPr>
            <m:t xml:space="preserve"> </m:t>
          </m:r>
        </m:oMath>
      </m:oMathPara>
    </w:p>
    <w:p w14:paraId="61EDCDB1" w14:textId="77777777" w:rsidR="004B658F" w:rsidRDefault="004B658F" w:rsidP="00647B8C"/>
    <w:p w14:paraId="18857022" w14:textId="31BD3A0D" w:rsidR="004E24D0" w:rsidRDefault="00AD3383" w:rsidP="00647B8C">
      <w:r>
        <w:t xml:space="preserve">So the daily volatility will be around 6% of annual </w:t>
      </w:r>
      <w:r w:rsidR="00291949">
        <w:t>volatility</w:t>
      </w:r>
      <w:r w:rsidR="00BD0A58">
        <w:t xml:space="preserve">. </w:t>
      </w:r>
      <w:r w:rsidR="00FB5470" w:rsidRPr="00FB5470">
        <w:t>In calculating VaR, we assume that the daily volatility of a stock is equal to the standard deviation of the percentage change within a day</w:t>
      </w:r>
      <w:r w:rsidR="00FB5470">
        <w:t>.</w:t>
      </w:r>
    </w:p>
    <w:p w14:paraId="190C991B" w14:textId="59471F49" w:rsidR="00FB5470" w:rsidRDefault="00FB5470" w:rsidP="00647B8C"/>
    <w:p w14:paraId="18881827" w14:textId="356D774B" w:rsidR="00AC7832" w:rsidRDefault="00FF6C79" w:rsidP="00AC7832">
      <w:pPr>
        <w:pStyle w:val="Heading3"/>
      </w:pPr>
      <w:bookmarkStart w:id="80" w:name="_Toc131091312"/>
      <w:r>
        <w:t xml:space="preserve">Model Building method – Single Asset </w:t>
      </w:r>
      <w:r w:rsidR="005B42CF">
        <w:rPr>
          <w:rStyle w:val="FootnoteReference"/>
        </w:rPr>
        <w:footnoteReference w:id="6"/>
      </w:r>
      <w:bookmarkEnd w:id="80"/>
    </w:p>
    <w:p w14:paraId="4BCF338C" w14:textId="63B43F57" w:rsidR="00475BA3" w:rsidRDefault="00C23F0A" w:rsidP="00FF6C79">
      <w:r>
        <w:t xml:space="preserve">Let said we have 10K in a </w:t>
      </w:r>
      <w:r w:rsidR="0074245A">
        <w:t>share of Apple</w:t>
      </w:r>
      <w:r w:rsidR="00B24D47">
        <w:t>.</w:t>
      </w:r>
      <w:r w:rsidR="00886761">
        <w:t xml:space="preserve"> We are interested in the loss level over </w:t>
      </w:r>
      <w:r w:rsidR="00705BA2">
        <w:t>5</w:t>
      </w:r>
      <w:r w:rsidR="00886761">
        <w:t xml:space="preserve"> days that we are </w:t>
      </w:r>
      <w:r w:rsidR="00B123A2">
        <w:t>9</w:t>
      </w:r>
      <w:r w:rsidR="002329D1">
        <w:t>9</w:t>
      </w:r>
      <w:r w:rsidR="00B123A2">
        <w:t xml:space="preserve">% </w:t>
      </w:r>
      <w:r w:rsidR="009F020F">
        <w:t xml:space="preserve">certain will not be </w:t>
      </w:r>
      <w:r w:rsidR="00DF4558">
        <w:t xml:space="preserve">exceeded </w:t>
      </w:r>
      <w:r w:rsidR="00585BD9">
        <w:t xml:space="preserve">in 1 day time horizon. So N = </w:t>
      </w:r>
      <w:r w:rsidR="00CA493B">
        <w:t>5</w:t>
      </w:r>
      <w:r w:rsidR="00916DEE">
        <w:t xml:space="preserve"> and X = </w:t>
      </w:r>
      <w:r w:rsidR="00B24D47">
        <w:t>99,</w:t>
      </w:r>
      <w:r w:rsidR="002A58AC">
        <w:t xml:space="preserve"> </w:t>
      </w:r>
      <w:r w:rsidR="004B658F" w:rsidRPr="004B658F">
        <w:t>Assuming</w:t>
      </w:r>
      <w:r w:rsidR="004B658F">
        <w:t xml:space="preserve"> </w:t>
      </w:r>
      <w:r w:rsidR="00DA6564">
        <w:t xml:space="preserve">the daily volatility of Apple is </w:t>
      </w:r>
      <w:r w:rsidR="00980EA9">
        <w:t>2</w:t>
      </w:r>
      <w:r w:rsidR="003C232E">
        <w:t xml:space="preserve">% (32 % in a year) </w:t>
      </w:r>
      <w:r w:rsidR="004F54A2">
        <w:t xml:space="preserve">the standard deviation of daily change </w:t>
      </w:r>
      <w:r w:rsidR="00CB0186">
        <w:t xml:space="preserve">will be 2 % of 10K which is </w:t>
      </w:r>
      <w:r w:rsidR="00E67DC6">
        <w:t xml:space="preserve">$ </w:t>
      </w:r>
      <w:r w:rsidR="00CB0186">
        <w:t>200</w:t>
      </w:r>
      <w:r w:rsidR="00E67DC6">
        <w:t>.</w:t>
      </w:r>
      <w:r w:rsidR="00CB0186">
        <w:t xml:space="preserve"> </w:t>
      </w:r>
    </w:p>
    <w:p w14:paraId="1D3AC269" w14:textId="77777777" w:rsidR="004B658F" w:rsidRDefault="004B658F" w:rsidP="00FF6C79"/>
    <w:p w14:paraId="0A814E33" w14:textId="72410830" w:rsidR="00475BA3" w:rsidRDefault="00475BA3" w:rsidP="00FF6C79">
      <w:r w:rsidRPr="00475BA3">
        <w:t>In the model-building methods, it is common to assume that the predicted change in a market variable over the time period under consideration is zero. Although this is not precisely correct, it is a valid assumption. When compared to the standard deviation of the change, the expected change in the price of a market variable over a short time period is often tiny.</w:t>
      </w:r>
      <w:r>
        <w:t xml:space="preserve"> </w:t>
      </w:r>
      <w:r w:rsidR="00E87077" w:rsidRPr="00E87077">
        <w:t xml:space="preserve">For example, Apple is predicted to yield </w:t>
      </w:r>
      <w:r w:rsidR="00497A82">
        <w:t>2</w:t>
      </w:r>
      <w:r w:rsidR="00E87077" w:rsidRPr="00E87077">
        <w:t>0% every year. The expected return during a one-day period is 0.</w:t>
      </w:r>
      <w:r w:rsidR="001C393A">
        <w:t>2</w:t>
      </w:r>
      <w:r w:rsidR="00E87077" w:rsidRPr="00E87077">
        <w:t xml:space="preserve">0/252, or around </w:t>
      </w:r>
      <w:r w:rsidR="00EB7299" w:rsidRPr="00EB7299">
        <w:t>0.</w:t>
      </w:r>
      <w:r w:rsidR="001C393A">
        <w:t>08</w:t>
      </w:r>
      <w:r w:rsidR="00E87077" w:rsidRPr="00E87077">
        <w:t>%, with a standard deviation of 2%. The predicted return over a 10-day period is 0.</w:t>
      </w:r>
      <w:r w:rsidR="00A913C3">
        <w:t>08</w:t>
      </w:r>
      <w:r w:rsidR="00E87077" w:rsidRPr="00E87077">
        <w:t xml:space="preserve"> x 10, or about 0.</w:t>
      </w:r>
      <w:r w:rsidR="00A913C3">
        <w:t>8</w:t>
      </w:r>
      <w:r w:rsidR="00E87077" w:rsidRPr="00E87077">
        <w:t>%, while the standard deviation of the return is 2</w:t>
      </w:r>
      <m:oMath>
        <m:rad>
          <m:radPr>
            <m:degHide m:val="1"/>
            <m:ctrlPr>
              <w:rPr>
                <w:rFonts w:ascii="Cambria Math" w:hAnsi="Cambria Math"/>
                <w:i/>
              </w:rPr>
            </m:ctrlPr>
          </m:radPr>
          <m:deg/>
          <m:e>
            <m:r>
              <w:rPr>
                <w:rFonts w:ascii="Cambria Math" w:hAnsi="Cambria Math"/>
              </w:rPr>
              <m:t>5</m:t>
            </m:r>
          </m:e>
        </m:rad>
      </m:oMath>
      <w:r w:rsidR="009E7787">
        <w:t xml:space="preserve"> </w:t>
      </w:r>
      <w:r w:rsidR="00E87077" w:rsidRPr="00E87077">
        <w:t xml:space="preserve">, or about </w:t>
      </w:r>
      <w:r w:rsidR="00B57784">
        <w:t>4.5</w:t>
      </w:r>
      <w:r w:rsidR="00E87077" w:rsidRPr="00E87077">
        <w:t>%.</w:t>
      </w:r>
      <w:r w:rsidR="007B00FD">
        <w:t xml:space="preserve"> </w:t>
      </w:r>
    </w:p>
    <w:p w14:paraId="43E415AB" w14:textId="77777777" w:rsidR="004B658F" w:rsidRDefault="004B658F" w:rsidP="00FF6C79"/>
    <w:p w14:paraId="011623F5" w14:textId="1124635F" w:rsidR="00DF22D2" w:rsidRDefault="00AD33CE" w:rsidP="00FF6C79">
      <w:r>
        <w:lastRenderedPageBreak/>
        <w:t xml:space="preserve">From the </w:t>
      </w:r>
      <w:r w:rsidRPr="00AD33CE">
        <w:t xml:space="preserve">standard normal cumulative distribution </w:t>
      </w:r>
      <w:r w:rsidR="00B24D47" w:rsidRPr="00AD33CE">
        <w:t>function,</w:t>
      </w:r>
      <w:r>
        <w:t xml:space="preserve"> we know that </w:t>
      </w:r>
      <m:oMath>
        <m:sSup>
          <m:sSupPr>
            <m:ctrlPr>
              <w:rPr>
                <w:rFonts w:ascii="Cambria Math" w:hAnsi="Cambria Math"/>
                <w:i/>
              </w:rPr>
            </m:ctrlPr>
          </m:sSupPr>
          <m:e>
            <m:r>
              <w:rPr>
                <w:rFonts w:ascii="Cambria Math" w:hAnsi="Cambria Math"/>
              </w:rPr>
              <m:t>N</m:t>
            </m:r>
          </m:e>
          <m:sup>
            <m:r>
              <w:rPr>
                <w:rFonts w:ascii="Cambria Math" w:hAnsi="Cambria Math"/>
              </w:rPr>
              <m:t>-1</m:t>
            </m:r>
          </m:sup>
        </m:sSup>
        <m:d>
          <m:dPr>
            <m:ctrlPr>
              <w:rPr>
                <w:rFonts w:ascii="Cambria Math" w:hAnsi="Cambria Math"/>
                <w:i/>
              </w:rPr>
            </m:ctrlPr>
          </m:dPr>
          <m:e>
            <m:r>
              <w:rPr>
                <w:rFonts w:ascii="Cambria Math" w:hAnsi="Cambria Math"/>
              </w:rPr>
              <m:t>0.01</m:t>
            </m:r>
          </m:e>
        </m:d>
        <m:r>
          <w:rPr>
            <w:rFonts w:ascii="Cambria Math" w:hAnsi="Cambria Math"/>
          </w:rPr>
          <m:t xml:space="preserve">=2.326 </m:t>
        </m:r>
      </m:oMath>
      <w:r w:rsidR="00B64995">
        <w:t xml:space="preserve">. </w:t>
      </w:r>
      <w:r w:rsidR="00F3154A" w:rsidRPr="00F3154A">
        <w:t xml:space="preserve">This </w:t>
      </w:r>
      <w:r w:rsidR="00F3154A">
        <w:t>mean</w:t>
      </w:r>
      <w:r w:rsidR="003949C0">
        <w:t>s</w:t>
      </w:r>
      <w:r w:rsidR="00F3154A" w:rsidRPr="00F3154A">
        <w:t xml:space="preserve"> that there is </w:t>
      </w:r>
      <w:r w:rsidR="00F3154A">
        <w:t xml:space="preserve">only </w:t>
      </w:r>
      <w:r w:rsidR="00F3154A" w:rsidRPr="00F3154A">
        <w:t xml:space="preserve">1% chance that the value of a normally distributed variable will change by more than 2.326 standard deviations. It </w:t>
      </w:r>
      <w:r w:rsidR="00F3154A">
        <w:t>also mean</w:t>
      </w:r>
      <w:r w:rsidR="003949C0">
        <w:t>s</w:t>
      </w:r>
      <w:r w:rsidR="00F3154A" w:rsidRPr="00F3154A">
        <w:t xml:space="preserve"> that we are 99% certain that the value of a normally distributed variable will not decrease by more than 2.326 standard deviations.</w:t>
      </w:r>
      <w:r w:rsidR="00DF22D2">
        <w:t xml:space="preserve"> </w:t>
      </w:r>
      <w:r w:rsidR="00B24D47">
        <w:t>So,</w:t>
      </w:r>
      <w:r w:rsidR="00DF22D2">
        <w:t xml:space="preserve"> let</w:t>
      </w:r>
      <w:r w:rsidR="00BC50A7">
        <w:t>’s</w:t>
      </w:r>
      <w:r w:rsidR="00DF22D2">
        <w:t xml:space="preserve"> put the number </w:t>
      </w:r>
      <w:r w:rsidR="0074245A">
        <w:t>together.</w:t>
      </w:r>
      <w:r w:rsidR="00DF22D2">
        <w:t xml:space="preserve"> </w:t>
      </w:r>
    </w:p>
    <w:p w14:paraId="0BA8962E" w14:textId="77777777" w:rsidR="004B658F" w:rsidRDefault="004B658F" w:rsidP="00FF6C79"/>
    <w:p w14:paraId="1485A09A" w14:textId="5D9614D6" w:rsidR="00DF22D2" w:rsidRPr="004B658F" w:rsidRDefault="00DF22D2" w:rsidP="00FF6C79">
      <m:oMathPara>
        <m:oMath>
          <m:r>
            <w:rPr>
              <w:rFonts w:ascii="Cambria Math" w:hAnsi="Cambria Math"/>
            </w:rPr>
            <m:t>2.326 × 200=$465.2</m:t>
          </m:r>
        </m:oMath>
      </m:oMathPara>
    </w:p>
    <w:p w14:paraId="61AA436F" w14:textId="77777777" w:rsidR="004B658F" w:rsidRPr="0060321E" w:rsidRDefault="004B658F" w:rsidP="00FF6C79"/>
    <w:p w14:paraId="5C961621" w14:textId="4360D822" w:rsidR="00EB0DA1" w:rsidRDefault="000E3195" w:rsidP="00FF6C79">
      <w:r>
        <w:t xml:space="preserve">So for N day VaR </w:t>
      </w:r>
      <w:r w:rsidR="002C770E">
        <w:t xml:space="preserve">it will </w:t>
      </w:r>
      <w:r w:rsidR="00BC50A7" w:rsidRPr="00BC50A7">
        <w:t>calculate</w:t>
      </w:r>
      <w:r w:rsidR="00BC50A7">
        <w:t xml:space="preserve"> </w:t>
      </w:r>
      <w:r w:rsidR="002C770E">
        <w:t>by</w:t>
      </w:r>
      <w:r w:rsidR="00EB0DA1">
        <w:t xml:space="preserve"> </w:t>
      </w:r>
      <m:oMath>
        <m:rad>
          <m:radPr>
            <m:degHide m:val="1"/>
            <m:ctrlPr>
              <w:rPr>
                <w:rFonts w:ascii="Cambria Math" w:hAnsi="Cambria Math"/>
                <w:i/>
              </w:rPr>
            </m:ctrlPr>
          </m:radPr>
          <m:deg/>
          <m:e>
            <m:r>
              <w:rPr>
                <w:rFonts w:ascii="Cambria Math" w:hAnsi="Cambria Math"/>
              </w:rPr>
              <m:t>N</m:t>
            </m:r>
          </m:e>
        </m:rad>
      </m:oMath>
      <w:r w:rsidR="00C6442B">
        <w:t xml:space="preserve"> times the 1-day </w:t>
      </w:r>
      <w:r w:rsidR="008104C7">
        <w:t>VaR,</w:t>
      </w:r>
      <w:r w:rsidR="00C6442B">
        <w:t xml:space="preserve"> so the </w:t>
      </w:r>
      <w:r w:rsidR="00B57784">
        <w:t>5</w:t>
      </w:r>
      <w:r w:rsidR="00C6442B">
        <w:t xml:space="preserve">-days VaR for apple </w:t>
      </w:r>
      <w:r w:rsidR="00683034">
        <w:t>is :</w:t>
      </w:r>
    </w:p>
    <w:p w14:paraId="17BB0300" w14:textId="1F51736D" w:rsidR="00683034" w:rsidRPr="00683034" w:rsidRDefault="00000000" w:rsidP="00683034">
      <w:pPr>
        <w:jc w:val="center"/>
      </w:pPr>
      <m:oMathPara>
        <m:oMath>
          <m:rad>
            <m:radPr>
              <m:degHide m:val="1"/>
              <m:ctrlPr>
                <w:rPr>
                  <w:rFonts w:ascii="Cambria Math" w:hAnsi="Cambria Math"/>
                  <w:i/>
                </w:rPr>
              </m:ctrlPr>
            </m:radPr>
            <m:deg/>
            <m:e>
              <m:r>
                <w:rPr>
                  <w:rFonts w:ascii="Cambria Math" w:hAnsi="Cambria Math"/>
                </w:rPr>
                <m:t>5</m:t>
              </m:r>
            </m:e>
          </m:rad>
          <m:r>
            <w:rPr>
              <w:rFonts w:ascii="Cambria Math" w:hAnsi="Cambria Math"/>
            </w:rPr>
            <m:t xml:space="preserve"> × 465.2=$1040.2</m:t>
          </m:r>
        </m:oMath>
      </m:oMathPara>
    </w:p>
    <w:p w14:paraId="6FC7F8BC" w14:textId="2C538FD9" w:rsidR="00683034" w:rsidRDefault="00D11555" w:rsidP="00D11555">
      <w:pPr>
        <w:pStyle w:val="Heading3"/>
      </w:pPr>
      <w:bookmarkStart w:id="81" w:name="_Toc131091313"/>
      <w:r>
        <w:t>Model Building method – Portfolio</w:t>
      </w:r>
      <w:bookmarkEnd w:id="81"/>
    </w:p>
    <w:p w14:paraId="3AF62679" w14:textId="645E422D" w:rsidR="002141D7" w:rsidRDefault="002141D7" w:rsidP="002141D7">
      <w:r w:rsidRPr="00C23A14">
        <w:t>Let said we have 10K investing in the Portfolio</w:t>
      </w:r>
      <w:r>
        <w:t xml:space="preserve"> which contain</w:t>
      </w:r>
      <w:r w:rsidR="00BC50A7">
        <w:t>s</w:t>
      </w:r>
      <w:r>
        <w:t xml:space="preserve"> 5 stock</w:t>
      </w:r>
      <w:r w:rsidR="00BC50A7">
        <w:t>s</w:t>
      </w:r>
      <w:r>
        <w:t xml:space="preserve"> which is TSM,</w:t>
      </w:r>
      <w:r w:rsidR="008104C7">
        <w:t xml:space="preserve"> </w:t>
      </w:r>
      <w:r>
        <w:t>TSLA</w:t>
      </w:r>
      <w:r w:rsidR="008104C7">
        <w:t xml:space="preserve">, </w:t>
      </w:r>
      <w:r>
        <w:t>GOOGL,</w:t>
      </w:r>
      <w:r w:rsidR="008104C7">
        <w:t xml:space="preserve"> </w:t>
      </w:r>
      <w:r>
        <w:t>MSFT and AAPL with weight</w:t>
      </w:r>
      <w:r w:rsidR="00BC50A7">
        <w:t xml:space="preserve">s </w:t>
      </w:r>
      <w:r>
        <w:t xml:space="preserve">20%,15%,15% 30% and 20 % </w:t>
      </w:r>
      <w:r w:rsidRPr="00C23A14">
        <w:t xml:space="preserve">. We are interested in the loss level over 5 days that we are 99% certain will not be exceeded in 1 day time horizon. </w:t>
      </w:r>
      <w:r w:rsidR="008104C7" w:rsidRPr="00C23A14">
        <w:t>So,</w:t>
      </w:r>
      <w:r w:rsidRPr="00C23A14">
        <w:t xml:space="preserve"> N = 5 and X = 99</w:t>
      </w:r>
      <w:r>
        <w:t xml:space="preserve">. </w:t>
      </w:r>
    </w:p>
    <w:p w14:paraId="7E7E6EC0" w14:textId="536BC17F" w:rsidR="00B658DD" w:rsidRDefault="00B658DD" w:rsidP="002141D7"/>
    <w:p w14:paraId="1372F84A" w14:textId="0765C651" w:rsidR="00D11555" w:rsidRDefault="0097714E" w:rsidP="00D11555">
      <w:r>
        <w:t xml:space="preserve">By the model-building </w:t>
      </w:r>
      <w:r w:rsidR="003547C5">
        <w:t>methods,</w:t>
      </w:r>
      <w:r w:rsidR="00EA193F">
        <w:t xml:space="preserve"> </w:t>
      </w:r>
      <w:r w:rsidR="004C7667">
        <w:t xml:space="preserve">we also need to gather all the data </w:t>
      </w:r>
      <w:r w:rsidR="00B366BA">
        <w:t>(see Table 4</w:t>
      </w:r>
      <w:r w:rsidR="008104C7">
        <w:t>),</w:t>
      </w:r>
      <w:r w:rsidR="00B366BA">
        <w:t xml:space="preserve"> then we calculate their </w:t>
      </w:r>
      <w:r w:rsidR="0074245A">
        <w:t>returns.</w:t>
      </w:r>
      <w:r w:rsidR="00B366BA">
        <w:t xml:space="preserve"> </w:t>
      </w:r>
    </w:p>
    <w:p w14:paraId="0C634F56" w14:textId="2C3CFD0E" w:rsidR="003360CA" w:rsidRDefault="0017321E" w:rsidP="00D11555">
      <w:r>
        <w:rPr>
          <w:noProof/>
        </w:rPr>
        <w:drawing>
          <wp:inline distT="0" distB="0" distL="0" distR="0" wp14:anchorId="3AC4C66C" wp14:editId="0D56C34A">
            <wp:extent cx="5580380" cy="1243330"/>
            <wp:effectExtent l="0" t="0" r="0" b="1270"/>
            <wp:docPr id="25" name="Picture 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1243330"/>
                    </a:xfrm>
                    <a:prstGeom prst="rect">
                      <a:avLst/>
                    </a:prstGeom>
                  </pic:spPr>
                </pic:pic>
              </a:graphicData>
            </a:graphic>
          </wp:inline>
        </w:drawing>
      </w:r>
    </w:p>
    <w:p w14:paraId="09264761" w14:textId="32153007" w:rsidR="0091006B" w:rsidRDefault="0017321E" w:rsidP="0017321E">
      <w:pPr>
        <w:jc w:val="center"/>
      </w:pPr>
      <w:r>
        <w:t>Table 6</w:t>
      </w:r>
    </w:p>
    <w:p w14:paraId="5A9912BD" w14:textId="38DE21C3" w:rsidR="004A0501" w:rsidRDefault="00501E5A" w:rsidP="00D11555">
      <w:r>
        <w:t xml:space="preserve">Then we need </w:t>
      </w:r>
      <w:r w:rsidR="00BC50A7" w:rsidRPr="00BC50A7">
        <w:t>to calculate</w:t>
      </w:r>
      <w:r w:rsidR="00BC50A7">
        <w:t xml:space="preserve"> </w:t>
      </w:r>
      <w:r w:rsidR="000E2925">
        <w:t>the c</w:t>
      </w:r>
      <w:r w:rsidR="000E2925" w:rsidRPr="000E2925">
        <w:t>ovariance</w:t>
      </w:r>
      <w:r w:rsidR="000E2925">
        <w:t xml:space="preserve"> for each </w:t>
      </w:r>
      <w:r w:rsidR="009B3859">
        <w:t>stock,</w:t>
      </w:r>
      <w:r w:rsidR="004A0501">
        <w:t xml:space="preserve"> by using the </w:t>
      </w:r>
      <w:r w:rsidR="004A0501" w:rsidRPr="004A0501">
        <w:t>formula</w:t>
      </w:r>
      <w:r w:rsidR="004A0501">
        <w:t xml:space="preserve"> </w:t>
      </w:r>
      <w:r w:rsidR="00BC50A7" w:rsidRPr="00BC50A7">
        <w:t>below</w:t>
      </w:r>
      <w:r w:rsidR="0005209C">
        <w:t>:</w:t>
      </w:r>
    </w:p>
    <w:p w14:paraId="436A1570" w14:textId="629FB101" w:rsidR="004A0501" w:rsidRPr="004E4F71" w:rsidRDefault="0037254A" w:rsidP="00D11555">
      <m:oMathPara>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r</m:t>
              </m:r>
            </m:e>
          </m:nary>
          <m:sSub>
            <m:sSubPr>
              <m:ctrlPr>
                <w:rPr>
                  <w:rFonts w:ascii="Cambria Math" w:hAnsi="Cambria Math"/>
                  <w:i/>
                </w:rPr>
              </m:ctrlPr>
            </m:sSubPr>
            <m:e>
              <m:r>
                <w:rPr>
                  <w:rFonts w:ascii="Cambria Math" w:hAnsi="Cambria Math"/>
                </w:rPr>
                <m:t>1</m:t>
              </m:r>
            </m:e>
            <m:sub>
              <m:r>
                <w:rPr>
                  <w:rFonts w:ascii="Cambria Math" w:hAnsi="Cambria Math"/>
                </w:rPr>
                <m:t>i</m:t>
              </m:r>
            </m:sub>
          </m:sSub>
          <m:r>
            <w:rPr>
              <w:rFonts w:ascii="Cambria Math" w:hAnsi="Cambria Math"/>
            </w:rPr>
            <m:t xml:space="preserve"> × r</m:t>
          </m:r>
          <m:sSub>
            <m:sSubPr>
              <m:ctrlPr>
                <w:rPr>
                  <w:rFonts w:ascii="Cambria Math" w:hAnsi="Cambria Math"/>
                  <w:i/>
                </w:rPr>
              </m:ctrlPr>
            </m:sSubPr>
            <m:e>
              <m:r>
                <w:rPr>
                  <w:rFonts w:ascii="Cambria Math" w:hAnsi="Cambria Math"/>
                </w:rPr>
                <m:t>2</m:t>
              </m:r>
            </m:e>
            <m:sub>
              <m:r>
                <w:rPr>
                  <w:rFonts w:ascii="Cambria Math" w:hAnsi="Cambria Math"/>
                </w:rPr>
                <m:t>i</m:t>
              </m:r>
            </m:sub>
          </m:sSub>
        </m:oMath>
      </m:oMathPara>
    </w:p>
    <w:p w14:paraId="430F451F" w14:textId="1D6C7F39" w:rsidR="00706237" w:rsidRDefault="0005209C" w:rsidP="00445FD0">
      <w:r>
        <w:t xml:space="preserve">In the </w:t>
      </w:r>
      <w:r w:rsidRPr="004A0501">
        <w:t>formula</w:t>
      </w:r>
      <w:r>
        <w:t xml:space="preserve"> R1 and R2 is representing all the returns </w:t>
      </w:r>
      <w:r w:rsidR="00BE4748">
        <w:t xml:space="preserve">for Stock 1 and Stock 2 , n is how many </w:t>
      </w:r>
      <w:r w:rsidR="0055785B" w:rsidRPr="0055785B">
        <w:t>days</w:t>
      </w:r>
      <w:r w:rsidR="0055785B">
        <w:t xml:space="preserve"> </w:t>
      </w:r>
      <w:r w:rsidR="00BE4748">
        <w:t xml:space="preserve">we have in the data , </w:t>
      </w:r>
      <m:oMath>
        <m:r>
          <w:rPr>
            <w:rFonts w:ascii="Cambria Math" w:hAnsi="Cambria Math"/>
          </w:rPr>
          <m:t>r1</m:t>
        </m:r>
      </m:oMath>
      <w:r w:rsidR="00834911">
        <w:t xml:space="preserve"> </w:t>
      </w:r>
      <w:r w:rsidR="002653C1">
        <w:t xml:space="preserve">and </w:t>
      </w:r>
      <m:oMath>
        <m:r>
          <w:rPr>
            <w:rFonts w:ascii="Cambria Math" w:hAnsi="Cambria Math"/>
          </w:rPr>
          <m:t>r2</m:t>
        </m:r>
      </m:oMath>
      <w:r w:rsidR="002653C1">
        <w:t xml:space="preserve"> </w:t>
      </w:r>
      <w:r w:rsidR="00834911">
        <w:t>will be t</w:t>
      </w:r>
      <w:r w:rsidR="00094E39">
        <w:t xml:space="preserve">he daily return </w:t>
      </w:r>
      <w:r w:rsidR="00867847">
        <w:t>.</w:t>
      </w:r>
      <w:r w:rsidR="00D00030">
        <w:t xml:space="preserve"> </w:t>
      </w:r>
      <w:r w:rsidR="00832CAE">
        <w:t xml:space="preserve">In this </w:t>
      </w:r>
      <w:r w:rsidR="00F95446">
        <w:t>example,</w:t>
      </w:r>
      <w:r w:rsidR="00832CAE">
        <w:t xml:space="preserve"> we </w:t>
      </w:r>
      <w:r w:rsidR="00DC5087">
        <w:t xml:space="preserve">have 5 </w:t>
      </w:r>
      <w:r w:rsidR="0055785B">
        <w:t>stocks,</w:t>
      </w:r>
      <w:r w:rsidR="00D06F9E">
        <w:t xml:space="preserve"> so we </w:t>
      </w:r>
      <w:r w:rsidR="00811C5B">
        <w:t xml:space="preserve">will have </w:t>
      </w:r>
      <w:r w:rsidR="00A96523">
        <w:t>25 c</w:t>
      </w:r>
      <w:r w:rsidR="00A96523" w:rsidRPr="000E2925">
        <w:t>ovariance</w:t>
      </w:r>
      <w:r w:rsidR="000D237E">
        <w:t xml:space="preserve">s </w:t>
      </w:r>
    </w:p>
    <w:p w14:paraId="71410BC4" w14:textId="73D27E6C" w:rsidR="00512B84" w:rsidRDefault="000D237E" w:rsidP="008E7922">
      <w:r>
        <w:rPr>
          <w:noProof/>
        </w:rPr>
        <w:drawing>
          <wp:inline distT="0" distB="0" distL="0" distR="0" wp14:anchorId="6D48FCC7" wp14:editId="3529846C">
            <wp:extent cx="5580380" cy="1740535"/>
            <wp:effectExtent l="0" t="0" r="0" b="0"/>
            <wp:docPr id="7" name="Picture 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380" cy="1740535"/>
                    </a:xfrm>
                    <a:prstGeom prst="rect">
                      <a:avLst/>
                    </a:prstGeom>
                  </pic:spPr>
                </pic:pic>
              </a:graphicData>
            </a:graphic>
          </wp:inline>
        </w:drawing>
      </w:r>
    </w:p>
    <w:p w14:paraId="6E9F80C8" w14:textId="4EFFB5C7" w:rsidR="00B20B4B" w:rsidRDefault="00B20B4B" w:rsidP="00B20B4B">
      <w:pPr>
        <w:jc w:val="center"/>
      </w:pPr>
      <w:r>
        <w:t>Table 7</w:t>
      </w:r>
    </w:p>
    <w:p w14:paraId="54E5D11E" w14:textId="0B56E00C" w:rsidR="00446793" w:rsidRDefault="00553090" w:rsidP="00445FD0">
      <w:r>
        <w:t>Then we nee</w:t>
      </w:r>
      <w:r w:rsidR="00EC1331">
        <w:t xml:space="preserve">d </w:t>
      </w:r>
      <w:r w:rsidR="008B1757">
        <w:t xml:space="preserve">to </w:t>
      </w:r>
      <w:r w:rsidR="00EC1331">
        <w:t xml:space="preserve">calculate the standard deviation </w:t>
      </w:r>
      <m:oMath>
        <m:r>
          <w:rPr>
            <w:rFonts w:ascii="Cambria Math" w:hAnsi="Cambria Math"/>
          </w:rPr>
          <m:t xml:space="preserve">σ </m:t>
        </m:r>
      </m:oMath>
      <w:r w:rsidR="00EC1331">
        <w:t>for the portfolio</w:t>
      </w:r>
      <w:r w:rsidR="00123A0A">
        <w:t xml:space="preserve">. With n stock </w:t>
      </w:r>
      <w:r w:rsidR="00157F22">
        <w:t>the formula will be :</w:t>
      </w:r>
    </w:p>
    <w:p w14:paraId="29F98267" w14:textId="1D5B4A88" w:rsidR="00157F22" w:rsidRDefault="00035DB8" w:rsidP="00445FD0">
      <m:oMathPara>
        <m:oMath>
          <m:r>
            <w:rPr>
              <w:rFonts w:ascii="Cambria Math" w:hAnsi="Cambria Math"/>
            </w:rPr>
            <w:lastRenderedPageBreak/>
            <m:t>σ=</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i,k=1</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e>
                  </m:d>
                </m:e>
              </m:nary>
            </m:e>
          </m:rad>
        </m:oMath>
      </m:oMathPara>
    </w:p>
    <w:p w14:paraId="79A936A6" w14:textId="44135F6E" w:rsidR="00267C84" w:rsidRDefault="001611B2" w:rsidP="00445FD0">
      <w:r>
        <w:t xml:space="preserve">In this </w:t>
      </w:r>
      <w:r w:rsidR="002350DB">
        <w:t xml:space="preserve">formula </w:t>
      </w:r>
      <m:oMath>
        <m:r>
          <w:rPr>
            <w:rFonts w:ascii="Cambria Math" w:hAnsi="Cambria Math"/>
          </w:rPr>
          <m:t>a</m:t>
        </m:r>
      </m:oMath>
      <w:r w:rsidR="002350DB">
        <w:t xml:space="preserve"> </w:t>
      </w:r>
      <w:r w:rsidR="006C45DF">
        <w:t xml:space="preserve">is the amount </w:t>
      </w:r>
      <w:r w:rsidR="0055785B" w:rsidRPr="0055785B">
        <w:t>of money</w:t>
      </w:r>
      <w:r w:rsidR="0055785B">
        <w:t xml:space="preserve"> </w:t>
      </w:r>
      <w:r w:rsidR="00455BDF">
        <w:t xml:space="preserve">to put </w:t>
      </w:r>
      <w:r w:rsidR="0055785B" w:rsidRPr="0055785B">
        <w:t>into</w:t>
      </w:r>
      <w:r w:rsidR="0055785B">
        <w:t xml:space="preserve"> </w:t>
      </w:r>
      <w:r w:rsidR="00455BDF">
        <w:t xml:space="preserve">this stock </w:t>
      </w:r>
    </w:p>
    <w:p w14:paraId="3640E58A" w14:textId="77777777" w:rsidR="0055785B" w:rsidRDefault="0055785B" w:rsidP="00445FD0"/>
    <w:p w14:paraId="000560DF" w14:textId="3AF68550" w:rsidR="00455BDF" w:rsidRDefault="00874622" w:rsidP="00445FD0">
      <w:r>
        <w:t xml:space="preserve">In our </w:t>
      </w:r>
      <w:r w:rsidR="00E274BB">
        <w:t>example,</w:t>
      </w:r>
      <w:r>
        <w:t xml:space="preserve"> we have </w:t>
      </w:r>
      <w:r w:rsidR="00123767">
        <w:t>i</w:t>
      </w:r>
      <w:r w:rsidR="00123767" w:rsidRPr="00123767">
        <w:t>nitial</w:t>
      </w:r>
      <w:r w:rsidR="00123767">
        <w:t xml:space="preserve"> i</w:t>
      </w:r>
      <w:r w:rsidR="00123767" w:rsidRPr="00123767">
        <w:t>nvestment</w:t>
      </w:r>
      <w:r w:rsidR="00123767">
        <w:t xml:space="preserve"> 10</w:t>
      </w:r>
      <w:r w:rsidR="00BD4114">
        <w:t>K,</w:t>
      </w:r>
      <w:r w:rsidR="00E274BB">
        <w:t xml:space="preserve"> we need to </w:t>
      </w:r>
      <w:r w:rsidR="00E274BB" w:rsidRPr="00E274BB">
        <w:t>extract</w:t>
      </w:r>
      <w:r w:rsidR="00E274BB">
        <w:t xml:space="preserve"> the amount with the weight </w:t>
      </w:r>
      <w:r w:rsidR="0055785B">
        <w:t xml:space="preserve"> </w:t>
      </w:r>
      <w:r w:rsidR="00455BDF">
        <w:t xml:space="preserve">So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=10000 × 20%=2000</m:t>
        </m:r>
      </m:oMath>
      <w:r w:rsidR="00D13D2D">
        <w:t xml:space="preserve"> , </w:t>
      </w:r>
      <m:oMath>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=10000 × 15%=1500 </m:t>
        </m:r>
      </m:oMath>
      <w:r w:rsidR="00EB1D52">
        <w:t xml:space="preserve">… </w:t>
      </w:r>
    </w:p>
    <w:p w14:paraId="23883739" w14:textId="77777777" w:rsidR="0055785B" w:rsidRDefault="0055785B" w:rsidP="00445FD0"/>
    <w:p w14:paraId="50A7F18B" w14:textId="7871098C" w:rsidR="00EB1D52" w:rsidRDefault="00EB1D52" w:rsidP="00445FD0">
      <w:r>
        <w:t xml:space="preserve">Then </w:t>
      </w:r>
      <w:r w:rsidR="005C0ECF">
        <w:t xml:space="preserve">to calculate the </w:t>
      </w:r>
      <m:oMath>
        <m:r>
          <w:rPr>
            <w:rFonts w:ascii="Cambria Math" w:hAnsi="Cambria Math"/>
          </w:rPr>
          <m:t>σ</m:t>
        </m:r>
      </m:oMath>
      <w:r w:rsidR="005C0ECF">
        <w:t xml:space="preserve"> we need to </w:t>
      </w:r>
    </w:p>
    <w:p w14:paraId="001929E7" w14:textId="77777777" w:rsidR="00233DE4" w:rsidRPr="00233DE4" w:rsidRDefault="00AD1B91" w:rsidP="00445FD0">
      <m:oMathPara>
        <m:oMath>
          <m:r>
            <w:rPr>
              <w:rFonts w:ascii="Cambria Math" w:hAnsi="Cambria Math"/>
            </w:rPr>
            <m:t>σ=</m:t>
          </m:r>
          <m:rad>
            <m:radPr>
              <m:degHide m:val="1"/>
              <m:ctrlPr>
                <w:rPr>
                  <w:rFonts w:ascii="Cambria Math" w:hAnsi="Cambria Math"/>
                  <w:i/>
                </w:rPr>
              </m:ctrlPr>
            </m:radPr>
            <m:deg/>
            <m:e>
              <m:r>
                <w:rPr>
                  <w:rFonts w:ascii="Cambria Math" w:hAnsi="Cambria Math"/>
                </w:rPr>
                <m:t xml:space="preserve">2000 ×2000×0.000530+2000×1500 ×0.000254 … 2000 ×2000 ×0.000373 </m:t>
              </m:r>
            </m:e>
          </m:rad>
        </m:oMath>
      </m:oMathPara>
    </w:p>
    <w:p w14:paraId="75B108B2" w14:textId="1C471FB0" w:rsidR="00AD1B91" w:rsidRDefault="00461616" w:rsidP="00445FD0">
      <m:oMath>
        <m:r>
          <w:rPr>
            <w:rFonts w:ascii="Cambria Math" w:hAnsi="Cambria Math"/>
          </w:rPr>
          <m:t xml:space="preserve">  σ= 183.42 </m:t>
        </m:r>
      </m:oMath>
      <w:r w:rsidR="00233DE4">
        <w:t xml:space="preserve"> </w:t>
      </w:r>
    </w:p>
    <w:p w14:paraId="6F976087" w14:textId="77777777" w:rsidR="004969E1" w:rsidRDefault="004969E1" w:rsidP="00445FD0"/>
    <w:p w14:paraId="64A1A798" w14:textId="7CB02F23" w:rsidR="00D62522" w:rsidRDefault="00F76163" w:rsidP="00445FD0">
      <w:r>
        <w:t xml:space="preserve">Then </w:t>
      </w:r>
      <w:r w:rsidR="005C2E28">
        <w:t xml:space="preserve">VaR </w:t>
      </w:r>
      <w:r w:rsidR="00BE746F">
        <w:t xml:space="preserve">can be calculated by </w:t>
      </w:r>
      <w:r w:rsidR="00BE746F" w:rsidRPr="00BE746F">
        <w:t xml:space="preserve">Percentile point </w:t>
      </w:r>
      <w:r w:rsidR="00942991" w:rsidRPr="00BE746F">
        <w:t>function</w:t>
      </w:r>
      <w:r w:rsidR="00942991">
        <w:t>,</w:t>
      </w:r>
      <w:r w:rsidR="00BE746F">
        <w:t xml:space="preserve"> so we give the function </w:t>
      </w:r>
      <w:r w:rsidR="007F4583">
        <w:t xml:space="preserve">our </w:t>
      </w:r>
      <w:r w:rsidR="00BE746F">
        <w:t xml:space="preserve">confidence level which is </w:t>
      </w:r>
      <m:oMath>
        <m:f>
          <m:fPr>
            <m:ctrlPr>
              <w:rPr>
                <w:rFonts w:ascii="Cambria Math" w:hAnsi="Cambria Math"/>
                <w:i/>
              </w:rPr>
            </m:ctrlPr>
          </m:fPr>
          <m:num>
            <m:r>
              <w:rPr>
                <w:rFonts w:ascii="Cambria Math" w:hAnsi="Cambria Math"/>
              </w:rPr>
              <m:t>95</m:t>
            </m:r>
          </m:num>
          <m:den>
            <m:r>
              <w:rPr>
                <w:rFonts w:ascii="Cambria Math" w:hAnsi="Cambria Math"/>
              </w:rPr>
              <m:t>100</m:t>
            </m:r>
          </m:den>
        </m:f>
      </m:oMath>
      <w:r w:rsidR="00B91B8D">
        <w:t xml:space="preserve"> and </w:t>
      </w:r>
      <w:r w:rsidR="0072699A" w:rsidRPr="0072699A">
        <w:t>standard</w:t>
      </w:r>
      <w:r w:rsidR="0072699A">
        <w:t xml:space="preserve"> </w:t>
      </w:r>
      <w:r w:rsidR="0072699A" w:rsidRPr="0072699A">
        <w:t>deviation</w:t>
      </w:r>
      <w:r w:rsidR="0072699A">
        <w:t xml:space="preserve"> 183.</w:t>
      </w:r>
      <w:r w:rsidR="007F4583">
        <w:t xml:space="preserve">43. As a </w:t>
      </w:r>
      <w:r w:rsidR="00BD4114">
        <w:t>result,</w:t>
      </w:r>
      <w:r w:rsidR="007F4583">
        <w:t xml:space="preserve"> the </w:t>
      </w:r>
      <w:r w:rsidR="0072699A">
        <w:t xml:space="preserve">VaR </w:t>
      </w:r>
      <w:r w:rsidR="00842418">
        <w:t xml:space="preserve">will be </w:t>
      </w:r>
      <w:r w:rsidR="00E66D1A">
        <w:t xml:space="preserve">$ </w:t>
      </w:r>
      <w:r w:rsidR="00E66D1A" w:rsidRPr="00842418">
        <w:t>301.79.</w:t>
      </w:r>
    </w:p>
    <w:p w14:paraId="20FFBA07" w14:textId="06A4A086" w:rsidR="00461616" w:rsidRDefault="00CB312A" w:rsidP="00CB312A">
      <w:pPr>
        <w:pStyle w:val="Heading2"/>
      </w:pPr>
      <w:bookmarkStart w:id="82" w:name="_Toc131091314"/>
      <w:r w:rsidRPr="00CB312A">
        <w:t>Monte Carlo simulation</w:t>
      </w:r>
      <w:bookmarkEnd w:id="82"/>
    </w:p>
    <w:p w14:paraId="2907CF01" w14:textId="677D79B4" w:rsidR="00F754E2" w:rsidRDefault="00F754E2" w:rsidP="00CB312A">
      <w:pPr>
        <w:rPr>
          <w:lang w:eastAsia="en-US"/>
        </w:rPr>
      </w:pPr>
      <w:r w:rsidRPr="00F754E2">
        <w:rPr>
          <w:lang w:eastAsia="en-US"/>
        </w:rPr>
        <w:t>Monte Carlo simulation is a method of statistical modelling that uses random sampling to simulate possible outcomes of a system. It is commonly used in finance to estimate the potential losses in a portfolio of financial assets.</w:t>
      </w:r>
      <w:r>
        <w:rPr>
          <w:lang w:eastAsia="en-US"/>
        </w:rPr>
        <w:t xml:space="preserve"> </w:t>
      </w:r>
      <w:r w:rsidR="003E7723">
        <w:rPr>
          <w:lang w:eastAsia="en-US"/>
        </w:rPr>
        <w:t xml:space="preserve">Before I show case how to use it , let </w:t>
      </w:r>
      <w:r w:rsidR="00D10586">
        <w:rPr>
          <w:lang w:eastAsia="en-US"/>
        </w:rPr>
        <w:t xml:space="preserve">us discuss the </w:t>
      </w:r>
      <w:r w:rsidR="00D10586" w:rsidRPr="00D10586">
        <w:rPr>
          <w:lang w:eastAsia="en-US"/>
        </w:rPr>
        <w:t>theory</w:t>
      </w:r>
      <w:r w:rsidR="00D10586">
        <w:rPr>
          <w:lang w:eastAsia="en-US"/>
        </w:rPr>
        <w:t xml:space="preserve"> behind.</w:t>
      </w:r>
    </w:p>
    <w:p w14:paraId="4D14DB59" w14:textId="77777777" w:rsidR="00F754E2" w:rsidRDefault="00F754E2" w:rsidP="00CB312A">
      <w:pPr>
        <w:rPr>
          <w:lang w:eastAsia="en-US"/>
        </w:rPr>
      </w:pPr>
    </w:p>
    <w:p w14:paraId="26475259" w14:textId="2C83519E" w:rsidR="00F754E2" w:rsidRDefault="00924E7E" w:rsidP="00F754E2">
      <w:pPr>
        <w:pStyle w:val="Heading3"/>
      </w:pPr>
      <w:bookmarkStart w:id="83" w:name="_Toc131091315"/>
      <w:r>
        <w:t>Random Walk</w:t>
      </w:r>
      <w:bookmarkEnd w:id="83"/>
    </w:p>
    <w:p w14:paraId="6BB72984" w14:textId="77777777" w:rsidR="0083230A" w:rsidRDefault="0083230A" w:rsidP="0083230A">
      <w:pPr>
        <w:rPr>
          <w:lang w:eastAsia="en-US"/>
        </w:rPr>
      </w:pPr>
      <w:r>
        <w:rPr>
          <w:lang w:eastAsia="en-US"/>
        </w:rPr>
        <w:t>In finance and economics, a random walk is a simple framework for modelling the evolution of asset prices and other economic variables over time.  The path travelled by a variable that changes over time and the future value is unpredictable, such as the stock price, is referred to as its path. This means that future values of the variable cannot be predicted with certainty, as they move in a sequence of steps over time that are random and independent of the previous ones.</w:t>
      </w:r>
    </w:p>
    <w:p w14:paraId="6CC09D1E" w14:textId="77777777" w:rsidR="0083230A" w:rsidRDefault="0083230A" w:rsidP="0083230A">
      <w:pPr>
        <w:rPr>
          <w:lang w:eastAsia="en-US"/>
        </w:rPr>
      </w:pPr>
    </w:p>
    <w:p w14:paraId="345884F4" w14:textId="470C4DBA" w:rsidR="0083230A" w:rsidRDefault="0083230A" w:rsidP="0083230A">
      <w:pPr>
        <w:rPr>
          <w:lang w:eastAsia="en-US"/>
        </w:rPr>
      </w:pPr>
      <w:r>
        <w:rPr>
          <w:lang w:eastAsia="en-US"/>
        </w:rPr>
        <w:t xml:space="preserve">one example of a random walk is a coin toss. Assume we start with balance of </w:t>
      </w:r>
      <w:r w:rsidR="00842BCB">
        <w:rPr>
          <w:lang w:eastAsia="en-US"/>
        </w:rPr>
        <w:t>zero,</w:t>
      </w:r>
      <w:r>
        <w:rPr>
          <w:lang w:eastAsia="en-US"/>
        </w:rPr>
        <w:t xml:space="preserve"> every time we toss a coin if it is head then add </w:t>
      </w:r>
      <w:r w:rsidR="00F14A8E">
        <w:rPr>
          <w:lang w:eastAsia="en-US"/>
        </w:rPr>
        <w:t>one,</w:t>
      </w:r>
      <w:r>
        <w:rPr>
          <w:lang w:eastAsia="en-US"/>
        </w:rPr>
        <w:t xml:space="preserve"> otherwise subtract one .Since the value of the balance will follow a random sequence of coin tosses, each toss being independent of the previous toss, the result can be considered a random walk.</w:t>
      </w:r>
      <w:r w:rsidR="00BF1EC1">
        <w:rPr>
          <w:rStyle w:val="FootnoteReference"/>
          <w:lang w:eastAsia="en-US"/>
        </w:rPr>
        <w:footnoteReference w:id="7"/>
      </w:r>
    </w:p>
    <w:p w14:paraId="42F164A0" w14:textId="77777777" w:rsidR="0083230A" w:rsidRDefault="0083230A" w:rsidP="0083230A">
      <w:pPr>
        <w:rPr>
          <w:lang w:eastAsia="en-US"/>
        </w:rPr>
      </w:pPr>
    </w:p>
    <w:p w14:paraId="7705E033" w14:textId="64F10EA7" w:rsidR="00461616" w:rsidRDefault="00100CCF" w:rsidP="00445FD0">
      <w:r w:rsidRPr="00100CCF">
        <w:t xml:space="preserve">The concept is that the price of a stock can randomly </w:t>
      </w:r>
      <w:r w:rsidR="00F14A8E" w:rsidRPr="00100CCF">
        <w:t>rises</w:t>
      </w:r>
      <w:r w:rsidRPr="00100CCF">
        <w:t xml:space="preserve"> or fall over time, with both possibilities being equally probable.</w:t>
      </w:r>
      <w:r>
        <w:t xml:space="preserve"> </w:t>
      </w:r>
      <w:r w:rsidR="00F14A8E">
        <w:t>Therefore,</w:t>
      </w:r>
      <w:r w:rsidR="006E4C55">
        <w:t xml:space="preserve"> the stock price at any point can be </w:t>
      </w:r>
      <w:r w:rsidR="00F14A8E">
        <w:t>seen</w:t>
      </w:r>
      <w:r w:rsidR="00B5566E">
        <w:t xml:space="preserve"> as a random </w:t>
      </w:r>
      <w:r w:rsidR="00F14A8E">
        <w:t>variable, the</w:t>
      </w:r>
      <w:r w:rsidR="002B7FAD" w:rsidRPr="002B7FAD">
        <w:t xml:space="preserve"> stock price's movement over time can be represented by a sequence of random steps or </w:t>
      </w:r>
      <w:r w:rsidR="00700E6C" w:rsidRPr="002B7FAD">
        <w:t>increments.</w:t>
      </w:r>
      <w:r w:rsidR="00700E6C">
        <w:t xml:space="preserve"> </w:t>
      </w:r>
      <w:r w:rsidR="00F14A8E">
        <w:t>So,</w:t>
      </w:r>
      <w:r w:rsidR="002B7FAD" w:rsidRPr="002B7FAD">
        <w:t xml:space="preserve"> </w:t>
      </w:r>
      <w:r w:rsidR="00B5566E">
        <w:t>it can be</w:t>
      </w:r>
      <w:r w:rsidR="00F80C61">
        <w:t xml:space="preserve"> </w:t>
      </w:r>
      <w:r w:rsidR="002D1E1F" w:rsidRPr="002D1E1F">
        <w:t>treated as</w:t>
      </w:r>
      <w:r w:rsidR="002D1E1F">
        <w:t xml:space="preserve"> random walk</w:t>
      </w:r>
      <w:r w:rsidR="00700E6C">
        <w:t xml:space="preserve">. </w:t>
      </w:r>
    </w:p>
    <w:p w14:paraId="75C65A67" w14:textId="77777777" w:rsidR="00260A7B" w:rsidRPr="00EB1D52" w:rsidRDefault="00260A7B" w:rsidP="00445FD0"/>
    <w:p w14:paraId="447098AD" w14:textId="0162670F" w:rsidR="00260A7B" w:rsidRPr="002F47AE" w:rsidRDefault="00000000" w:rsidP="00260A7B">
      <m:oMathPara>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ϵ</m:t>
              </m:r>
            </m:e>
            <m:sub>
              <m:r>
                <m:rPr>
                  <m:sty m:val="p"/>
                </m:rPr>
                <w:rPr>
                  <w:rFonts w:ascii="Cambria Math" w:hAnsi="Cambria Math"/>
                </w:rPr>
                <m:t>t</m:t>
              </m:r>
            </m:sub>
          </m:sSub>
        </m:oMath>
      </m:oMathPara>
    </w:p>
    <w:p w14:paraId="01F3719B" w14:textId="77777777" w:rsidR="002F47AE" w:rsidRDefault="002F47AE" w:rsidP="002F47AE">
      <w:r>
        <w:t>where:</w:t>
      </w:r>
    </w:p>
    <w:p w14:paraId="735A03C6" w14:textId="77777777" w:rsidR="002F47AE" w:rsidRDefault="002F47AE" w:rsidP="002F47AE"/>
    <w:p w14:paraId="5F4FB32C" w14:textId="4678B559" w:rsidR="002F47AE" w:rsidRDefault="00000000" w:rsidP="002F47AE">
      <m:oMath>
        <m:sSub>
          <m:sSubPr>
            <m:ctrlPr>
              <w:rPr>
                <w:rFonts w:ascii="Cambria Math" w:hAnsi="Cambria Math"/>
              </w:rPr>
            </m:ctrlPr>
          </m:sSubPr>
          <m:e>
            <m:r>
              <w:rPr>
                <w:rFonts w:ascii="Cambria Math" w:hAnsi="Cambria Math"/>
              </w:rPr>
              <m:t>S</m:t>
            </m:r>
          </m:e>
          <m:sub>
            <m:r>
              <w:rPr>
                <w:rFonts w:ascii="Cambria Math" w:hAnsi="Cambria Math"/>
              </w:rPr>
              <m:t>t</m:t>
            </m:r>
          </m:sub>
        </m:sSub>
      </m:oMath>
      <w:r w:rsidR="002F47AE">
        <w:t xml:space="preserve">    is the stock price at time t</w:t>
      </w:r>
    </w:p>
    <w:p w14:paraId="0F9993A7" w14:textId="05A86767" w:rsidR="002F47AE" w:rsidRDefault="00000000" w:rsidP="002F47AE">
      <m:oMath>
        <m:sSub>
          <m:sSubPr>
            <m:ctrlPr>
              <w:rPr>
                <w:rFonts w:ascii="Cambria Math" w:hAnsi="Cambria Math"/>
              </w:rPr>
            </m:ctrlPr>
          </m:sSubPr>
          <m:e>
            <m:r>
              <w:rPr>
                <w:rFonts w:ascii="Cambria Math" w:hAnsi="Cambria Math"/>
              </w:rPr>
              <m:t>S</m:t>
            </m:r>
          </m:e>
          <m:sub>
            <m:r>
              <w:rPr>
                <w:rFonts w:ascii="Cambria Math" w:hAnsi="Cambria Math"/>
              </w:rPr>
              <m:t>t-1</m:t>
            </m:r>
          </m:sub>
        </m:sSub>
      </m:oMath>
      <w:r w:rsidR="002F47AE">
        <w:t xml:space="preserve"> is the stock price at the previous time step</w:t>
      </w:r>
    </w:p>
    <w:p w14:paraId="1EB71828" w14:textId="479B20E5" w:rsidR="002F47AE" w:rsidRDefault="00000000" w:rsidP="002F47AE">
      <m:oMath>
        <m:sSub>
          <m:sSubPr>
            <m:ctrlPr>
              <w:rPr>
                <w:rFonts w:ascii="Cambria Math" w:hAnsi="Cambria Math"/>
              </w:rPr>
            </m:ctrlPr>
          </m:sSubPr>
          <m:e>
            <m:r>
              <w:rPr>
                <w:rFonts w:ascii="Cambria Math" w:hAnsi="Cambria Math"/>
              </w:rPr>
              <m:t>ϵ</m:t>
            </m:r>
          </m:e>
          <m:sub>
            <m:r>
              <w:rPr>
                <w:rFonts w:ascii="Cambria Math" w:hAnsi="Cambria Math"/>
              </w:rPr>
              <m:t>t</m:t>
            </m:r>
          </m:sub>
        </m:sSub>
        <m:r>
          <w:rPr>
            <w:rFonts w:ascii="Cambria Math" w:hAnsi="Cambria Math"/>
          </w:rPr>
          <m:t xml:space="preserve"> </m:t>
        </m:r>
      </m:oMath>
      <w:r w:rsidR="002F47AE">
        <w:t xml:space="preserve">   is a random variable representing the change in stock price from t-1 to t</w:t>
      </w:r>
    </w:p>
    <w:p w14:paraId="08B987C5" w14:textId="77777777" w:rsidR="00260A7B" w:rsidRDefault="00260A7B" w:rsidP="00260A7B"/>
    <w:p w14:paraId="720A23B5" w14:textId="77777777" w:rsidR="00857690" w:rsidRDefault="00857690" w:rsidP="00260A7B"/>
    <w:p w14:paraId="623865EC" w14:textId="6345DE9D" w:rsidR="00834911" w:rsidRDefault="00C5385D" w:rsidP="00C5385D">
      <w:pPr>
        <w:pStyle w:val="Heading3"/>
      </w:pPr>
      <w:bookmarkStart w:id="84" w:name="_Toc131091316"/>
      <w:r w:rsidRPr="00C5385D">
        <w:t>Wiener Process</w:t>
      </w:r>
      <w:r w:rsidR="009E54FC">
        <w:rPr>
          <w:rStyle w:val="FootnoteReference"/>
        </w:rPr>
        <w:footnoteReference w:id="8"/>
      </w:r>
      <w:bookmarkEnd w:id="84"/>
    </w:p>
    <w:p w14:paraId="4DE3EC34" w14:textId="1F3C318E" w:rsidR="00F84341" w:rsidRDefault="00F84341" w:rsidP="00F84341">
      <w:pPr>
        <w:rPr>
          <w:lang w:eastAsia="en-US"/>
        </w:rPr>
      </w:pPr>
      <w:r>
        <w:rPr>
          <w:lang w:eastAsia="en-US"/>
        </w:rPr>
        <w:t>The Wiener process, also known as Brownian motion, is a continuous-time stochastic process that is widely used in finance and economics to model random variables that evolve continuously over time. It is characterized by two properties: independence of increments and Gaussian distribution. The Wiener process is named after the mathematician Norbert Wiener, who first introduced it in 1923.</w:t>
      </w:r>
    </w:p>
    <w:p w14:paraId="3BE96706" w14:textId="77777777" w:rsidR="00F84341" w:rsidRDefault="00F84341" w:rsidP="00F84341">
      <w:pPr>
        <w:rPr>
          <w:lang w:eastAsia="en-US"/>
        </w:rPr>
      </w:pPr>
    </w:p>
    <w:p w14:paraId="04222CBF" w14:textId="0FB07DED" w:rsidR="00F84341" w:rsidRDefault="00F84341" w:rsidP="00F84341">
      <w:pPr>
        <w:rPr>
          <w:lang w:eastAsia="en-US"/>
        </w:rPr>
      </w:pPr>
      <w:r>
        <w:rPr>
          <w:lang w:eastAsia="en-US"/>
        </w:rPr>
        <w:t xml:space="preserve">In mathematical terms, the Wiener process is defined as a continuous-time stochastic process </w:t>
      </w:r>
      <m:oMath>
        <m:r>
          <w:rPr>
            <w:rFonts w:ascii="Cambria Math" w:hAnsi="Cambria Math"/>
            <w:lang w:eastAsia="en-US"/>
          </w:rPr>
          <m:t>W</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,t≥0</m:t>
        </m:r>
      </m:oMath>
      <w:r>
        <w:rPr>
          <w:lang w:eastAsia="en-US"/>
        </w:rPr>
        <w:t>with the following properties:</w:t>
      </w:r>
    </w:p>
    <w:p w14:paraId="2E1B4D84" w14:textId="77777777" w:rsidR="00F84341" w:rsidRDefault="00F84341" w:rsidP="00F84341">
      <w:pPr>
        <w:rPr>
          <w:lang w:eastAsia="en-US"/>
        </w:rPr>
      </w:pPr>
    </w:p>
    <w:p w14:paraId="68798848" w14:textId="39FDFEC1" w:rsidR="00F84341" w:rsidRDefault="00443353" w:rsidP="00443353">
      <w:pPr>
        <w:pStyle w:val="ListParagraph"/>
        <w:numPr>
          <w:ilvl w:val="0"/>
          <w:numId w:val="34"/>
        </w:numPr>
      </w:pPr>
      <m:oMath>
        <m:r>
          <w:rPr>
            <w:rFonts w:ascii="Cambria Math" w:hAnsi="Cambria Math"/>
          </w:rPr>
          <m:t>W</m:t>
        </m:r>
        <m:d>
          <m:dPr>
            <m:ctrlPr>
              <w:rPr>
                <w:rFonts w:ascii="Cambria Math" w:hAnsi="Cambria Math"/>
                <w:i/>
              </w:rPr>
            </m:ctrlPr>
          </m:dPr>
          <m:e>
            <m:r>
              <w:rPr>
                <w:rFonts w:ascii="Cambria Math" w:hAnsi="Cambria Math"/>
              </w:rPr>
              <m:t>0</m:t>
            </m:r>
          </m:e>
        </m:d>
        <m:r>
          <w:rPr>
            <w:rFonts w:ascii="Cambria Math" w:hAnsi="Cambria Math"/>
          </w:rPr>
          <m:t>=0</m:t>
        </m:r>
      </m:oMath>
    </w:p>
    <w:p w14:paraId="196E2F5D" w14:textId="37CDF3BF" w:rsidR="00F84341" w:rsidRDefault="00F84341" w:rsidP="00443353">
      <w:pPr>
        <w:pStyle w:val="ListParagraph"/>
        <w:numPr>
          <w:ilvl w:val="0"/>
          <w:numId w:val="34"/>
        </w:numPr>
      </w:pPr>
      <w:r>
        <w:t xml:space="preserve">The increments </w:t>
      </w:r>
      <m:oMath>
        <m:r>
          <w:rPr>
            <w:rFonts w:ascii="Cambria Math" w:hAnsi="Cambria Math"/>
          </w:rPr>
          <m:t>W</m:t>
        </m:r>
        <m:d>
          <m:dPr>
            <m:ctrlPr>
              <w:rPr>
                <w:rFonts w:ascii="Cambria Math" w:hAnsi="Cambria Math"/>
                <w:i/>
              </w:rPr>
            </m:ctrlPr>
          </m:dPr>
          <m:e>
            <m:r>
              <w:rPr>
                <w:rFonts w:ascii="Cambria Math" w:hAnsi="Cambria Math"/>
              </w:rPr>
              <m:t>t2</m:t>
            </m:r>
          </m:e>
        </m:d>
        <m:r>
          <w:rPr>
            <w:rFonts w:ascii="Cambria Math" w:hAnsi="Cambria Math"/>
          </w:rPr>
          <m:t>-W</m:t>
        </m:r>
        <m:d>
          <m:dPr>
            <m:ctrlPr>
              <w:rPr>
                <w:rFonts w:ascii="Cambria Math" w:hAnsi="Cambria Math"/>
                <w:i/>
              </w:rPr>
            </m:ctrlPr>
          </m:dPr>
          <m:e>
            <m:r>
              <w:rPr>
                <w:rFonts w:ascii="Cambria Math" w:hAnsi="Cambria Math"/>
              </w:rPr>
              <m:t>t1</m:t>
            </m:r>
          </m:e>
        </m:d>
      </m:oMath>
      <w:r>
        <w:t xml:space="preserve"> are independent for any time t1 &lt; t2</w:t>
      </w:r>
    </w:p>
    <w:p w14:paraId="331BCA45" w14:textId="63A17728" w:rsidR="00F84341" w:rsidRDefault="00F84341" w:rsidP="00443353">
      <w:pPr>
        <w:pStyle w:val="ListParagraph"/>
        <w:numPr>
          <w:ilvl w:val="0"/>
          <w:numId w:val="34"/>
        </w:numPr>
      </w:pPr>
      <w:r>
        <w:t xml:space="preserve">The increments </w:t>
      </w:r>
      <m:oMath>
        <m:r>
          <w:rPr>
            <w:rFonts w:ascii="Cambria Math" w:hAnsi="Cambria Math"/>
          </w:rPr>
          <m:t>W</m:t>
        </m:r>
        <m:d>
          <m:dPr>
            <m:ctrlPr>
              <w:rPr>
                <w:rFonts w:ascii="Cambria Math" w:hAnsi="Cambria Math"/>
                <w:i/>
              </w:rPr>
            </m:ctrlPr>
          </m:dPr>
          <m:e>
            <m:r>
              <w:rPr>
                <w:rFonts w:ascii="Cambria Math" w:hAnsi="Cambria Math"/>
              </w:rPr>
              <m:t>t2</m:t>
            </m:r>
          </m:e>
        </m:d>
        <m:r>
          <w:rPr>
            <w:rFonts w:ascii="Cambria Math" w:hAnsi="Cambria Math"/>
          </w:rPr>
          <m:t>-W</m:t>
        </m:r>
        <m:d>
          <m:dPr>
            <m:ctrlPr>
              <w:rPr>
                <w:rFonts w:ascii="Cambria Math" w:hAnsi="Cambria Math"/>
                <w:i/>
              </w:rPr>
            </m:ctrlPr>
          </m:dPr>
          <m:e>
            <m:r>
              <w:rPr>
                <w:rFonts w:ascii="Cambria Math" w:hAnsi="Cambria Math"/>
              </w:rPr>
              <m:t>t1</m:t>
            </m:r>
          </m:e>
        </m:d>
      </m:oMath>
      <w:r>
        <w:t xml:space="preserve"> are normally distributed with mean 0 and variance (t2 - t1)</w:t>
      </w:r>
    </w:p>
    <w:p w14:paraId="4C2B777B" w14:textId="77777777" w:rsidR="00F84341" w:rsidRDefault="00F84341" w:rsidP="00F84341">
      <w:pPr>
        <w:rPr>
          <w:lang w:eastAsia="en-US"/>
        </w:rPr>
      </w:pPr>
      <w:r>
        <w:rPr>
          <w:lang w:eastAsia="en-US"/>
        </w:rPr>
        <w:t>In other words, the Wiener process is a random walk with infinitely small steps that are normally distributed. The variance of the increments increases with the length of the time interval, which means that the process becomes more volatile over time.</w:t>
      </w:r>
    </w:p>
    <w:p w14:paraId="1BE9AFEC" w14:textId="77777777" w:rsidR="00F84341" w:rsidRDefault="00F84341" w:rsidP="00F84341">
      <w:pPr>
        <w:rPr>
          <w:lang w:eastAsia="en-US"/>
        </w:rPr>
      </w:pPr>
    </w:p>
    <w:p w14:paraId="6F0EAD0D" w14:textId="77777777" w:rsidR="00F84341" w:rsidRDefault="00F84341" w:rsidP="00F84341">
      <w:pPr>
        <w:rPr>
          <w:lang w:eastAsia="en-US"/>
        </w:rPr>
      </w:pPr>
      <w:r>
        <w:rPr>
          <w:lang w:eastAsia="en-US"/>
        </w:rPr>
        <w:t>The following equation represents the Wiener process:</w:t>
      </w:r>
    </w:p>
    <w:p w14:paraId="2111AE08" w14:textId="77777777" w:rsidR="00F84341" w:rsidRDefault="00F84341" w:rsidP="00F84341">
      <w:pPr>
        <w:rPr>
          <w:lang w:eastAsia="en-US"/>
        </w:rPr>
      </w:pPr>
    </w:p>
    <w:p w14:paraId="3E4E285F" w14:textId="5729F68A" w:rsidR="00F84341" w:rsidRDefault="004B40CE" w:rsidP="00F84341">
      <w:pPr>
        <w:rPr>
          <w:lang w:eastAsia="en-US"/>
        </w:rPr>
      </w:pPr>
      <m:oMathPara>
        <m:oMath>
          <m:r>
            <w:rPr>
              <w:rFonts w:ascii="Cambria Math" w:hAnsi="Cambria Math"/>
              <w:lang w:eastAsia="en-US"/>
            </w:rPr>
            <m:t>dW</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=N</m:t>
          </m:r>
          <m:d>
            <m:dPr>
              <m:ctrlPr>
                <w:rPr>
                  <w:rFonts w:ascii="Cambria Math" w:hAnsi="Cambria Math"/>
                  <w:i/>
                  <w:lang w:eastAsia="en-US"/>
                </w:rPr>
              </m:ctrlPr>
            </m:dPr>
            <m:e>
              <m:r>
                <w:rPr>
                  <w:rFonts w:ascii="Cambria Math" w:hAnsi="Cambria Math"/>
                  <w:lang w:eastAsia="en-US"/>
                </w:rPr>
                <m:t>0,dt</m:t>
              </m:r>
            </m:e>
          </m:d>
        </m:oMath>
      </m:oMathPara>
    </w:p>
    <w:p w14:paraId="576F9895" w14:textId="77777777" w:rsidR="00F84341" w:rsidRDefault="00F84341" w:rsidP="00F84341">
      <w:pPr>
        <w:rPr>
          <w:lang w:eastAsia="en-US"/>
        </w:rPr>
      </w:pPr>
    </w:p>
    <w:p w14:paraId="24520164" w14:textId="16BD4C95" w:rsidR="000305BA" w:rsidRDefault="00F84341" w:rsidP="00F84341">
      <w:pPr>
        <w:rPr>
          <w:lang w:eastAsia="en-US"/>
        </w:rPr>
      </w:pPr>
      <w:r>
        <w:rPr>
          <w:lang w:eastAsia="en-US"/>
        </w:rPr>
        <w:t xml:space="preserve">where </w:t>
      </w:r>
      <m:oMath>
        <m:r>
          <w:rPr>
            <w:rFonts w:ascii="Cambria Math" w:hAnsi="Cambria Math"/>
            <w:lang w:eastAsia="en-US"/>
          </w:rPr>
          <m:t>dW</m:t>
        </m:r>
        <m:d>
          <m:dPr>
            <m:ctrlPr>
              <w:rPr>
                <w:rFonts w:ascii="Cambria Math" w:hAnsi="Cambria Math"/>
                <w:i/>
                <w:lang w:eastAsia="en-US"/>
              </w:rPr>
            </m:ctrlPr>
          </m:dPr>
          <m:e>
            <m:r>
              <w:rPr>
                <w:rFonts w:ascii="Cambria Math" w:hAnsi="Cambria Math"/>
                <w:lang w:eastAsia="en-US"/>
              </w:rPr>
              <m:t>t</m:t>
            </m:r>
          </m:e>
        </m:d>
      </m:oMath>
      <w:r>
        <w:rPr>
          <w:lang w:eastAsia="en-US"/>
        </w:rPr>
        <w:t xml:space="preserve"> is the increment of the process over an infinitely small time interval dt, and </w:t>
      </w:r>
      <m:oMath>
        <m:r>
          <w:rPr>
            <w:rFonts w:ascii="Cambria Math" w:hAnsi="Cambria Math"/>
            <w:lang w:eastAsia="en-US"/>
          </w:rPr>
          <m:t>N</m:t>
        </m:r>
        <m:d>
          <m:dPr>
            <m:ctrlPr>
              <w:rPr>
                <w:rFonts w:ascii="Cambria Math" w:hAnsi="Cambria Math"/>
                <w:i/>
                <w:lang w:eastAsia="en-US"/>
              </w:rPr>
            </m:ctrlPr>
          </m:dPr>
          <m:e>
            <m:r>
              <w:rPr>
                <w:rFonts w:ascii="Cambria Math" w:hAnsi="Cambria Math"/>
                <w:lang w:eastAsia="en-US"/>
              </w:rPr>
              <m:t>0,dt</m:t>
            </m:r>
          </m:e>
        </m:d>
      </m:oMath>
      <w:r>
        <w:rPr>
          <w:lang w:eastAsia="en-US"/>
        </w:rPr>
        <w:t xml:space="preserve"> is a normally distributed random variable with mean 0 and variance dt.</w:t>
      </w:r>
    </w:p>
    <w:p w14:paraId="57BAC789" w14:textId="77777777" w:rsidR="009A46A0" w:rsidRDefault="009A46A0" w:rsidP="00F84341">
      <w:pPr>
        <w:rPr>
          <w:lang w:eastAsia="en-US"/>
        </w:rPr>
      </w:pPr>
    </w:p>
    <w:p w14:paraId="08CEDEAA" w14:textId="77777777" w:rsidR="009A46A0" w:rsidRDefault="009A46A0" w:rsidP="009A46A0">
      <w:pPr>
        <w:pStyle w:val="Heading3"/>
      </w:pPr>
      <w:bookmarkStart w:id="85" w:name="_Toc131091317"/>
      <w:r>
        <w:t>Cholesky decomposition</w:t>
      </w:r>
      <w:bookmarkEnd w:id="85"/>
    </w:p>
    <w:p w14:paraId="0340D2A3" w14:textId="77777777" w:rsidR="009A46A0" w:rsidRDefault="009A46A0" w:rsidP="009A46A0">
      <w:pPr>
        <w:rPr>
          <w:lang w:eastAsia="en-US"/>
        </w:rPr>
      </w:pPr>
      <w:r>
        <w:rPr>
          <w:lang w:eastAsia="en-US"/>
        </w:rPr>
        <w:t>In mathematical optimization and statistics, Cholesky decomposition is a matrix factorization of a Hermitian, positive-definite matrix into the product of a lower triangular matrix and its conjugate transpose, which is useful for efficient numerical solutions, such as Monte Carlo simulations, and for generating correlated random variables.</w:t>
      </w:r>
    </w:p>
    <w:p w14:paraId="68DD7780" w14:textId="77777777" w:rsidR="009A46A0" w:rsidRDefault="009A46A0" w:rsidP="009A46A0">
      <w:pPr>
        <w:rPr>
          <w:lang w:eastAsia="en-US"/>
        </w:rPr>
      </w:pPr>
    </w:p>
    <w:p w14:paraId="133E63DD" w14:textId="77777777" w:rsidR="009A46A0" w:rsidRDefault="009A46A0" w:rsidP="009A46A0">
      <w:pPr>
        <w:rPr>
          <w:lang w:eastAsia="en-US"/>
        </w:rPr>
      </w:pPr>
      <w:r>
        <w:rPr>
          <w:lang w:eastAsia="en-US"/>
        </w:rPr>
        <w:t>The Cholesky decomposition of a positive-definite matrix A can be written as:</w:t>
      </w:r>
    </w:p>
    <w:p w14:paraId="5B89D127" w14:textId="77777777" w:rsidR="009A46A0" w:rsidRDefault="009A46A0" w:rsidP="009A46A0">
      <w:pPr>
        <w:rPr>
          <w:lang w:eastAsia="en-US"/>
        </w:rPr>
      </w:pPr>
    </w:p>
    <w:p w14:paraId="5129A407" w14:textId="02B64D5F" w:rsidR="009A46A0" w:rsidRDefault="009A46A0" w:rsidP="009A46A0">
      <w:pPr>
        <w:rPr>
          <w:lang w:eastAsia="en-US"/>
        </w:rPr>
      </w:pPr>
      <m:oMathPara>
        <m:oMath>
          <m:r>
            <w:rPr>
              <w:rFonts w:ascii="Cambria Math" w:hAnsi="Cambria Math"/>
              <w:lang w:eastAsia="en-US"/>
            </w:rPr>
            <m:t>A=L</m:t>
          </m:r>
          <m:sSup>
            <m:sSupPr>
              <m:ctrlPr>
                <w:rPr>
                  <w:rFonts w:ascii="Cambria Math" w:hAnsi="Cambria Math"/>
                  <w:i/>
                  <w:lang w:eastAsia="en-US"/>
                </w:rPr>
              </m:ctrlPr>
            </m:sSupPr>
            <m:e>
              <m:r>
                <w:rPr>
                  <w:rFonts w:ascii="Cambria Math" w:hAnsi="Cambria Math"/>
                  <w:lang w:eastAsia="en-US"/>
                </w:rPr>
                <m:t>L</m:t>
              </m:r>
            </m:e>
            <m:sup>
              <m:r>
                <w:rPr>
                  <w:rFonts w:ascii="Cambria Math" w:hAnsi="Cambria Math"/>
                  <w:lang w:eastAsia="en-US"/>
                </w:rPr>
                <m:t>*</m:t>
              </m:r>
            </m:sup>
          </m:sSup>
        </m:oMath>
      </m:oMathPara>
    </w:p>
    <w:p w14:paraId="458678BC" w14:textId="77777777" w:rsidR="009A46A0" w:rsidRDefault="009A46A0" w:rsidP="009A46A0">
      <w:pPr>
        <w:rPr>
          <w:lang w:eastAsia="en-US"/>
        </w:rPr>
      </w:pPr>
    </w:p>
    <w:p w14:paraId="52D2961E" w14:textId="77777777" w:rsidR="009A46A0" w:rsidRDefault="009A46A0" w:rsidP="009A46A0">
      <w:pPr>
        <w:rPr>
          <w:lang w:eastAsia="en-US"/>
        </w:rPr>
      </w:pPr>
      <w:r>
        <w:rPr>
          <w:lang w:eastAsia="en-US"/>
        </w:rPr>
        <w:t>Where L is a lower triangular matrix with real and positive diagonal entries, and L* is its conjugate transpose. The decomposition is unique for positive-definite matrices, which are symmetric and have all positive eigenvalues.</w:t>
      </w:r>
    </w:p>
    <w:p w14:paraId="73D5E439" w14:textId="77777777" w:rsidR="009A46A0" w:rsidRDefault="009A46A0" w:rsidP="009A46A0">
      <w:pPr>
        <w:rPr>
          <w:lang w:eastAsia="en-US"/>
        </w:rPr>
      </w:pPr>
    </w:p>
    <w:p w14:paraId="74598C73" w14:textId="6FA14B0D" w:rsidR="009A46A0" w:rsidRDefault="009A46A0" w:rsidP="009A46A0">
      <w:pPr>
        <w:rPr>
          <w:lang w:eastAsia="en-US"/>
        </w:rPr>
      </w:pPr>
      <w:r>
        <w:rPr>
          <w:lang w:eastAsia="en-US"/>
        </w:rPr>
        <w:t xml:space="preserve">One important application of Cholesky decomposition is in Monte Carlo simulations, which are widely used for financial risk management and option pricing. In Monte Carlo simulations, we generate a large number of random samples from a multivariate distribution with a specified covariance matrix, which is often positive-definite. The </w:t>
      </w:r>
      <w:r>
        <w:rPr>
          <w:lang w:eastAsia="en-US"/>
        </w:rPr>
        <w:lastRenderedPageBreak/>
        <w:t>Cholesky decomposition allows us to efficiently transform independent, normally distributed random variables into correlated random variables with the specified covariance matrix.</w:t>
      </w:r>
    </w:p>
    <w:p w14:paraId="20F607C1" w14:textId="77777777" w:rsidR="000305BA" w:rsidRDefault="000305BA" w:rsidP="00BE25DB">
      <w:pPr>
        <w:rPr>
          <w:lang w:eastAsia="en-US"/>
        </w:rPr>
      </w:pPr>
    </w:p>
    <w:p w14:paraId="75767690" w14:textId="3F62855B" w:rsidR="00941F08" w:rsidRDefault="00A27482" w:rsidP="00A27482">
      <w:pPr>
        <w:pStyle w:val="Heading3"/>
      </w:pPr>
      <w:bookmarkStart w:id="86" w:name="_Toc131091318"/>
      <w:r>
        <w:t>Monte Carlo simulation</w:t>
      </w:r>
      <w:bookmarkEnd w:id="86"/>
    </w:p>
    <w:p w14:paraId="40C00952" w14:textId="77777777" w:rsidR="002D0A3E" w:rsidRDefault="002D0A3E" w:rsidP="002D0A3E">
      <w:pPr>
        <w:rPr>
          <w:lang w:eastAsia="en-US"/>
        </w:rPr>
      </w:pPr>
      <w:r>
        <w:rPr>
          <w:lang w:eastAsia="en-US"/>
        </w:rPr>
        <w:t>Monte Carlo simulation is a technique used to generate numerous potential outcomes for a given system or process by using random sampling. It is often used in finance to simulate the behaviour of financial assets such as stocks, options, or portfolios. Monte Carlo simulation is a statistical method that can help estimate the range of possible outcomes and their associated probabilities. It can be used to calculate various financial metrics such as value at risk (VaR), expected return, and portfolio risk.</w:t>
      </w:r>
    </w:p>
    <w:p w14:paraId="2232560C" w14:textId="77777777" w:rsidR="002D0A3E" w:rsidRDefault="002D0A3E" w:rsidP="002D0A3E">
      <w:pPr>
        <w:rPr>
          <w:lang w:eastAsia="en-US"/>
        </w:rPr>
      </w:pPr>
    </w:p>
    <w:p w14:paraId="001BDA3D" w14:textId="5124FEC0" w:rsidR="002D0A3E" w:rsidRDefault="002D0A3E" w:rsidP="002D0A3E">
      <w:pPr>
        <w:rPr>
          <w:lang w:eastAsia="en-US"/>
        </w:rPr>
      </w:pPr>
      <w:r>
        <w:rPr>
          <w:lang w:eastAsia="en-US"/>
        </w:rPr>
        <w:t>The Monte Carlo simulation is based on the principle of generating many random sample paths for a given financial asset's price. Each sample path is constructed by generating random variables for each of the inputs that drive the process. For example, for a stock price simulation, we would generate random variables for the expected return and volatility of the stock. Once the inputs have been determined, we simulate the stock price movement using the Wiener process, which is a continuous-time stochastic process that is also a type of Brownian motion.</w:t>
      </w:r>
    </w:p>
    <w:p w14:paraId="478FFB66" w14:textId="77777777" w:rsidR="002D0A3E" w:rsidRDefault="002D0A3E" w:rsidP="002D0A3E">
      <w:pPr>
        <w:rPr>
          <w:lang w:eastAsia="en-US"/>
        </w:rPr>
      </w:pPr>
    </w:p>
    <w:p w14:paraId="64370309" w14:textId="36BFAEA3" w:rsidR="00A27482" w:rsidRDefault="002D0A3E" w:rsidP="002D0A3E">
      <w:pPr>
        <w:rPr>
          <w:lang w:eastAsia="en-US"/>
        </w:rPr>
      </w:pPr>
      <w:r>
        <w:rPr>
          <w:lang w:eastAsia="en-US"/>
        </w:rPr>
        <w:t>Using Monte Carlo simulation, we can generate many possible stock price paths. Based on these paths, we can calculate the statistical properties of the resulting distribution of prices, such as the mean, standard deviation, and VaR. Monte Carlo simulation provides a powerful tool to estimate the range of possible outcomes for a given financial asset or portfolio.</w:t>
      </w:r>
    </w:p>
    <w:p w14:paraId="5A8824B8" w14:textId="77777777" w:rsidR="009A4478" w:rsidRDefault="009A4478" w:rsidP="002D0A3E">
      <w:pPr>
        <w:rPr>
          <w:lang w:eastAsia="en-US"/>
        </w:rPr>
      </w:pPr>
    </w:p>
    <w:p w14:paraId="062C93B9" w14:textId="19FBC25A" w:rsidR="00595EFA" w:rsidRDefault="0025758A" w:rsidP="00F365C9">
      <w:pPr>
        <w:rPr>
          <w:lang w:eastAsia="en-US"/>
        </w:rPr>
      </w:pPr>
      <w:r w:rsidRPr="0025758A">
        <w:rPr>
          <w:lang w:eastAsia="en-US"/>
        </w:rPr>
        <w:t>In the following section, we will illustrate how Monte Carlo simulation can be applied to predict stock prices for a single stock. For the purpose of this example, we will use the stock of Apple Inc., which is commonly referred to by its ticker symbol 'AAPL'.</w:t>
      </w:r>
    </w:p>
    <w:p w14:paraId="66F73A5B" w14:textId="77777777" w:rsidR="0025758A" w:rsidRDefault="0025758A" w:rsidP="00F365C9"/>
    <w:p w14:paraId="7FD40F05" w14:textId="6878A5D4" w:rsidR="004200D2" w:rsidRDefault="009E464D" w:rsidP="00F365C9">
      <w:r>
        <w:t xml:space="preserve">Step </w:t>
      </w:r>
      <w:r w:rsidR="00595EFA">
        <w:t>1:</w:t>
      </w:r>
      <w:r>
        <w:t xml:space="preserve"> </w:t>
      </w:r>
      <w:r w:rsidRPr="009E464D">
        <w:t>Collect historical stock price data and calculate logarithmic returns for each stock.</w:t>
      </w:r>
    </w:p>
    <w:p w14:paraId="78BF0C64" w14:textId="1C0D760B" w:rsidR="009E464D" w:rsidRDefault="002F1CE2" w:rsidP="00F365C9">
      <w:r>
        <w:rPr>
          <w:noProof/>
        </w:rPr>
        <w:drawing>
          <wp:inline distT="0" distB="0" distL="0" distR="0" wp14:anchorId="4B764196" wp14:editId="61C213D9">
            <wp:extent cx="5580380" cy="1860605"/>
            <wp:effectExtent l="0" t="0" r="0" b="635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rotWithShape="1">
                    <a:blip r:embed="rId22" cstate="print">
                      <a:extLst>
                        <a:ext uri="{28A0092B-C50C-407E-A947-70E740481C1C}">
                          <a14:useLocalDpi xmlns:a14="http://schemas.microsoft.com/office/drawing/2010/main" val="0"/>
                        </a:ext>
                      </a:extLst>
                    </a:blip>
                    <a:srcRect t="8137" b="15697"/>
                    <a:stretch/>
                  </pic:blipFill>
                  <pic:spPr bwMode="auto">
                    <a:xfrm>
                      <a:off x="0" y="0"/>
                      <a:ext cx="5580380" cy="1860605"/>
                    </a:xfrm>
                    <a:prstGeom prst="rect">
                      <a:avLst/>
                    </a:prstGeom>
                    <a:ln>
                      <a:noFill/>
                    </a:ln>
                    <a:extLst>
                      <a:ext uri="{53640926-AAD7-44D8-BBD7-CCE9431645EC}">
                        <a14:shadowObscured xmlns:a14="http://schemas.microsoft.com/office/drawing/2010/main"/>
                      </a:ext>
                    </a:extLst>
                  </pic:spPr>
                </pic:pic>
              </a:graphicData>
            </a:graphic>
          </wp:inline>
        </w:drawing>
      </w:r>
    </w:p>
    <w:p w14:paraId="2A9D1639" w14:textId="589318BB" w:rsidR="00B20B4B" w:rsidRDefault="00B20B4B" w:rsidP="00F365C9">
      <w:r>
        <w:tab/>
      </w:r>
      <w:r>
        <w:tab/>
      </w:r>
      <w:r>
        <w:tab/>
      </w:r>
      <w:r>
        <w:tab/>
      </w:r>
      <w:r>
        <w:tab/>
      </w:r>
      <w:r>
        <w:tab/>
        <w:t>Table 8</w:t>
      </w:r>
    </w:p>
    <w:p w14:paraId="25B57465" w14:textId="77777777" w:rsidR="002F1CE2" w:rsidRDefault="002F1CE2" w:rsidP="00F365C9"/>
    <w:p w14:paraId="19FDE202" w14:textId="6577CFE4" w:rsidR="000A3A32" w:rsidRDefault="00C2697C" w:rsidP="00F365C9">
      <w:r>
        <w:t xml:space="preserve">Step 2: </w:t>
      </w:r>
      <w:r w:rsidR="000A3A32" w:rsidRPr="000A3A32">
        <w:t>Compute the drift (expected return) and standard deviation for each stock using the historical data.</w:t>
      </w:r>
    </w:p>
    <w:p w14:paraId="34963558" w14:textId="42A0B9B7" w:rsidR="000A3A32" w:rsidRDefault="00521B50" w:rsidP="00F365C9">
      <m:oMathPara>
        <m:oMath>
          <m:r>
            <w:rPr>
              <w:rFonts w:ascii="Cambria Math" w:hAnsi="Cambria Math"/>
            </w:rPr>
            <m:t>drift=u-</m:t>
          </m:r>
          <m:d>
            <m:dPr>
              <m:ctrlPr>
                <w:rPr>
                  <w:rFonts w:ascii="Cambria Math" w:hAnsi="Cambria Math"/>
                  <w:i/>
                </w:rPr>
              </m:ctrlPr>
            </m:dPr>
            <m:e>
              <m:r>
                <w:rPr>
                  <w:rFonts w:ascii="Cambria Math" w:hAnsi="Cambria Math"/>
                </w:rPr>
                <m:t>0.5</m:t>
              </m:r>
              <m:r>
                <m:rPr>
                  <m:sty m:val="p"/>
                </m:rPr>
                <w:rPr>
                  <w:rFonts w:ascii="Cambria Math" w:hAnsi="Cambria Math"/>
                </w:rPr>
                <m:t>×</m:t>
              </m:r>
              <m:r>
                <w:rPr>
                  <w:rFonts w:ascii="Cambria Math" w:hAnsi="Cambria Math"/>
                </w:rPr>
                <m:t>var</m:t>
              </m:r>
            </m:e>
          </m:d>
        </m:oMath>
      </m:oMathPara>
    </w:p>
    <w:p w14:paraId="4A239332" w14:textId="1F81E24E" w:rsidR="006C7DA7" w:rsidRDefault="00521B50" w:rsidP="002D0A3E">
      <w:pPr>
        <w:rPr>
          <w:lang w:eastAsia="en-US"/>
        </w:rPr>
      </w:pPr>
      <w:r>
        <w:rPr>
          <w:lang w:eastAsia="en-US"/>
        </w:rPr>
        <w:t>Where</w:t>
      </w:r>
      <w:r w:rsidR="006C7DA7">
        <w:rPr>
          <w:lang w:eastAsia="en-US"/>
        </w:rPr>
        <w:t>:</w:t>
      </w:r>
    </w:p>
    <w:p w14:paraId="70266EE4" w14:textId="191454EB" w:rsidR="0053363C" w:rsidRDefault="00E1055B" w:rsidP="002D0A3E">
      <w:pPr>
        <w:rPr>
          <w:lang w:eastAsia="en-US"/>
        </w:rPr>
      </w:pPr>
      <m:oMath>
        <m:r>
          <w:rPr>
            <w:rFonts w:ascii="Cambria Math" w:hAnsi="Cambria Math"/>
            <w:lang w:eastAsia="en-US"/>
          </w:rPr>
          <m:t>u</m:t>
        </m:r>
      </m:oMath>
      <w:r w:rsidR="00E221EE">
        <w:rPr>
          <w:lang w:eastAsia="en-US"/>
        </w:rPr>
        <w:t xml:space="preserve"> </w:t>
      </w:r>
      <w:r>
        <w:rPr>
          <w:lang w:eastAsia="en-US"/>
        </w:rPr>
        <w:t xml:space="preserve">     </w:t>
      </w:r>
      <w:r w:rsidR="00C30313" w:rsidRPr="00C30313">
        <w:rPr>
          <w:lang w:eastAsia="en-US"/>
        </w:rPr>
        <w:t>is the mean return of the stock (typically calculated using historical data)</w:t>
      </w:r>
    </w:p>
    <w:p w14:paraId="2C448B32" w14:textId="3C0A8AA5" w:rsidR="00C30313" w:rsidRDefault="00E1055B" w:rsidP="002D0A3E">
      <w:pPr>
        <w:rPr>
          <w:lang w:eastAsia="en-US"/>
        </w:rPr>
      </w:pPr>
      <m:oMath>
        <m:r>
          <w:rPr>
            <w:rFonts w:ascii="Cambria Math" w:hAnsi="Cambria Math"/>
            <w:lang w:eastAsia="en-US"/>
          </w:rPr>
          <m:t>var</m:t>
        </m:r>
      </m:oMath>
      <w:r w:rsidR="00EF0AA0">
        <w:rPr>
          <w:lang w:eastAsia="en-US"/>
        </w:rPr>
        <w:t xml:space="preserve"> </w:t>
      </w:r>
      <w:r>
        <w:rPr>
          <w:lang w:eastAsia="en-US"/>
        </w:rPr>
        <w:t xml:space="preserve"> </w:t>
      </w:r>
      <w:r w:rsidR="00EF0AA0" w:rsidRPr="00EF0AA0">
        <w:rPr>
          <w:lang w:eastAsia="en-US"/>
        </w:rPr>
        <w:t>is the variance of the stock's returns</w:t>
      </w:r>
    </w:p>
    <w:p w14:paraId="6ECE3FB0" w14:textId="77777777" w:rsidR="00E1055B" w:rsidRDefault="00E1055B" w:rsidP="002D0A3E">
      <w:pPr>
        <w:rPr>
          <w:lang w:eastAsia="en-US"/>
        </w:rPr>
      </w:pPr>
    </w:p>
    <w:p w14:paraId="122A3AD5" w14:textId="77777777" w:rsidR="00E1055B" w:rsidRDefault="00E1055B" w:rsidP="002D0A3E">
      <w:pPr>
        <w:rPr>
          <w:lang w:eastAsia="en-US"/>
        </w:rPr>
      </w:pPr>
    </w:p>
    <w:p w14:paraId="7B4C7942" w14:textId="19CB3583" w:rsidR="00E1055B" w:rsidRPr="00042A68" w:rsidRDefault="00E1055B" w:rsidP="00E1055B">
      <m:oMathPara>
        <m:oMath>
          <m:r>
            <w:rPr>
              <w:rFonts w:ascii="Cambria Math" w:hAnsi="Cambria Math"/>
            </w:rPr>
            <m:t>drift=0.000571-</m:t>
          </m:r>
          <m:d>
            <m:dPr>
              <m:ctrlPr>
                <w:rPr>
                  <w:rFonts w:ascii="Cambria Math" w:hAnsi="Cambria Math"/>
                  <w:i/>
                </w:rPr>
              </m:ctrlPr>
            </m:dPr>
            <m:e>
              <m:r>
                <w:rPr>
                  <w:rFonts w:ascii="Cambria Math" w:hAnsi="Cambria Math"/>
                </w:rPr>
                <m:t>0.5</m:t>
              </m:r>
              <m:r>
                <m:rPr>
                  <m:sty m:val="p"/>
                </m:rPr>
                <w:rPr>
                  <w:rFonts w:ascii="Cambria Math" w:hAnsi="Cambria Math"/>
                </w:rPr>
                <m:t>×0.000356</m:t>
              </m:r>
            </m:e>
          </m:d>
        </m:oMath>
      </m:oMathPara>
    </w:p>
    <w:p w14:paraId="6648B6CA" w14:textId="7345EDEE" w:rsidR="00C30313" w:rsidRPr="00AE3339" w:rsidRDefault="00042A68" w:rsidP="002D0A3E">
      <m:oMathPara>
        <m:oMath>
          <m:r>
            <w:rPr>
              <w:rFonts w:ascii="Cambria Math" w:hAnsi="Cambria Math"/>
            </w:rPr>
            <m:t>drift=0.000393</m:t>
          </m:r>
        </m:oMath>
      </m:oMathPara>
    </w:p>
    <w:p w14:paraId="3BB98B38" w14:textId="77777777" w:rsidR="00AE3339" w:rsidRDefault="00AE3339" w:rsidP="002D0A3E"/>
    <w:p w14:paraId="2FA85619" w14:textId="22D5866C" w:rsidR="00AE3339" w:rsidRDefault="000B529D" w:rsidP="002D0A3E">
      <w:r>
        <w:t xml:space="preserve">Step 3: </w:t>
      </w:r>
      <w:r w:rsidR="00F569EA" w:rsidRPr="00F569EA">
        <w:t>Generate random variables for each stock using cumulative distribution function. This step assumes that the stocks are independent.</w:t>
      </w:r>
    </w:p>
    <w:p w14:paraId="5C50EB76" w14:textId="113BBC8B" w:rsidR="002E567C" w:rsidRPr="00D41F28" w:rsidRDefault="006C4C72" w:rsidP="002D0A3E">
      <m:oMathPara>
        <m:oMath>
          <m:r>
            <w:rPr>
              <w:rFonts w:ascii="Cambria Math" w:hAnsi="Cambria Math"/>
            </w:rPr>
            <m:t>Z=norm.ppf</m:t>
          </m:r>
          <m:d>
            <m:dPr>
              <m:ctrlPr>
                <w:rPr>
                  <w:rFonts w:ascii="Cambria Math" w:hAnsi="Cambria Math"/>
                  <w:i/>
                </w:rPr>
              </m:ctrlPr>
            </m:dPr>
            <m:e>
              <m:r>
                <w:rPr>
                  <w:rFonts w:ascii="Cambria Math" w:hAnsi="Cambria Math"/>
                </w:rPr>
                <m:t>U</m:t>
              </m:r>
            </m:e>
          </m:d>
        </m:oMath>
      </m:oMathPara>
    </w:p>
    <w:p w14:paraId="008854F7" w14:textId="6E264F7E" w:rsidR="00D41F28" w:rsidRDefault="00FC5647" w:rsidP="002D0A3E">
      <w:r>
        <w:t xml:space="preserve">Where: </w:t>
      </w:r>
    </w:p>
    <w:p w14:paraId="7DE70768" w14:textId="7F5A2967" w:rsidR="00FC5647" w:rsidRDefault="00FC5647" w:rsidP="002D0A3E">
      <w:r>
        <w:t>U     is</w:t>
      </w:r>
      <w:r w:rsidRPr="00FC5647">
        <w:t xml:space="preserve"> a uniformly distributed random number between 0 and </w:t>
      </w:r>
      <w:r w:rsidR="00166E0E">
        <w:t>1</w:t>
      </w:r>
    </w:p>
    <w:p w14:paraId="1644CB87" w14:textId="77777777" w:rsidR="000B529D" w:rsidRDefault="000B529D" w:rsidP="002D0A3E">
      <w:pPr>
        <w:rPr>
          <w:lang w:val="en-IE" w:eastAsia="en-US"/>
        </w:rPr>
      </w:pPr>
    </w:p>
    <w:p w14:paraId="39895C77" w14:textId="2D7449A6" w:rsidR="00F569EA" w:rsidRDefault="00F569EA" w:rsidP="002D0A3E">
      <w:pPr>
        <w:rPr>
          <w:lang w:val="en-IE" w:eastAsia="en-US"/>
        </w:rPr>
      </w:pPr>
      <w:r>
        <w:rPr>
          <w:lang w:val="en-IE" w:eastAsia="en-US"/>
        </w:rPr>
        <w:t>Ste</w:t>
      </w:r>
      <w:r w:rsidR="00EE4547">
        <w:rPr>
          <w:lang w:val="en-IE" w:eastAsia="en-US"/>
        </w:rPr>
        <w:t>p 4:</w:t>
      </w:r>
      <w:r w:rsidR="00EE4547" w:rsidRPr="00EE4547">
        <w:t xml:space="preserve"> </w:t>
      </w:r>
      <w:r w:rsidR="00EE4547" w:rsidRPr="00EE4547">
        <w:rPr>
          <w:lang w:val="en-IE" w:eastAsia="en-US"/>
        </w:rPr>
        <w:t>Calculate the predicted daily returns using the drift and standard deviation for each stock.</w:t>
      </w:r>
    </w:p>
    <w:p w14:paraId="11369B65" w14:textId="2368C502" w:rsidR="00A459A6" w:rsidRDefault="00A459A6" w:rsidP="002D0A3E">
      <w:pPr>
        <w:rPr>
          <w:lang w:val="en-IE" w:eastAsia="en-US"/>
        </w:rPr>
      </w:pPr>
      <m:oMathPara>
        <m:oMath>
          <m:r>
            <w:rPr>
              <w:rFonts w:ascii="Cambria Math" w:hAnsi="Cambria Math"/>
              <w:lang w:val="en-IE" w:eastAsia="en-US"/>
            </w:rPr>
            <m:t>R = µ + σ * Z</m:t>
          </m:r>
        </m:oMath>
      </m:oMathPara>
    </w:p>
    <w:p w14:paraId="130CCD7D" w14:textId="77777777" w:rsidR="00EE4547" w:rsidRDefault="00EE4547" w:rsidP="002D0A3E">
      <w:pPr>
        <w:rPr>
          <w:lang w:val="en-IE" w:eastAsia="en-US"/>
        </w:rPr>
      </w:pPr>
    </w:p>
    <w:p w14:paraId="3FEF21CB" w14:textId="77777777" w:rsidR="00F65945" w:rsidRDefault="00115EE4" w:rsidP="002D0A3E">
      <w:pPr>
        <w:rPr>
          <w:lang w:val="en-IE" w:eastAsia="en-US"/>
        </w:rPr>
      </w:pPr>
      <w:r>
        <w:rPr>
          <w:lang w:val="en-IE" w:eastAsia="en-US"/>
        </w:rPr>
        <w:t>Where:</w:t>
      </w:r>
    </w:p>
    <w:p w14:paraId="1861ABA6" w14:textId="53F04EA6" w:rsidR="00115EE4" w:rsidRDefault="00115EE4" w:rsidP="002D0A3E">
      <w:pPr>
        <w:rPr>
          <w:lang w:val="en-IE" w:eastAsia="en-US"/>
        </w:rPr>
      </w:pPr>
      <m:oMath>
        <m:r>
          <w:rPr>
            <w:rFonts w:ascii="Cambria Math" w:hAnsi="Cambria Math"/>
            <w:lang w:val="en-IE" w:eastAsia="en-US"/>
          </w:rPr>
          <m:t>µ</m:t>
        </m:r>
      </m:oMath>
      <w:r>
        <w:rPr>
          <w:lang w:val="en-IE" w:eastAsia="en-US"/>
        </w:rPr>
        <w:t xml:space="preserve">    is </w:t>
      </w:r>
      <w:r w:rsidR="002E6238">
        <w:rPr>
          <w:lang w:val="en-IE" w:eastAsia="en-US"/>
        </w:rPr>
        <w:t xml:space="preserve">the drift </w:t>
      </w:r>
    </w:p>
    <w:p w14:paraId="71F9D338" w14:textId="527728C7" w:rsidR="002E6238" w:rsidRDefault="002E6238" w:rsidP="002D0A3E">
      <w:pPr>
        <w:rPr>
          <w:lang w:val="en-IE" w:eastAsia="en-US"/>
        </w:rPr>
      </w:pPr>
      <m:oMath>
        <m:r>
          <w:rPr>
            <w:rFonts w:ascii="Cambria Math" w:hAnsi="Cambria Math"/>
            <w:lang w:val="en-IE" w:eastAsia="en-US"/>
          </w:rPr>
          <m:t>σ</m:t>
        </m:r>
      </m:oMath>
      <w:r>
        <w:rPr>
          <w:lang w:val="en-IE" w:eastAsia="en-US"/>
        </w:rPr>
        <w:t xml:space="preserve">    is </w:t>
      </w:r>
      <w:r w:rsidR="007172A5">
        <w:rPr>
          <w:lang w:val="en-IE" w:eastAsia="en-US"/>
        </w:rPr>
        <w:t>the standard deviation (</w:t>
      </w:r>
      <m:oMath>
        <m:rad>
          <m:radPr>
            <m:degHide m:val="1"/>
            <m:ctrlPr>
              <w:rPr>
                <w:rFonts w:ascii="Cambria Math" w:hAnsi="Cambria Math"/>
                <w:lang w:val="en-IE" w:eastAsia="en-US"/>
              </w:rPr>
            </m:ctrlPr>
          </m:radPr>
          <m:deg>
            <m:ctrlPr>
              <w:rPr>
                <w:rFonts w:ascii="Cambria Math" w:hAnsi="Cambria Math"/>
                <w:i/>
                <w:lang w:val="en-IE" w:eastAsia="en-US"/>
              </w:rPr>
            </m:ctrlPr>
          </m:deg>
          <m:e>
            <m:d>
              <m:dPr>
                <m:ctrlPr>
                  <w:rPr>
                    <w:rFonts w:ascii="Cambria Math" w:hAnsi="Cambria Math"/>
                    <w:i/>
                    <w:lang w:val="en-IE" w:eastAsia="en-US"/>
                  </w:rPr>
                </m:ctrlPr>
              </m:dPr>
              <m:e>
                <m:r>
                  <w:rPr>
                    <w:rFonts w:ascii="Cambria Math" w:hAnsi="Cambria Math"/>
                    <w:lang w:val="en-IE" w:eastAsia="en-US"/>
                  </w:rPr>
                  <m:t>var</m:t>
                </m:r>
              </m:e>
            </m:d>
          </m:e>
        </m:rad>
      </m:oMath>
      <w:r w:rsidR="0002651F">
        <w:rPr>
          <w:lang w:val="en-IE" w:eastAsia="en-US"/>
        </w:rPr>
        <w:t>)</w:t>
      </w:r>
    </w:p>
    <w:p w14:paraId="65822A2C" w14:textId="45061158" w:rsidR="0002651F" w:rsidRDefault="0002651F" w:rsidP="002D0A3E">
      <w:pPr>
        <w:rPr>
          <w:lang w:val="en-IE" w:eastAsia="en-US"/>
        </w:rPr>
      </w:pPr>
      <w:r>
        <w:rPr>
          <w:lang w:val="en-IE" w:eastAsia="en-US"/>
        </w:rPr>
        <w:t xml:space="preserve">Z </w:t>
      </w:r>
      <w:r w:rsidR="00F65945">
        <w:rPr>
          <w:lang w:val="en-IE" w:eastAsia="en-US"/>
        </w:rPr>
        <w:t xml:space="preserve">   i</w:t>
      </w:r>
      <w:r w:rsidR="00F65945" w:rsidRPr="00F65945">
        <w:rPr>
          <w:lang w:val="en-IE" w:eastAsia="en-US"/>
        </w:rPr>
        <w:t xml:space="preserve">s the random variable generated in step </w:t>
      </w:r>
      <w:r w:rsidR="00F65945">
        <w:rPr>
          <w:lang w:val="en-IE" w:eastAsia="en-US"/>
        </w:rPr>
        <w:t>3</w:t>
      </w:r>
      <w:r w:rsidR="00F65945" w:rsidRPr="00F65945">
        <w:rPr>
          <w:lang w:val="en-IE" w:eastAsia="en-US"/>
        </w:rPr>
        <w:t>.</w:t>
      </w:r>
    </w:p>
    <w:p w14:paraId="1293FDAA" w14:textId="77777777" w:rsidR="00F65945" w:rsidRDefault="00F65945" w:rsidP="002D0A3E">
      <w:pPr>
        <w:rPr>
          <w:lang w:val="en-IE" w:eastAsia="en-US"/>
        </w:rPr>
      </w:pPr>
    </w:p>
    <w:p w14:paraId="6C51C4BA" w14:textId="0E9A3CD5" w:rsidR="00EE4547" w:rsidRDefault="00EE4547" w:rsidP="002D0A3E">
      <w:pPr>
        <w:rPr>
          <w:lang w:val="en-IE" w:eastAsia="en-US"/>
        </w:rPr>
      </w:pPr>
      <w:r>
        <w:rPr>
          <w:lang w:val="en-IE" w:eastAsia="en-US"/>
        </w:rPr>
        <w:t>Step</w:t>
      </w:r>
      <w:r w:rsidR="00F91758">
        <w:rPr>
          <w:lang w:val="en-IE" w:eastAsia="en-US"/>
        </w:rPr>
        <w:t xml:space="preserve"> </w:t>
      </w:r>
      <w:r>
        <w:rPr>
          <w:lang w:val="en-IE" w:eastAsia="en-US"/>
        </w:rPr>
        <w:t xml:space="preserve">5: </w:t>
      </w:r>
      <w:r w:rsidRPr="00EE4547">
        <w:rPr>
          <w:lang w:val="en-IE" w:eastAsia="en-US"/>
        </w:rPr>
        <w:t>Simulate the stock prices using the predicted daily returns and the most recent stock price.</w:t>
      </w:r>
    </w:p>
    <w:p w14:paraId="0D7A8746" w14:textId="7580CA8E" w:rsidR="008B4209" w:rsidRDefault="00F67540" w:rsidP="002D0A3E">
      <w:pPr>
        <w:rPr>
          <w:lang w:val="en-IE" w:eastAsia="en-US"/>
        </w:rPr>
      </w:pPr>
      <w:r>
        <w:rPr>
          <w:noProof/>
          <w:lang w:val="en-IE" w:eastAsia="en-US"/>
        </w:rPr>
        <w:drawing>
          <wp:inline distT="0" distB="0" distL="0" distR="0" wp14:anchorId="68E79302" wp14:editId="14972175">
            <wp:extent cx="5580380" cy="1566407"/>
            <wp:effectExtent l="0" t="0" r="0" b="0"/>
            <wp:docPr id="49" name="Picture 4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able&#10;&#10;Description automatically generated"/>
                    <pic:cNvPicPr/>
                  </pic:nvPicPr>
                  <pic:blipFill rotWithShape="1">
                    <a:blip r:embed="rId23" cstate="print">
                      <a:extLst>
                        <a:ext uri="{28A0092B-C50C-407E-A947-70E740481C1C}">
                          <a14:useLocalDpi xmlns:a14="http://schemas.microsoft.com/office/drawing/2010/main" val="0"/>
                        </a:ext>
                      </a:extLst>
                    </a:blip>
                    <a:srcRect b="13111"/>
                    <a:stretch/>
                  </pic:blipFill>
                  <pic:spPr bwMode="auto">
                    <a:xfrm>
                      <a:off x="0" y="0"/>
                      <a:ext cx="5580380" cy="1566407"/>
                    </a:xfrm>
                    <a:prstGeom prst="rect">
                      <a:avLst/>
                    </a:prstGeom>
                    <a:ln>
                      <a:noFill/>
                    </a:ln>
                    <a:extLst>
                      <a:ext uri="{53640926-AAD7-44D8-BBD7-CCE9431645EC}">
                        <a14:shadowObscured xmlns:a14="http://schemas.microsoft.com/office/drawing/2010/main"/>
                      </a:ext>
                    </a:extLst>
                  </pic:spPr>
                </pic:pic>
              </a:graphicData>
            </a:graphic>
          </wp:inline>
        </w:drawing>
      </w:r>
    </w:p>
    <w:p w14:paraId="4DCAD44E" w14:textId="17F146D4" w:rsidR="00F67540" w:rsidRDefault="00A603F3" w:rsidP="002D0A3E">
      <w:pPr>
        <w:rPr>
          <w:lang w:val="en-IE" w:eastAsia="en-US"/>
        </w:rPr>
      </w:pPr>
      <w:r>
        <w:rPr>
          <w:lang w:val="en-IE" w:eastAsia="en-US"/>
        </w:rPr>
        <w:tab/>
      </w:r>
      <w:r>
        <w:rPr>
          <w:lang w:val="en-IE" w:eastAsia="en-US"/>
        </w:rPr>
        <w:tab/>
      </w:r>
      <w:r>
        <w:rPr>
          <w:lang w:val="en-IE" w:eastAsia="en-US"/>
        </w:rPr>
        <w:tab/>
      </w:r>
      <w:r>
        <w:rPr>
          <w:lang w:val="en-IE" w:eastAsia="en-US"/>
        </w:rPr>
        <w:tab/>
      </w:r>
      <w:r>
        <w:rPr>
          <w:lang w:val="en-IE" w:eastAsia="en-US"/>
        </w:rPr>
        <w:tab/>
        <w:t>Table 9</w:t>
      </w:r>
    </w:p>
    <w:p w14:paraId="3F5FB177" w14:textId="77777777" w:rsidR="00A603F3" w:rsidRDefault="00A603F3" w:rsidP="002D0A3E">
      <w:pPr>
        <w:rPr>
          <w:lang w:val="en-IE" w:eastAsia="en-US"/>
        </w:rPr>
      </w:pPr>
    </w:p>
    <w:p w14:paraId="27F8D279" w14:textId="77777777" w:rsidR="00EE4547" w:rsidRDefault="00EE4547" w:rsidP="002D0A3E">
      <w:pPr>
        <w:rPr>
          <w:lang w:val="en-IE" w:eastAsia="en-US"/>
        </w:rPr>
      </w:pPr>
    </w:p>
    <w:p w14:paraId="3719DF46" w14:textId="6597B1B5" w:rsidR="005F6BD2" w:rsidRPr="005F6BD2" w:rsidRDefault="005F6BD2" w:rsidP="005F6BD2">
      <w:pPr>
        <w:rPr>
          <w:lang w:val="en-IE" w:eastAsia="en-US"/>
        </w:rPr>
      </w:pPr>
      <w:r w:rsidRPr="005F6BD2">
        <w:rPr>
          <w:lang w:val="en-IE" w:eastAsia="en-US"/>
        </w:rPr>
        <w:t xml:space="preserve">If we want to predict stock prices for multiple stocks, i.e., a portfolio, there are two methods to do </w:t>
      </w:r>
      <w:r>
        <w:rPr>
          <w:lang w:val="en-IE" w:eastAsia="en-US"/>
        </w:rPr>
        <w:t>it</w:t>
      </w:r>
      <w:r w:rsidRPr="005F6BD2">
        <w:rPr>
          <w:lang w:val="en-IE" w:eastAsia="en-US"/>
        </w:rPr>
        <w:t>.</w:t>
      </w:r>
    </w:p>
    <w:p w14:paraId="76974164" w14:textId="77777777" w:rsidR="005F6BD2" w:rsidRPr="005F6BD2" w:rsidRDefault="005F6BD2" w:rsidP="005F6BD2">
      <w:pPr>
        <w:rPr>
          <w:lang w:val="en-IE" w:eastAsia="en-US"/>
        </w:rPr>
      </w:pPr>
    </w:p>
    <w:p w14:paraId="71E01FB0" w14:textId="77777777" w:rsidR="005A7DA7" w:rsidRDefault="005A7DA7" w:rsidP="005F6BD2">
      <w:pPr>
        <w:rPr>
          <w:lang w:val="en-IE" w:eastAsia="en-US"/>
        </w:rPr>
      </w:pPr>
      <w:r w:rsidRPr="005A7DA7">
        <w:rPr>
          <w:lang w:val="en-IE" w:eastAsia="en-US"/>
        </w:rPr>
        <w:t>Method 1: Monte Carlo Simulation with Independent Stocks</w:t>
      </w:r>
    </w:p>
    <w:p w14:paraId="627BFBCA" w14:textId="77777777" w:rsidR="005A7DA7" w:rsidRDefault="005A7DA7" w:rsidP="005F6BD2">
      <w:pPr>
        <w:rPr>
          <w:lang w:val="en-IE" w:eastAsia="en-US"/>
        </w:rPr>
      </w:pPr>
    </w:p>
    <w:p w14:paraId="23B485AD" w14:textId="01D616C4" w:rsidR="005F6BD2" w:rsidRDefault="005A7DA7" w:rsidP="005F6BD2">
      <w:pPr>
        <w:rPr>
          <w:lang w:val="en-IE" w:eastAsia="en-US"/>
        </w:rPr>
      </w:pPr>
      <w:r>
        <w:rPr>
          <w:lang w:val="en-IE" w:eastAsia="en-US"/>
        </w:rPr>
        <w:t>W</w:t>
      </w:r>
      <w:r w:rsidR="005F6BD2" w:rsidRPr="005F6BD2">
        <w:rPr>
          <w:lang w:val="en-IE" w:eastAsia="en-US"/>
        </w:rPr>
        <w:t>e assume that each stock in the portfolio has a separate random walk and generate simulations for each stock individually. We can then combine the results to get simulations for the overall portfolio.</w:t>
      </w:r>
      <w:r w:rsidR="00A957E8">
        <w:rPr>
          <w:lang w:val="en-IE" w:eastAsia="en-US"/>
        </w:rPr>
        <w:t xml:space="preserve"> </w:t>
      </w:r>
      <w:r w:rsidR="002C3AA7" w:rsidRPr="002C3AA7">
        <w:rPr>
          <w:lang w:val="en-IE" w:eastAsia="en-US"/>
        </w:rPr>
        <w:t>The following steps can be taken:</w:t>
      </w:r>
    </w:p>
    <w:p w14:paraId="22D39D47" w14:textId="77777777" w:rsidR="00AF2826" w:rsidRDefault="00AF2826" w:rsidP="005F6BD2">
      <w:pPr>
        <w:rPr>
          <w:lang w:val="en-IE" w:eastAsia="en-US"/>
        </w:rPr>
      </w:pPr>
    </w:p>
    <w:p w14:paraId="23EC164E" w14:textId="05946EC8" w:rsidR="00AF2826" w:rsidRDefault="00F91758" w:rsidP="005F6BD2">
      <w:pPr>
        <w:rPr>
          <w:lang w:val="en-IE" w:eastAsia="en-US"/>
        </w:rPr>
      </w:pPr>
      <w:r w:rsidRPr="00F91758">
        <w:rPr>
          <w:lang w:val="en-IE" w:eastAsia="en-US"/>
        </w:rPr>
        <w:t>Step 1: Collect historical stock price data and calculate logarithmic returns for each stock.</w:t>
      </w:r>
    </w:p>
    <w:p w14:paraId="58FD16F6" w14:textId="4B5352BA" w:rsidR="00F91758" w:rsidRDefault="00F91758" w:rsidP="005F6BD2">
      <w:pPr>
        <w:rPr>
          <w:lang w:val="en-IE" w:eastAsia="en-US"/>
        </w:rPr>
      </w:pPr>
      <w:r w:rsidRPr="00F91758">
        <w:rPr>
          <w:lang w:val="en-IE" w:eastAsia="en-US"/>
        </w:rPr>
        <w:t>Step 2: Compute the drift (expected return) and standard deviation for each stock using the historical data.</w:t>
      </w:r>
    </w:p>
    <w:p w14:paraId="58F9BAE0" w14:textId="138B0989" w:rsidR="00F91758" w:rsidRDefault="00F91758" w:rsidP="005F6BD2">
      <w:pPr>
        <w:rPr>
          <w:lang w:val="en-IE" w:eastAsia="en-US"/>
        </w:rPr>
      </w:pPr>
      <w:r w:rsidRPr="00F91758">
        <w:rPr>
          <w:lang w:val="en-IE" w:eastAsia="en-US"/>
        </w:rPr>
        <w:t>Step 3: Generate random variables for each stock using cumulative distribution function. This step assumes that the stocks are independent.</w:t>
      </w:r>
    </w:p>
    <w:p w14:paraId="1A29DD84" w14:textId="67802A85" w:rsidR="00F91758" w:rsidRDefault="00F91758" w:rsidP="005F6BD2">
      <w:pPr>
        <w:rPr>
          <w:lang w:val="en-IE" w:eastAsia="en-US"/>
        </w:rPr>
      </w:pPr>
      <w:r w:rsidRPr="00F91758">
        <w:rPr>
          <w:lang w:val="en-IE" w:eastAsia="en-US"/>
        </w:rPr>
        <w:t>Step 4: Calculate the predicted daily returns using the drift and standard deviation for each stock.</w:t>
      </w:r>
    </w:p>
    <w:p w14:paraId="1048046D" w14:textId="6DEF40EA" w:rsidR="00F91758" w:rsidRDefault="00F91758" w:rsidP="005F6BD2">
      <w:pPr>
        <w:rPr>
          <w:lang w:val="en-IE" w:eastAsia="en-US"/>
        </w:rPr>
      </w:pPr>
      <w:r w:rsidRPr="00F91758">
        <w:rPr>
          <w:lang w:val="en-IE" w:eastAsia="en-US"/>
        </w:rPr>
        <w:t>Step</w:t>
      </w:r>
      <w:r>
        <w:rPr>
          <w:lang w:val="en-IE" w:eastAsia="en-US"/>
        </w:rPr>
        <w:t xml:space="preserve"> </w:t>
      </w:r>
      <w:r w:rsidRPr="00F91758">
        <w:rPr>
          <w:lang w:val="en-IE" w:eastAsia="en-US"/>
        </w:rPr>
        <w:t>5: Simulate the stock prices using the predicted daily returns and the most recent stock price.</w:t>
      </w:r>
    </w:p>
    <w:p w14:paraId="356F8BE2" w14:textId="77777777" w:rsidR="00F91758" w:rsidRDefault="00F91758" w:rsidP="005F6BD2">
      <w:pPr>
        <w:rPr>
          <w:lang w:val="en-IE" w:eastAsia="en-US"/>
        </w:rPr>
      </w:pPr>
    </w:p>
    <w:p w14:paraId="6D24D19E" w14:textId="26BAA41F" w:rsidR="00F91758" w:rsidRDefault="0039742E" w:rsidP="005F6BD2">
      <w:pPr>
        <w:rPr>
          <w:lang w:val="en-IE" w:eastAsia="en-US"/>
        </w:rPr>
      </w:pPr>
      <w:r>
        <w:rPr>
          <w:lang w:val="en-IE" w:eastAsia="en-US"/>
        </w:rPr>
        <w:t>(</w:t>
      </w:r>
      <w:r w:rsidR="00F91758">
        <w:rPr>
          <w:lang w:val="en-IE" w:eastAsia="en-US"/>
        </w:rPr>
        <w:t>The first 5 step is same with the single stock</w:t>
      </w:r>
      <w:r>
        <w:rPr>
          <w:lang w:val="en-IE" w:eastAsia="en-US"/>
        </w:rPr>
        <w:t xml:space="preserve">) </w:t>
      </w:r>
    </w:p>
    <w:p w14:paraId="1407F61E" w14:textId="77777777" w:rsidR="0039742E" w:rsidRDefault="0039742E" w:rsidP="005F6BD2">
      <w:pPr>
        <w:rPr>
          <w:lang w:val="en-IE" w:eastAsia="en-US"/>
        </w:rPr>
      </w:pPr>
    </w:p>
    <w:p w14:paraId="14063D20" w14:textId="77777777" w:rsidR="00DC5BC6" w:rsidRDefault="00DC5BC6" w:rsidP="005F6BD2">
      <w:pPr>
        <w:rPr>
          <w:lang w:val="en-IE" w:eastAsia="en-US"/>
        </w:rPr>
      </w:pPr>
      <w:r w:rsidRPr="00DC5BC6">
        <w:rPr>
          <w:lang w:val="en-IE" w:eastAsia="en-US"/>
        </w:rPr>
        <w:t>Step 6: Repeat Steps 1-5 for each stock in the portfolio separately, generating simulations for each stock individually.</w:t>
      </w:r>
    </w:p>
    <w:p w14:paraId="61F80AD0" w14:textId="77777777" w:rsidR="00DC5BC6" w:rsidRDefault="00DC5BC6" w:rsidP="005F6BD2">
      <w:pPr>
        <w:rPr>
          <w:lang w:val="en-IE" w:eastAsia="en-US"/>
        </w:rPr>
      </w:pPr>
    </w:p>
    <w:p w14:paraId="7B481241" w14:textId="0E1BF23B" w:rsidR="009E2139" w:rsidRDefault="00DC5BC6" w:rsidP="005F6BD2">
      <w:pPr>
        <w:rPr>
          <w:lang w:val="en-IE" w:eastAsia="en-US"/>
        </w:rPr>
      </w:pPr>
      <w:r w:rsidRPr="00DC5BC6">
        <w:rPr>
          <w:lang w:val="en-IE" w:eastAsia="en-US"/>
        </w:rPr>
        <w:t>Step 7: Concatenate the simulation results for each stock from Step 6 to obtain the simulation result for the portfolio. This can be done by adding the simulated stock prices for each stock on the corresponding date. At the end of this step, we will have 1000 tables (if we do 1000 iterations) with simulated prices for the entire portfolio.</w:t>
      </w:r>
      <w:r w:rsidR="0072424B">
        <w:rPr>
          <w:lang w:val="en-IE" w:eastAsia="en-US"/>
        </w:rPr>
        <w:t xml:space="preserve"> </w:t>
      </w:r>
    </w:p>
    <w:p w14:paraId="6D814B16" w14:textId="48E970A4" w:rsidR="00184602" w:rsidRDefault="00D174A7" w:rsidP="00504E08">
      <w:pPr>
        <w:jc w:val="center"/>
        <w:rPr>
          <w:lang w:val="en-IE" w:eastAsia="en-US"/>
        </w:rPr>
      </w:pPr>
      <w:r>
        <w:rPr>
          <w:noProof/>
          <w:lang w:val="en-IE" w:eastAsia="en-US"/>
        </w:rPr>
        <w:drawing>
          <wp:inline distT="0" distB="0" distL="0" distR="0" wp14:anchorId="3E932A88" wp14:editId="66DD5333">
            <wp:extent cx="4381169" cy="1868029"/>
            <wp:effectExtent l="0" t="0" r="635"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46107" cy="1938355"/>
                    </a:xfrm>
                    <a:prstGeom prst="rect">
                      <a:avLst/>
                    </a:prstGeom>
                  </pic:spPr>
                </pic:pic>
              </a:graphicData>
            </a:graphic>
          </wp:inline>
        </w:drawing>
      </w:r>
    </w:p>
    <w:p w14:paraId="0ECBC756" w14:textId="53C4BE06" w:rsidR="00504E08" w:rsidRDefault="00504E08" w:rsidP="00D174A7">
      <w:pPr>
        <w:jc w:val="center"/>
        <w:rPr>
          <w:lang w:val="en-IE" w:eastAsia="en-US"/>
        </w:rPr>
      </w:pPr>
      <w:r>
        <w:rPr>
          <w:lang w:val="en-IE" w:eastAsia="en-US"/>
        </w:rPr>
        <w:t>Table 10</w:t>
      </w:r>
    </w:p>
    <w:p w14:paraId="5F790A7F" w14:textId="77777777" w:rsidR="005F6BD2" w:rsidRPr="005F6BD2" w:rsidRDefault="005F6BD2" w:rsidP="005F6BD2">
      <w:pPr>
        <w:rPr>
          <w:lang w:val="en-IE" w:eastAsia="en-US"/>
        </w:rPr>
      </w:pPr>
    </w:p>
    <w:p w14:paraId="623C2D2C" w14:textId="3277C60C" w:rsidR="006F03DC" w:rsidRDefault="006F03DC" w:rsidP="005F6BD2">
      <w:pPr>
        <w:rPr>
          <w:lang w:val="en-IE" w:eastAsia="en-US"/>
        </w:rPr>
      </w:pPr>
      <w:r w:rsidRPr="006F03DC">
        <w:rPr>
          <w:lang w:val="en-IE" w:eastAsia="en-US"/>
        </w:rPr>
        <w:t>Method 2: Monte Carlo Simulation with Cholesky Decomposition</w:t>
      </w:r>
      <w:r>
        <w:rPr>
          <w:lang w:val="en-IE" w:eastAsia="en-US"/>
        </w:rPr>
        <w:t xml:space="preserve"> </w:t>
      </w:r>
    </w:p>
    <w:p w14:paraId="40391A6A" w14:textId="77777777" w:rsidR="002C3AA7" w:rsidRDefault="006F03DC" w:rsidP="005F6BD2">
      <w:pPr>
        <w:rPr>
          <w:lang w:val="en-IE" w:eastAsia="en-US"/>
        </w:rPr>
      </w:pPr>
      <w:r>
        <w:rPr>
          <w:lang w:val="en-IE" w:eastAsia="en-US"/>
        </w:rPr>
        <w:t>W</w:t>
      </w:r>
      <w:r w:rsidR="005F6BD2" w:rsidRPr="005F6BD2">
        <w:rPr>
          <w:lang w:val="en-IE" w:eastAsia="en-US"/>
        </w:rPr>
        <w:t>e take into account the correlations between the stocks in the portfolio. We can do this by using the Cholesky decomposition of the covariance matrix to generate correlated random variables and then simulating the prices of each stock using these variables.</w:t>
      </w:r>
      <w:r w:rsidR="002C3AA7" w:rsidRPr="002C3AA7">
        <w:rPr>
          <w:lang w:val="en-IE" w:eastAsia="en-US"/>
        </w:rPr>
        <w:t xml:space="preserve"> The following steps can be taken:</w:t>
      </w:r>
    </w:p>
    <w:p w14:paraId="7F7EDD5A" w14:textId="6CD19B20" w:rsidR="00325144" w:rsidRDefault="005F6BD2" w:rsidP="005F6BD2">
      <w:pPr>
        <w:rPr>
          <w:lang w:val="en-IE" w:eastAsia="en-US"/>
        </w:rPr>
      </w:pPr>
      <w:r w:rsidRPr="005F6BD2">
        <w:rPr>
          <w:lang w:val="en-IE" w:eastAsia="en-US"/>
        </w:rPr>
        <w:t xml:space="preserve"> </w:t>
      </w:r>
    </w:p>
    <w:p w14:paraId="741E2E67" w14:textId="72F4788C" w:rsidR="000615CD" w:rsidRDefault="00E572E1" w:rsidP="005F6BD2">
      <w:pPr>
        <w:rPr>
          <w:lang w:val="en-IE" w:eastAsia="en-US"/>
        </w:rPr>
      </w:pPr>
      <w:r>
        <w:rPr>
          <w:lang w:val="en-IE" w:eastAsia="en-US"/>
        </w:rPr>
        <w:t xml:space="preserve">The first </w:t>
      </w:r>
      <w:r w:rsidR="00395EA4">
        <w:rPr>
          <w:lang w:val="en-IE" w:eastAsia="en-US"/>
        </w:rPr>
        <w:t>2</w:t>
      </w:r>
      <w:r>
        <w:rPr>
          <w:lang w:val="en-IE" w:eastAsia="en-US"/>
        </w:rPr>
        <w:t xml:space="preserve"> step is same</w:t>
      </w:r>
      <w:r w:rsidR="000615CD">
        <w:rPr>
          <w:lang w:val="en-IE" w:eastAsia="en-US"/>
        </w:rPr>
        <w:t xml:space="preserve">, so let start at Step </w:t>
      </w:r>
      <w:r w:rsidR="00395EA4">
        <w:rPr>
          <w:lang w:val="en-IE" w:eastAsia="en-US"/>
        </w:rPr>
        <w:t>3</w:t>
      </w:r>
    </w:p>
    <w:p w14:paraId="0BA4A581" w14:textId="2F1A5946" w:rsidR="000615CD" w:rsidRDefault="000615CD" w:rsidP="005F6BD2">
      <w:pPr>
        <w:rPr>
          <w:lang w:val="en-IE" w:eastAsia="en-US"/>
        </w:rPr>
      </w:pPr>
      <w:r>
        <w:rPr>
          <w:lang w:val="en-IE" w:eastAsia="en-US"/>
        </w:rPr>
        <w:t xml:space="preserve">Step </w:t>
      </w:r>
      <w:r w:rsidR="00395EA4">
        <w:rPr>
          <w:lang w:val="en-IE" w:eastAsia="en-US"/>
        </w:rPr>
        <w:t>3</w:t>
      </w:r>
      <w:r>
        <w:rPr>
          <w:lang w:val="en-IE" w:eastAsia="en-US"/>
        </w:rPr>
        <w:t xml:space="preserve">: </w:t>
      </w:r>
      <w:r w:rsidRPr="000615CD">
        <w:rPr>
          <w:lang w:val="en-IE" w:eastAsia="en-US"/>
        </w:rPr>
        <w:t>Calculate the covariance matrix for the logarithmic returns.</w:t>
      </w:r>
    </w:p>
    <w:p w14:paraId="483EE1E5" w14:textId="72D80531" w:rsidR="00A957E8" w:rsidRDefault="009842F0" w:rsidP="009842F0">
      <w:pPr>
        <w:jc w:val="center"/>
        <w:rPr>
          <w:lang w:val="en-IE" w:eastAsia="en-US"/>
        </w:rPr>
      </w:pPr>
      <w:r>
        <w:rPr>
          <w:noProof/>
          <w:lang w:val="en-IE" w:eastAsia="en-US"/>
        </w:rPr>
        <w:drawing>
          <wp:inline distT="0" distB="0" distL="0" distR="0" wp14:anchorId="644C2BD9" wp14:editId="741707CB">
            <wp:extent cx="4961614" cy="1269198"/>
            <wp:effectExtent l="0" t="0" r="4445" b="127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89270" cy="1276273"/>
                    </a:xfrm>
                    <a:prstGeom prst="rect">
                      <a:avLst/>
                    </a:prstGeom>
                  </pic:spPr>
                </pic:pic>
              </a:graphicData>
            </a:graphic>
          </wp:inline>
        </w:drawing>
      </w:r>
    </w:p>
    <w:p w14:paraId="4BF03066" w14:textId="1EDDB85D" w:rsidR="009842F0" w:rsidRDefault="009842F0" w:rsidP="009842F0">
      <w:pPr>
        <w:jc w:val="center"/>
        <w:rPr>
          <w:lang w:val="en-IE" w:eastAsia="en-US"/>
        </w:rPr>
      </w:pPr>
      <w:r>
        <w:rPr>
          <w:lang w:val="en-IE" w:eastAsia="en-US"/>
        </w:rPr>
        <w:t>Table 11</w:t>
      </w:r>
    </w:p>
    <w:p w14:paraId="6346DF99" w14:textId="3DB01DF5" w:rsidR="00EA5314" w:rsidRDefault="00EA5314" w:rsidP="00EA5314">
      <w:pPr>
        <w:rPr>
          <w:lang w:val="en-IE" w:eastAsia="en-US"/>
        </w:rPr>
      </w:pPr>
      <w:r>
        <w:rPr>
          <w:lang w:val="en-IE" w:eastAsia="en-US"/>
        </w:rPr>
        <w:t xml:space="preserve">Step </w:t>
      </w:r>
      <w:r w:rsidR="00395EA4">
        <w:rPr>
          <w:lang w:val="en-IE" w:eastAsia="en-US"/>
        </w:rPr>
        <w:t>4</w:t>
      </w:r>
      <w:r>
        <w:rPr>
          <w:lang w:val="en-IE" w:eastAsia="en-US"/>
        </w:rPr>
        <w:t xml:space="preserve">: </w:t>
      </w:r>
      <w:r w:rsidRPr="00EA5314">
        <w:rPr>
          <w:lang w:val="en-IE" w:eastAsia="en-US"/>
        </w:rPr>
        <w:t>Perform Cholesky decomposition on the covariance matrix to obtain a lower triangular matrix.</w:t>
      </w:r>
    </w:p>
    <w:p w14:paraId="7CD70EBB" w14:textId="417CC0E4" w:rsidR="00EA5314" w:rsidRDefault="00B968DB" w:rsidP="00B968DB">
      <w:pPr>
        <w:jc w:val="center"/>
        <w:rPr>
          <w:lang w:val="en-IE" w:eastAsia="en-US"/>
        </w:rPr>
      </w:pPr>
      <w:r>
        <w:rPr>
          <w:noProof/>
          <w:lang w:val="en-IE" w:eastAsia="en-US"/>
        </w:rPr>
        <w:drawing>
          <wp:inline distT="0" distB="0" distL="0" distR="0" wp14:anchorId="6A00B65B" wp14:editId="46944A97">
            <wp:extent cx="4985468" cy="1182262"/>
            <wp:effectExtent l="0" t="0" r="0" b="0"/>
            <wp:docPr id="53" name="Picture 5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8009" cy="1194722"/>
                    </a:xfrm>
                    <a:prstGeom prst="rect">
                      <a:avLst/>
                    </a:prstGeom>
                  </pic:spPr>
                </pic:pic>
              </a:graphicData>
            </a:graphic>
          </wp:inline>
        </w:drawing>
      </w:r>
    </w:p>
    <w:p w14:paraId="549BDCD4" w14:textId="55FC7009" w:rsidR="00B968DB" w:rsidRDefault="00B968DB" w:rsidP="00B968DB">
      <w:pPr>
        <w:jc w:val="center"/>
        <w:rPr>
          <w:lang w:val="en-IE" w:eastAsia="en-US"/>
        </w:rPr>
      </w:pPr>
      <w:r>
        <w:rPr>
          <w:lang w:val="en-IE" w:eastAsia="en-US"/>
        </w:rPr>
        <w:t>Table 12</w:t>
      </w:r>
    </w:p>
    <w:p w14:paraId="6C46B871" w14:textId="6EDF6968" w:rsidR="00992E91" w:rsidRDefault="006E4271" w:rsidP="00992E91">
      <w:pPr>
        <w:rPr>
          <w:lang w:val="en-IE" w:eastAsia="en-US"/>
        </w:rPr>
      </w:pPr>
      <w:r>
        <w:rPr>
          <w:lang w:val="en-IE" w:eastAsia="en-US"/>
        </w:rPr>
        <w:t xml:space="preserve">Step </w:t>
      </w:r>
      <w:r w:rsidR="00395EA4">
        <w:rPr>
          <w:lang w:val="en-IE" w:eastAsia="en-US"/>
        </w:rPr>
        <w:t>5</w:t>
      </w:r>
      <w:r>
        <w:rPr>
          <w:lang w:val="en-IE" w:eastAsia="en-US"/>
        </w:rPr>
        <w:t xml:space="preserve">: </w:t>
      </w:r>
      <w:r w:rsidRPr="006E4271">
        <w:rPr>
          <w:lang w:val="en-IE" w:eastAsia="en-US"/>
        </w:rPr>
        <w:t>Generate uncorrelated random variables and use the Cholesky decomposition matrix to transform them into correlated random variables.</w:t>
      </w:r>
    </w:p>
    <w:p w14:paraId="35BB7541" w14:textId="1BF92A56" w:rsidR="006E4271" w:rsidRDefault="005B4E47" w:rsidP="005B4E47">
      <w:pPr>
        <w:jc w:val="center"/>
        <w:rPr>
          <w:lang w:val="en-IE" w:eastAsia="en-US"/>
        </w:rPr>
      </w:pPr>
      <w:r>
        <w:rPr>
          <w:noProof/>
          <w:lang w:val="en-IE" w:eastAsia="en-US"/>
        </w:rPr>
        <w:lastRenderedPageBreak/>
        <w:drawing>
          <wp:inline distT="0" distB="0" distL="0" distR="0" wp14:anchorId="40D9E2D6" wp14:editId="1B5FC0ED">
            <wp:extent cx="5580380" cy="1025718"/>
            <wp:effectExtent l="0" t="0" r="0" b="3175"/>
            <wp:docPr id="54" name="Picture 5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able&#10;&#10;Description automatically generated"/>
                    <pic:cNvPicPr/>
                  </pic:nvPicPr>
                  <pic:blipFill rotWithShape="1">
                    <a:blip r:embed="rId27" cstate="print">
                      <a:extLst>
                        <a:ext uri="{28A0092B-C50C-407E-A947-70E740481C1C}">
                          <a14:useLocalDpi xmlns:a14="http://schemas.microsoft.com/office/drawing/2010/main" val="0"/>
                        </a:ext>
                      </a:extLst>
                    </a:blip>
                    <a:srcRect b="13620"/>
                    <a:stretch/>
                  </pic:blipFill>
                  <pic:spPr bwMode="auto">
                    <a:xfrm>
                      <a:off x="0" y="0"/>
                      <a:ext cx="5580380" cy="1025718"/>
                    </a:xfrm>
                    <a:prstGeom prst="rect">
                      <a:avLst/>
                    </a:prstGeom>
                    <a:ln>
                      <a:noFill/>
                    </a:ln>
                    <a:extLst>
                      <a:ext uri="{53640926-AAD7-44D8-BBD7-CCE9431645EC}">
                        <a14:shadowObscured xmlns:a14="http://schemas.microsoft.com/office/drawing/2010/main"/>
                      </a:ext>
                    </a:extLst>
                  </pic:spPr>
                </pic:pic>
              </a:graphicData>
            </a:graphic>
          </wp:inline>
        </w:drawing>
      </w:r>
    </w:p>
    <w:p w14:paraId="2B1919CE" w14:textId="615148E1" w:rsidR="005B4E47" w:rsidRDefault="00781705" w:rsidP="005B4E47">
      <w:pPr>
        <w:jc w:val="center"/>
        <w:rPr>
          <w:lang w:val="en-IE" w:eastAsia="en-US"/>
        </w:rPr>
      </w:pPr>
      <w:r>
        <w:rPr>
          <w:lang w:val="en-IE" w:eastAsia="en-US"/>
        </w:rPr>
        <w:t>Table 13</w:t>
      </w:r>
    </w:p>
    <w:p w14:paraId="2CA1E379" w14:textId="77777777" w:rsidR="006E4271" w:rsidRDefault="006E4271" w:rsidP="00992E91">
      <w:pPr>
        <w:rPr>
          <w:lang w:val="en-IE" w:eastAsia="en-US"/>
        </w:rPr>
      </w:pPr>
    </w:p>
    <w:p w14:paraId="0B58C8BB" w14:textId="04F22622" w:rsidR="00781705" w:rsidRDefault="00781705" w:rsidP="00992E91">
      <w:pPr>
        <w:rPr>
          <w:lang w:val="en-IE" w:eastAsia="en-US"/>
        </w:rPr>
      </w:pPr>
      <w:r>
        <w:rPr>
          <w:lang w:val="en-IE" w:eastAsia="en-US"/>
        </w:rPr>
        <w:t xml:space="preserve">Step </w:t>
      </w:r>
      <w:r w:rsidR="00395EA4">
        <w:rPr>
          <w:lang w:val="en-IE" w:eastAsia="en-US"/>
        </w:rPr>
        <w:t>6</w:t>
      </w:r>
      <w:r>
        <w:rPr>
          <w:lang w:val="en-IE" w:eastAsia="en-US"/>
        </w:rPr>
        <w:t xml:space="preserve">: </w:t>
      </w:r>
      <w:r w:rsidR="00E96B90" w:rsidRPr="00E96B90">
        <w:rPr>
          <w:lang w:val="en-IE" w:eastAsia="en-US"/>
        </w:rPr>
        <w:t>Calculate the predicted daily returns using the drift and correlated random variables.</w:t>
      </w:r>
    </w:p>
    <w:p w14:paraId="15956219" w14:textId="627F40F4" w:rsidR="00E96B90" w:rsidRDefault="00011B54" w:rsidP="00011B54">
      <w:pPr>
        <w:jc w:val="center"/>
        <w:rPr>
          <w:lang w:val="en-IE" w:eastAsia="en-US"/>
        </w:rPr>
      </w:pPr>
      <w:r>
        <w:rPr>
          <w:noProof/>
          <w:lang w:val="en-IE" w:eastAsia="en-US"/>
        </w:rPr>
        <w:drawing>
          <wp:inline distT="0" distB="0" distL="0" distR="0" wp14:anchorId="46EBBB1D" wp14:editId="3CB1FE8B">
            <wp:extent cx="5486400" cy="1105646"/>
            <wp:effectExtent l="0" t="0" r="0" b="0"/>
            <wp:docPr id="55" name="Picture 55"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29250" cy="1134434"/>
                    </a:xfrm>
                    <a:prstGeom prst="rect">
                      <a:avLst/>
                    </a:prstGeom>
                  </pic:spPr>
                </pic:pic>
              </a:graphicData>
            </a:graphic>
          </wp:inline>
        </w:drawing>
      </w:r>
    </w:p>
    <w:p w14:paraId="057F3ACD" w14:textId="3B679F13" w:rsidR="00011B54" w:rsidRDefault="00011B54" w:rsidP="00011B54">
      <w:pPr>
        <w:jc w:val="center"/>
        <w:rPr>
          <w:lang w:val="en-IE" w:eastAsia="en-US"/>
        </w:rPr>
      </w:pPr>
      <w:r>
        <w:rPr>
          <w:lang w:val="en-IE" w:eastAsia="en-US"/>
        </w:rPr>
        <w:t>Table 14</w:t>
      </w:r>
    </w:p>
    <w:p w14:paraId="44AC851F" w14:textId="4C066F6E" w:rsidR="00B965B4" w:rsidRDefault="00B965B4" w:rsidP="00992E91">
      <w:pPr>
        <w:rPr>
          <w:lang w:val="en-IE" w:eastAsia="en-US"/>
        </w:rPr>
      </w:pPr>
      <w:r>
        <w:rPr>
          <w:lang w:val="en-IE" w:eastAsia="en-US"/>
        </w:rPr>
        <w:t xml:space="preserve">Step </w:t>
      </w:r>
      <w:r w:rsidR="00395EA4">
        <w:rPr>
          <w:lang w:val="en-IE" w:eastAsia="en-US"/>
        </w:rPr>
        <w:t>7</w:t>
      </w:r>
      <w:r w:rsidR="00011B54">
        <w:rPr>
          <w:lang w:val="en-IE" w:eastAsia="en-US"/>
        </w:rPr>
        <w:t xml:space="preserve">: </w:t>
      </w:r>
      <w:r w:rsidR="00D11CB2" w:rsidRPr="00D11CB2">
        <w:rPr>
          <w:lang w:val="en-IE" w:eastAsia="en-US"/>
        </w:rPr>
        <w:t>Simulate the stock prices using the predicted daily returns and the most recent stock price.</w:t>
      </w:r>
      <w:r w:rsidR="00395EA4">
        <w:rPr>
          <w:lang w:val="en-IE" w:eastAsia="en-US"/>
        </w:rPr>
        <w:t xml:space="preserve"> </w:t>
      </w:r>
    </w:p>
    <w:p w14:paraId="32A74D45" w14:textId="77777777" w:rsidR="00441F57" w:rsidRDefault="00441F57" w:rsidP="00992E91">
      <w:pPr>
        <w:rPr>
          <w:lang w:val="en-IE" w:eastAsia="en-US"/>
        </w:rPr>
      </w:pPr>
    </w:p>
    <w:p w14:paraId="6EABB829" w14:textId="1555FFE1" w:rsidR="00395EA4" w:rsidRDefault="00395EA4" w:rsidP="00395EA4">
      <w:pPr>
        <w:rPr>
          <w:lang w:val="en-IE" w:eastAsia="en-US"/>
        </w:rPr>
      </w:pPr>
      <w:r w:rsidRPr="00DC5BC6">
        <w:rPr>
          <w:lang w:val="en-IE" w:eastAsia="en-US"/>
        </w:rPr>
        <w:t xml:space="preserve">Step </w:t>
      </w:r>
      <w:r>
        <w:rPr>
          <w:lang w:val="en-IE" w:eastAsia="en-US"/>
        </w:rPr>
        <w:t>8</w:t>
      </w:r>
      <w:r w:rsidRPr="00DC5BC6">
        <w:rPr>
          <w:lang w:val="en-IE" w:eastAsia="en-US"/>
        </w:rPr>
        <w:t xml:space="preserve">: </w:t>
      </w:r>
      <w:r w:rsidR="0045570E">
        <w:rPr>
          <w:lang w:val="en-IE" w:eastAsia="en-US"/>
        </w:rPr>
        <w:t>G</w:t>
      </w:r>
      <w:r w:rsidRPr="00DC5BC6">
        <w:rPr>
          <w:lang w:val="en-IE" w:eastAsia="en-US"/>
        </w:rPr>
        <w:t xml:space="preserve">enerating simulations for each stock </w:t>
      </w:r>
      <w:r w:rsidR="0045570E">
        <w:rPr>
          <w:lang w:val="en-IE" w:eastAsia="en-US"/>
        </w:rPr>
        <w:t xml:space="preserve">by </w:t>
      </w:r>
      <w:r w:rsidR="00BA5FA0">
        <w:rPr>
          <w:lang w:val="en-IE" w:eastAsia="en-US"/>
        </w:rPr>
        <w:t xml:space="preserve">using </w:t>
      </w:r>
      <w:r w:rsidR="0045570E">
        <w:rPr>
          <w:lang w:val="en-IE" w:eastAsia="en-US"/>
        </w:rPr>
        <w:t>the</w:t>
      </w:r>
      <w:r w:rsidR="00BA5FA0">
        <w:rPr>
          <w:lang w:val="en-IE" w:eastAsia="en-US"/>
        </w:rPr>
        <w:t xml:space="preserve"> </w:t>
      </w:r>
      <w:r w:rsidR="0045570E" w:rsidRPr="00E96B90">
        <w:rPr>
          <w:lang w:val="en-IE" w:eastAsia="en-US"/>
        </w:rPr>
        <w:t>correlated random variables</w:t>
      </w:r>
      <w:r w:rsidR="00BA5FA0">
        <w:rPr>
          <w:lang w:val="en-IE" w:eastAsia="en-US"/>
        </w:rPr>
        <w:t xml:space="preserve"> in Step 6</w:t>
      </w:r>
      <w:r w:rsidRPr="00DC5BC6">
        <w:rPr>
          <w:lang w:val="en-IE" w:eastAsia="en-US"/>
        </w:rPr>
        <w:t>.</w:t>
      </w:r>
      <w:r w:rsidR="0045570E">
        <w:rPr>
          <w:lang w:val="en-IE" w:eastAsia="en-US"/>
        </w:rPr>
        <w:t xml:space="preserve"> Like(Table 9) </w:t>
      </w:r>
    </w:p>
    <w:p w14:paraId="4CC50111" w14:textId="77777777" w:rsidR="00395EA4" w:rsidRDefault="00395EA4" w:rsidP="00395EA4">
      <w:pPr>
        <w:rPr>
          <w:lang w:val="en-IE" w:eastAsia="en-US"/>
        </w:rPr>
      </w:pPr>
    </w:p>
    <w:p w14:paraId="3CC6D2E6" w14:textId="504A6470" w:rsidR="00395EA4" w:rsidRDefault="00395EA4" w:rsidP="00395EA4">
      <w:pPr>
        <w:rPr>
          <w:lang w:val="en-IE" w:eastAsia="en-US"/>
        </w:rPr>
      </w:pPr>
      <w:r w:rsidRPr="00DC5BC6">
        <w:rPr>
          <w:lang w:val="en-IE" w:eastAsia="en-US"/>
        </w:rPr>
        <w:t xml:space="preserve">Step </w:t>
      </w:r>
      <w:r>
        <w:rPr>
          <w:lang w:val="en-IE" w:eastAsia="en-US"/>
        </w:rPr>
        <w:t>9</w:t>
      </w:r>
      <w:r w:rsidRPr="00DC5BC6">
        <w:rPr>
          <w:lang w:val="en-IE" w:eastAsia="en-US"/>
        </w:rPr>
        <w:t xml:space="preserve">: Concatenate the simulation results for each stock from Step </w:t>
      </w:r>
      <w:r w:rsidR="008A3BE3">
        <w:rPr>
          <w:lang w:val="en-IE" w:eastAsia="en-US"/>
        </w:rPr>
        <w:t>8</w:t>
      </w:r>
      <w:r w:rsidRPr="00DC5BC6">
        <w:rPr>
          <w:lang w:val="en-IE" w:eastAsia="en-US"/>
        </w:rPr>
        <w:t xml:space="preserve"> to obtain the simulation result for the portfolio. This can be done by adding the simulated stock prices for each stock on the corresponding date. At the end of this step, we will have 1000 tables (if we do 1000 iterations) with simulated prices for the entire portfolio.</w:t>
      </w:r>
      <w:r w:rsidR="00CB7176">
        <w:rPr>
          <w:lang w:val="en-IE" w:eastAsia="en-US"/>
        </w:rPr>
        <w:t>(Like Table 10)</w:t>
      </w:r>
      <w:r>
        <w:rPr>
          <w:lang w:val="en-IE" w:eastAsia="en-US"/>
        </w:rPr>
        <w:t xml:space="preserve"> </w:t>
      </w:r>
    </w:p>
    <w:p w14:paraId="26C64483" w14:textId="77777777" w:rsidR="00A957E8" w:rsidRDefault="00A957E8" w:rsidP="005F6BD2">
      <w:pPr>
        <w:rPr>
          <w:lang w:val="en-IE" w:eastAsia="en-US"/>
        </w:rPr>
      </w:pPr>
    </w:p>
    <w:p w14:paraId="5270AA25" w14:textId="77777777" w:rsidR="00A957E8" w:rsidRDefault="00A957E8" w:rsidP="005F6BD2">
      <w:pPr>
        <w:rPr>
          <w:lang w:val="en-IE" w:eastAsia="en-US"/>
        </w:rPr>
      </w:pPr>
    </w:p>
    <w:p w14:paraId="34113C0E" w14:textId="545FC1F6" w:rsidR="00A957E8" w:rsidRDefault="00A957E8" w:rsidP="00A957E8">
      <w:pPr>
        <w:rPr>
          <w:lang w:val="en-IE" w:eastAsia="en-US"/>
        </w:rPr>
      </w:pPr>
      <w:r>
        <w:rPr>
          <w:lang w:val="en-IE" w:eastAsia="en-US"/>
        </w:rPr>
        <w:t xml:space="preserve">Overall, </w:t>
      </w:r>
      <w:r w:rsidRPr="006F03DC">
        <w:rPr>
          <w:lang w:val="en-IE" w:eastAsia="en-US"/>
        </w:rPr>
        <w:t>Cholesky Decomposition</w:t>
      </w:r>
      <w:r w:rsidRPr="005F6BD2">
        <w:rPr>
          <w:lang w:val="en-IE" w:eastAsia="en-US"/>
        </w:rPr>
        <w:t xml:space="preserve"> may provide more accurate simulations for the portfolio since it considers the interdependence of the stocks.</w:t>
      </w:r>
    </w:p>
    <w:p w14:paraId="0A13D7F5" w14:textId="77777777" w:rsidR="00325144" w:rsidRDefault="00325144" w:rsidP="00B20B4B">
      <w:pPr>
        <w:rPr>
          <w:lang w:val="en-IE" w:eastAsia="en-US"/>
        </w:rPr>
      </w:pPr>
    </w:p>
    <w:p w14:paraId="7EAA7570" w14:textId="039B56A8" w:rsidR="0062172C" w:rsidRDefault="0062172C" w:rsidP="007436A9">
      <w:pPr>
        <w:pStyle w:val="Heading2"/>
        <w:rPr>
          <w:lang w:val="en-IE"/>
        </w:rPr>
      </w:pPr>
      <w:bookmarkStart w:id="87" w:name="_Toc131091319"/>
      <w:r w:rsidRPr="0062172C">
        <w:rPr>
          <w:lang w:val="en-IE"/>
        </w:rPr>
        <w:t>Monte Carlo simulation</w:t>
      </w:r>
      <w:r>
        <w:rPr>
          <w:lang w:val="en-IE"/>
        </w:rPr>
        <w:t xml:space="preserve"> for VaR</w:t>
      </w:r>
      <w:bookmarkEnd w:id="87"/>
    </w:p>
    <w:p w14:paraId="3BF71DC3" w14:textId="77777777" w:rsidR="003D40FF" w:rsidRPr="003D40FF" w:rsidRDefault="003D40FF" w:rsidP="003D40FF">
      <w:pPr>
        <w:rPr>
          <w:lang w:val="en-IE" w:eastAsia="en-US"/>
        </w:rPr>
      </w:pPr>
      <w:r w:rsidRPr="003D40FF">
        <w:rPr>
          <w:lang w:val="en-IE" w:eastAsia="en-US"/>
        </w:rPr>
        <w:t>Monte Carlo simulation for VaR involves using the simulated stock prices to calculate the potential losses in a portfolio at a given confidence level. This can be done using the same Historical Simulation approach discussed earlier.</w:t>
      </w:r>
    </w:p>
    <w:p w14:paraId="123D9670" w14:textId="77777777" w:rsidR="003D40FF" w:rsidRPr="003D40FF" w:rsidRDefault="003D40FF" w:rsidP="003D40FF">
      <w:pPr>
        <w:rPr>
          <w:lang w:val="en-IE" w:eastAsia="en-US"/>
        </w:rPr>
      </w:pPr>
    </w:p>
    <w:p w14:paraId="5FC0FCEF" w14:textId="77777777" w:rsidR="003D40FF" w:rsidRPr="003D40FF" w:rsidRDefault="003D40FF" w:rsidP="003D40FF">
      <w:pPr>
        <w:rPr>
          <w:lang w:val="en-IE" w:eastAsia="en-US"/>
        </w:rPr>
      </w:pPr>
      <w:r w:rsidRPr="003D40FF">
        <w:rPr>
          <w:lang w:val="en-IE" w:eastAsia="en-US"/>
        </w:rPr>
        <w:t>Suppose we want to compute the 1-day 99% VaR for a portfolio having 5 stocks (AAPL, GOOGL, MSFT, TSLA, and TSM) with the following weights: 20%, 15%, 30%, 15%, and 20%. We can perform a Monte Carlo simulation to generate the stock price paths for each stock in the portfolio, as described in the previous section.</w:t>
      </w:r>
    </w:p>
    <w:p w14:paraId="09B44A26" w14:textId="77777777" w:rsidR="003D40FF" w:rsidRPr="003D40FF" w:rsidRDefault="003D40FF" w:rsidP="003D40FF">
      <w:pPr>
        <w:rPr>
          <w:lang w:val="en-IE" w:eastAsia="en-US"/>
        </w:rPr>
      </w:pPr>
    </w:p>
    <w:p w14:paraId="648D47CE" w14:textId="77777777" w:rsidR="003D40FF" w:rsidRPr="003D40FF" w:rsidRDefault="003D40FF" w:rsidP="003D40FF">
      <w:pPr>
        <w:rPr>
          <w:lang w:val="en-IE" w:eastAsia="en-US"/>
        </w:rPr>
      </w:pPr>
      <w:r w:rsidRPr="003D40FF">
        <w:rPr>
          <w:lang w:val="en-IE" w:eastAsia="en-US"/>
        </w:rPr>
        <w:t>Next, we can use Historical Simulation to calculate the potential losses for the portfolio at the 99th percentile level. This involves calculating the portfolio value for each simulated stock price path and sorting the resulting portfolio returns from lowest to highest. The 99th percentile portfolio return represents the 1-day 99% VaR for the portfolio.</w:t>
      </w:r>
    </w:p>
    <w:p w14:paraId="1B0885ED" w14:textId="77777777" w:rsidR="003D40FF" w:rsidRPr="003D40FF" w:rsidRDefault="003D40FF" w:rsidP="003D40FF">
      <w:pPr>
        <w:rPr>
          <w:lang w:val="en-IE" w:eastAsia="en-US"/>
        </w:rPr>
      </w:pPr>
    </w:p>
    <w:p w14:paraId="56EE2942" w14:textId="24D6B6BC" w:rsidR="003D40FF" w:rsidRDefault="003D40FF" w:rsidP="003D40FF">
      <w:pPr>
        <w:rPr>
          <w:lang w:val="en-IE" w:eastAsia="en-US"/>
        </w:rPr>
      </w:pPr>
      <w:r w:rsidRPr="003D40FF">
        <w:rPr>
          <w:lang w:val="en-IE" w:eastAsia="en-US"/>
        </w:rPr>
        <w:lastRenderedPageBreak/>
        <w:t>Finally, we can use the same method to determine the portfolio's 5-day 99% VaR by multiplying the 1-day VaR by the square root of 5. This provides an estimate of the potential losses that the portfolio could experience over a 5-day period at the 99% confidence level, based on the simulated stock price paths generated by the Monte Carlo simulation.</w:t>
      </w:r>
    </w:p>
    <w:p w14:paraId="48382243" w14:textId="73708B43" w:rsidR="00920120" w:rsidRDefault="00DA2F70" w:rsidP="0040613B">
      <w:pPr>
        <w:pStyle w:val="Heading2"/>
        <w:rPr>
          <w:lang w:val="en-IE"/>
        </w:rPr>
      </w:pPr>
      <w:bookmarkStart w:id="88" w:name="_Toc131091320"/>
      <w:r>
        <w:rPr>
          <w:lang w:val="en-IE"/>
        </w:rPr>
        <w:t>Option</w:t>
      </w:r>
      <w:bookmarkEnd w:id="88"/>
    </w:p>
    <w:p w14:paraId="31566E81" w14:textId="75A838A9" w:rsidR="00CC6B45" w:rsidRPr="00CC6B45" w:rsidRDefault="005F4EB3" w:rsidP="00CC6B45">
      <w:pPr>
        <w:rPr>
          <w:lang w:val="en-IE" w:eastAsia="en-US"/>
        </w:rPr>
      </w:pPr>
      <w:r w:rsidRPr="000C216E">
        <w:rPr>
          <w:highlight w:val="yellow"/>
          <w:lang w:val="en-IE" w:eastAsia="en-US"/>
        </w:rPr>
        <w:t>An option is a financial contract between two parties, giving the buyer (holder) the right, but not the obligation, to buy or sell an underlying asset at a predetermined price (strike price) within a specific time frame</w:t>
      </w:r>
      <w:r w:rsidRPr="005F4EB3">
        <w:rPr>
          <w:lang w:val="en-IE" w:eastAsia="en-US"/>
        </w:rPr>
        <w:t>. The seller (writer) of the option is obligated to buy or sell the underlying asset at the strike price if the buyer chooses to exercise the option.</w:t>
      </w:r>
      <w:r w:rsidR="00841883">
        <w:rPr>
          <w:lang w:val="en-IE" w:eastAsia="en-US"/>
        </w:rPr>
        <w:t xml:space="preserve"> </w:t>
      </w:r>
      <w:r w:rsidR="00841883" w:rsidRPr="000C216E">
        <w:rPr>
          <w:highlight w:val="yellow"/>
          <w:lang w:val="en-IE" w:eastAsia="en-US"/>
        </w:rPr>
        <w:t>Also the</w:t>
      </w:r>
      <w:r w:rsidR="00D96F2A" w:rsidRPr="000C216E">
        <w:rPr>
          <w:highlight w:val="yellow"/>
          <w:lang w:val="en-IE" w:eastAsia="en-US"/>
        </w:rPr>
        <w:t xml:space="preserve"> date specified in the contract is called the expiration date or the maturity date, and the price specified in the contract is called the exercise price or the strike price.</w:t>
      </w:r>
    </w:p>
    <w:p w14:paraId="61AB82BA" w14:textId="77777777" w:rsidR="00122AFA" w:rsidRDefault="00122AFA" w:rsidP="003D40FF">
      <w:pPr>
        <w:rPr>
          <w:lang w:val="en-IE" w:eastAsia="en-US"/>
        </w:rPr>
      </w:pPr>
    </w:p>
    <w:p w14:paraId="50ED3642" w14:textId="37C8401A" w:rsidR="00F004C1" w:rsidRDefault="006832DF" w:rsidP="003D40FF">
      <w:pPr>
        <w:rPr>
          <w:lang w:val="en-IE" w:eastAsia="en-US"/>
        </w:rPr>
      </w:pPr>
      <w:r>
        <w:rPr>
          <w:lang w:val="en-IE" w:eastAsia="en-US"/>
        </w:rPr>
        <w:t xml:space="preserve">Since the option is a financial instruments, </w:t>
      </w:r>
      <w:r w:rsidR="00446259">
        <w:rPr>
          <w:lang w:val="en-IE" w:eastAsia="en-US"/>
        </w:rPr>
        <w:t xml:space="preserve">it can be traded on different kind of underlying </w:t>
      </w:r>
      <w:r w:rsidR="00CC7C6A" w:rsidRPr="00CC7C6A">
        <w:rPr>
          <w:lang w:val="en-IE" w:eastAsia="en-US"/>
        </w:rPr>
        <w:t>assets, including stocks, bonds, currencies</w:t>
      </w:r>
      <w:r w:rsidR="00CC7C6A">
        <w:rPr>
          <w:lang w:val="en-IE" w:eastAsia="en-US"/>
        </w:rPr>
        <w:t>, cryptocurrencies</w:t>
      </w:r>
      <w:r w:rsidR="00E762DE">
        <w:rPr>
          <w:lang w:val="en-IE" w:eastAsia="en-US"/>
        </w:rPr>
        <w:t xml:space="preserve"> or even c</w:t>
      </w:r>
      <w:r w:rsidR="00E762DE" w:rsidRPr="00E762DE">
        <w:rPr>
          <w:lang w:val="en-IE" w:eastAsia="en-US"/>
        </w:rPr>
        <w:t>ommodities</w:t>
      </w:r>
      <w:r w:rsidR="00DF7C9F">
        <w:rPr>
          <w:lang w:val="en-IE" w:eastAsia="en-US"/>
        </w:rPr>
        <w:t xml:space="preserve">. </w:t>
      </w:r>
      <w:r w:rsidR="001A7BD5">
        <w:rPr>
          <w:lang w:val="en-IE" w:eastAsia="en-US"/>
        </w:rPr>
        <w:t xml:space="preserve">Option </w:t>
      </w:r>
      <w:r w:rsidR="006F22CC">
        <w:rPr>
          <w:lang w:val="en-IE" w:eastAsia="en-US"/>
        </w:rPr>
        <w:t xml:space="preserve">letting investor to </w:t>
      </w:r>
      <w:r w:rsidR="006F22CC" w:rsidRPr="006F22CC">
        <w:rPr>
          <w:lang w:val="en-IE" w:eastAsia="en-US"/>
        </w:rPr>
        <w:t>achieve</w:t>
      </w:r>
      <w:r w:rsidR="006F22CC">
        <w:rPr>
          <w:lang w:val="en-IE" w:eastAsia="en-US"/>
        </w:rPr>
        <w:t xml:space="preserve"> </w:t>
      </w:r>
      <w:r w:rsidR="002B170E" w:rsidRPr="002B170E">
        <w:rPr>
          <w:lang w:val="en-IE" w:eastAsia="en-US"/>
        </w:rPr>
        <w:t>various objectives, such as hedging risk, speculating on price movements, and generating income</w:t>
      </w:r>
      <w:r w:rsidR="002B170E">
        <w:rPr>
          <w:lang w:val="en-IE" w:eastAsia="en-US"/>
        </w:rPr>
        <w:t>.</w:t>
      </w:r>
      <w:r w:rsidR="00CC2F68">
        <w:rPr>
          <w:lang w:val="en-IE" w:eastAsia="en-US"/>
        </w:rPr>
        <w:br/>
      </w:r>
      <w:r w:rsidR="00CC2F68">
        <w:rPr>
          <w:lang w:val="en-IE" w:eastAsia="en-US"/>
        </w:rPr>
        <w:br/>
      </w:r>
      <w:r w:rsidR="00484F68">
        <w:rPr>
          <w:lang w:val="en-IE" w:eastAsia="en-US"/>
        </w:rPr>
        <w:t>There are two type of option,</w:t>
      </w:r>
      <w:r w:rsidR="00CC2F68" w:rsidRPr="00CC2F68">
        <w:rPr>
          <w:lang w:val="en-IE" w:eastAsia="en-US"/>
        </w:rPr>
        <w:t xml:space="preserve"> American or European, and this distinction has nothing to do with their geographic location. American options can be exercised at any time up to the expiration date, while European options can only be exercised on the expiration date itself. Most options traded on exchanges are American, but European options are generally easier to </w:t>
      </w:r>
      <w:r w:rsidR="00475FF5" w:rsidRPr="00CC2F68">
        <w:rPr>
          <w:lang w:val="en-IE" w:eastAsia="en-US"/>
        </w:rPr>
        <w:t>analyse</w:t>
      </w:r>
      <w:r w:rsidR="00CC2F68" w:rsidRPr="00CC2F68">
        <w:rPr>
          <w:lang w:val="en-IE" w:eastAsia="en-US"/>
        </w:rPr>
        <w:t xml:space="preserve"> than American options. </w:t>
      </w:r>
    </w:p>
    <w:p w14:paraId="477A9405" w14:textId="77777777" w:rsidR="00F004C1" w:rsidRDefault="00F004C1" w:rsidP="003D40FF">
      <w:pPr>
        <w:rPr>
          <w:lang w:val="en-IE" w:eastAsia="en-US"/>
        </w:rPr>
      </w:pPr>
    </w:p>
    <w:p w14:paraId="136780DB" w14:textId="3E0A8DF1" w:rsidR="00614817" w:rsidRDefault="00F004C1" w:rsidP="00F004C1">
      <w:pPr>
        <w:pStyle w:val="Heading3"/>
        <w:rPr>
          <w:lang w:val="en-IE"/>
        </w:rPr>
      </w:pPr>
      <w:bookmarkStart w:id="89" w:name="_Toc131091321"/>
      <w:r>
        <w:rPr>
          <w:lang w:val="en-IE"/>
        </w:rPr>
        <w:t>Option Type</w:t>
      </w:r>
      <w:bookmarkEnd w:id="89"/>
      <w:r w:rsidR="002B170E">
        <w:rPr>
          <w:lang w:val="en-IE"/>
        </w:rPr>
        <w:t xml:space="preserve"> </w:t>
      </w:r>
    </w:p>
    <w:p w14:paraId="13B069A7" w14:textId="20C1E91B" w:rsidR="008C7594" w:rsidRPr="008C7594" w:rsidRDefault="00FD0896" w:rsidP="008C7594">
      <w:pPr>
        <w:rPr>
          <w:lang w:val="en-IE" w:eastAsia="en-US"/>
        </w:rPr>
      </w:pPr>
      <w:r w:rsidRPr="00FD0896">
        <w:rPr>
          <w:lang w:val="en-IE" w:eastAsia="en-US"/>
        </w:rPr>
        <w:t>There are two main types of options: call options and put options. A call option gives the holder the right to buy the underlying asset at the strike price, while a put option gives the holder the right to sell the underlying asset at the strike price. Both call and put options have an expiration date, after which the option is no longer valid.</w:t>
      </w:r>
      <w:r w:rsidR="0095662D">
        <w:rPr>
          <w:lang w:val="en-IE" w:eastAsia="en-US"/>
        </w:rPr>
        <w:t xml:space="preserve"> </w:t>
      </w:r>
      <w:r w:rsidR="008F3C8F">
        <w:rPr>
          <w:lang w:val="en-IE" w:eastAsia="en-US"/>
        </w:rPr>
        <w:t>I will explain in more details in call and put option.</w:t>
      </w:r>
      <w:r w:rsidR="00F2247E">
        <w:rPr>
          <w:lang w:val="en-IE" w:eastAsia="en-US"/>
        </w:rPr>
        <w:t xml:space="preserve"> For make it simple we will </w:t>
      </w:r>
      <w:r w:rsidR="00373022">
        <w:rPr>
          <w:lang w:val="en-IE" w:eastAsia="en-US"/>
        </w:rPr>
        <w:t xml:space="preserve">talk about the </w:t>
      </w:r>
      <w:r w:rsidR="00373022" w:rsidRPr="00373022">
        <w:rPr>
          <w:lang w:val="en-IE" w:eastAsia="en-US"/>
        </w:rPr>
        <w:t>European</w:t>
      </w:r>
      <w:r w:rsidR="00373022">
        <w:rPr>
          <w:lang w:val="en-IE" w:eastAsia="en-US"/>
        </w:rPr>
        <w:t xml:space="preserve"> option only</w:t>
      </w:r>
    </w:p>
    <w:p w14:paraId="61C87F90" w14:textId="77777777" w:rsidR="00614817" w:rsidRDefault="00614817" w:rsidP="003D40FF">
      <w:pPr>
        <w:rPr>
          <w:lang w:val="en-IE" w:eastAsia="en-US"/>
        </w:rPr>
      </w:pPr>
    </w:p>
    <w:p w14:paraId="2011971A" w14:textId="77777777" w:rsidR="00614817" w:rsidRDefault="00614817" w:rsidP="00B307DA"/>
    <w:p w14:paraId="4676558E" w14:textId="2863B991" w:rsidR="00367E65" w:rsidRPr="0056705F" w:rsidRDefault="008F3C8F" w:rsidP="0056705F">
      <w:pPr>
        <w:rPr>
          <w:b/>
          <w:bCs/>
        </w:rPr>
      </w:pPr>
      <w:r w:rsidRPr="0056705F">
        <w:rPr>
          <w:b/>
          <w:bCs/>
        </w:rPr>
        <w:t xml:space="preserve">Call Option </w:t>
      </w:r>
    </w:p>
    <w:p w14:paraId="2E0AD281" w14:textId="0ACB971C" w:rsidR="00AB27F9" w:rsidRDefault="00AC37E9" w:rsidP="0056705F">
      <w:r w:rsidRPr="00AC37E9">
        <w:t xml:space="preserve">Call options give </w:t>
      </w:r>
      <w:r w:rsidRPr="0056705F">
        <w:t>the</w:t>
      </w:r>
      <w:r w:rsidRPr="00AC37E9">
        <w:t xml:space="preserve"> holder the right to buy an underlying asset at a predetermined price (strike price) </w:t>
      </w:r>
      <w:r w:rsidR="000C50F2">
        <w:t>on</w:t>
      </w:r>
      <w:r w:rsidRPr="00AC37E9">
        <w:t xml:space="preserve"> the expiration date. Consider an investor who buys a European call option with a strike price of $100 to purchase 100 shares of a certain stock. If the stock price is above $100 on the expiration date, </w:t>
      </w:r>
      <w:r w:rsidR="00C21661" w:rsidRPr="00AC37E9">
        <w:t xml:space="preserve">investor </w:t>
      </w:r>
      <w:r w:rsidRPr="00AC37E9">
        <w:t>will exercise</w:t>
      </w:r>
      <w:r w:rsidR="00C21661">
        <w:t xml:space="preserve"> the option</w:t>
      </w:r>
      <w:r w:rsidRPr="00AC37E9">
        <w:t xml:space="preserve">. </w:t>
      </w:r>
      <w:r w:rsidR="0096706F">
        <w:t>F</w:t>
      </w:r>
      <w:r w:rsidRPr="00AC37E9">
        <w:t>or example, the stock price</w:t>
      </w:r>
      <w:r w:rsidR="00433D0C">
        <w:t>(market price)</w:t>
      </w:r>
      <w:r w:rsidRPr="00AC37E9">
        <w:t xml:space="preserve"> is $115. By exercising the option, the investor is able to buy 100 shares for $100 per share. If the shares are sold immediately, the investor makes a gain of $15 per share, or $1,500, ignoring transaction costs. When the initial cost of the option is taken into account, the net profit to the investor is $1,000. However, if the stock price on the expiration date is less than $100, the investor will choose not to exercise and will lose the initial investment.</w:t>
      </w:r>
    </w:p>
    <w:p w14:paraId="635D65B2" w14:textId="77777777" w:rsidR="00AC37E9" w:rsidRDefault="00AC37E9" w:rsidP="00B307DA"/>
    <w:p w14:paraId="632C3738" w14:textId="58C74B41" w:rsidR="002E65DB" w:rsidRPr="00B307DA" w:rsidRDefault="00AB27F9" w:rsidP="003D7505">
      <w:pPr>
        <w:jc w:val="center"/>
      </w:pPr>
      <w:r>
        <w:rPr>
          <w:noProof/>
        </w:rPr>
        <w:lastRenderedPageBreak/>
        <w:drawing>
          <wp:inline distT="0" distB="0" distL="0" distR="0" wp14:anchorId="709EECA1" wp14:editId="413FFF48">
            <wp:extent cx="5129348" cy="2576348"/>
            <wp:effectExtent l="0" t="0" r="1905" b="1905"/>
            <wp:docPr id="56" name="Picture 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line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144710" cy="2584064"/>
                    </a:xfrm>
                    <a:prstGeom prst="rect">
                      <a:avLst/>
                    </a:prstGeom>
                  </pic:spPr>
                </pic:pic>
              </a:graphicData>
            </a:graphic>
          </wp:inline>
        </w:drawing>
      </w:r>
    </w:p>
    <w:p w14:paraId="6C6794C3" w14:textId="39D631FF" w:rsidR="00225341" w:rsidRDefault="00806603" w:rsidP="003D7505">
      <w:pPr>
        <w:jc w:val="center"/>
        <w:rPr>
          <w:highlight w:val="yellow"/>
        </w:rPr>
      </w:pPr>
      <w:r>
        <w:t xml:space="preserve">Figure </w:t>
      </w:r>
      <w:r w:rsidR="00191689">
        <w:t>3:</w:t>
      </w:r>
      <w:r>
        <w:t xml:space="preserve"> </w:t>
      </w:r>
      <w:r w:rsidR="00225341">
        <w:t xml:space="preserve">Profit from buying a European call option on one share of a stock. </w:t>
      </w:r>
      <w:r>
        <w:t xml:space="preserve">Where option price </w:t>
      </w:r>
      <w:r w:rsidR="003D7505">
        <w:t>= $</w:t>
      </w:r>
      <w:r w:rsidR="00191689">
        <w:t>5,</w:t>
      </w:r>
      <w:r w:rsidR="003D7505">
        <w:t xml:space="preserve"> strike price = $100</w:t>
      </w:r>
    </w:p>
    <w:p w14:paraId="3F3043A5" w14:textId="77777777" w:rsidR="00225341" w:rsidRDefault="00225341" w:rsidP="003D40FF">
      <w:pPr>
        <w:rPr>
          <w:highlight w:val="yellow"/>
        </w:rPr>
      </w:pPr>
    </w:p>
    <w:p w14:paraId="43E29027" w14:textId="77777777" w:rsidR="00225341" w:rsidRDefault="00225341" w:rsidP="003D40FF">
      <w:pPr>
        <w:rPr>
          <w:highlight w:val="yellow"/>
        </w:rPr>
      </w:pPr>
    </w:p>
    <w:p w14:paraId="109652F6" w14:textId="2FC0F81A" w:rsidR="00BD07F3" w:rsidRPr="0056705F" w:rsidRDefault="00BD07F3" w:rsidP="0056705F">
      <w:pPr>
        <w:rPr>
          <w:b/>
          <w:bCs/>
        </w:rPr>
      </w:pPr>
      <w:r w:rsidRPr="0056705F">
        <w:rPr>
          <w:b/>
          <w:bCs/>
        </w:rPr>
        <w:t>Put Option</w:t>
      </w:r>
      <w:r w:rsidR="00567802" w:rsidRPr="0056705F">
        <w:rPr>
          <w:b/>
          <w:bCs/>
        </w:rPr>
        <w:t xml:space="preserve"> </w:t>
      </w:r>
    </w:p>
    <w:p w14:paraId="5FA1F82F" w14:textId="09D86C14" w:rsidR="00567802" w:rsidRPr="00BD07F3" w:rsidRDefault="001F29F6" w:rsidP="003D40FF">
      <w:r w:rsidRPr="001F29F6">
        <w:t xml:space="preserve">Put options allow the holder to sell an underlying asset at a predetermined price (strike price) </w:t>
      </w:r>
      <w:r>
        <w:t>on</w:t>
      </w:r>
      <w:r w:rsidRPr="001F29F6">
        <w:t xml:space="preserve"> the expiration date. Consider an investor who buys a European put option with a strike price of $70 to sell 100 shares of a certain stock. If the stock price falls below $70 by the expiration date, the investor can exercise the option and sell the 100 shares for $70 each, realizing a gain of $15 per share, or $1,500. When the initial cost of the option is taken into account, the investor's net profit is $800. However, if the final stock price is above $70, the put option will expire worthless, and the investor will lose the initial investment of $700.</w:t>
      </w:r>
    </w:p>
    <w:p w14:paraId="36FE4957" w14:textId="1F23EE10" w:rsidR="00225341" w:rsidRDefault="00716AC3" w:rsidP="003D40FF">
      <w:pPr>
        <w:rPr>
          <w:highlight w:val="yellow"/>
        </w:rPr>
      </w:pPr>
      <w:r>
        <w:rPr>
          <w:noProof/>
        </w:rPr>
        <w:drawing>
          <wp:inline distT="0" distB="0" distL="0" distR="0" wp14:anchorId="4070AB89" wp14:editId="4D2B1245">
            <wp:extent cx="5144877" cy="2850040"/>
            <wp:effectExtent l="0" t="0" r="0" b="0"/>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147632" cy="2851566"/>
                    </a:xfrm>
                    <a:prstGeom prst="rect">
                      <a:avLst/>
                    </a:prstGeom>
                  </pic:spPr>
                </pic:pic>
              </a:graphicData>
            </a:graphic>
          </wp:inline>
        </w:drawing>
      </w:r>
    </w:p>
    <w:p w14:paraId="36751555" w14:textId="16DF171B" w:rsidR="00716AC3" w:rsidRDefault="00716AC3" w:rsidP="003D40FF">
      <w:r>
        <w:t xml:space="preserve">Figure 4: </w:t>
      </w:r>
      <w:r w:rsidRPr="00716AC3">
        <w:t>Profit from buying a European put option on one share of a stock</w:t>
      </w:r>
      <w:r>
        <w:t xml:space="preserve">. Option price </w:t>
      </w:r>
      <w:r w:rsidR="00383D50">
        <w:t>is $7 , Strike Price is $70</w:t>
      </w:r>
    </w:p>
    <w:p w14:paraId="3D832183" w14:textId="77777777" w:rsidR="00383D50" w:rsidRDefault="00383D50" w:rsidP="003D40FF">
      <w:pPr>
        <w:rPr>
          <w:highlight w:val="yellow"/>
        </w:rPr>
      </w:pPr>
    </w:p>
    <w:p w14:paraId="5BC95462" w14:textId="28E7F489" w:rsidR="00632E23" w:rsidRPr="0056705F" w:rsidRDefault="00632E23" w:rsidP="0056705F">
      <w:pPr>
        <w:rPr>
          <w:b/>
          <w:bCs/>
        </w:rPr>
      </w:pPr>
      <w:r w:rsidRPr="0056705F">
        <w:rPr>
          <w:b/>
          <w:bCs/>
        </w:rPr>
        <w:t>Early Exercise</w:t>
      </w:r>
      <w:r w:rsidR="00AC5787" w:rsidRPr="0056705F">
        <w:rPr>
          <w:b/>
          <w:bCs/>
        </w:rPr>
        <w:t xml:space="preserve"> </w:t>
      </w:r>
    </w:p>
    <w:p w14:paraId="4A4F40FE" w14:textId="689CDBCE" w:rsidR="00632E23" w:rsidRDefault="00632E23" w:rsidP="00632E23">
      <w:pPr>
        <w:rPr>
          <w:highlight w:val="yellow"/>
        </w:rPr>
      </w:pPr>
      <w:r>
        <w:t>European options can only be exercised at the expiration date. However American options, which can be exercised at any time before the expiration date. In the case of European options, the holder must wait until the expiration date to exercise the option.</w:t>
      </w:r>
    </w:p>
    <w:p w14:paraId="2C1CCB14" w14:textId="77777777" w:rsidR="00225341" w:rsidRDefault="00225341" w:rsidP="003D40FF">
      <w:pPr>
        <w:rPr>
          <w:highlight w:val="yellow"/>
        </w:rPr>
      </w:pPr>
    </w:p>
    <w:p w14:paraId="55CC220E" w14:textId="77777777" w:rsidR="00EB2FB6" w:rsidRDefault="00EB2FB6" w:rsidP="00EB2FB6">
      <w:pPr>
        <w:pStyle w:val="Heading3"/>
      </w:pPr>
      <w:bookmarkStart w:id="90" w:name="_Toc131091322"/>
      <w:r>
        <w:t>Calculate Option Price</w:t>
      </w:r>
      <w:bookmarkEnd w:id="90"/>
    </w:p>
    <w:p w14:paraId="00C6CA04" w14:textId="356099FE" w:rsidR="00BD07F3" w:rsidRDefault="00EB2FB6" w:rsidP="00EB2FB6">
      <w:pPr>
        <w:rPr>
          <w:highlight w:val="yellow"/>
        </w:rPr>
      </w:pPr>
      <w:r>
        <w:t xml:space="preserve">There are two main ways to calculate the price of an option: using </w:t>
      </w:r>
      <w:r w:rsidR="000E1046" w:rsidRPr="000E1046">
        <w:t>Binomial</w:t>
      </w:r>
      <w:r w:rsidR="000E1046">
        <w:t xml:space="preserve"> Tree</w:t>
      </w:r>
      <w:r>
        <w:t xml:space="preserve"> and using the Black-Scholes formula.</w:t>
      </w:r>
    </w:p>
    <w:p w14:paraId="554051F2" w14:textId="77777777" w:rsidR="008B27F0" w:rsidRDefault="008B27F0" w:rsidP="003D40FF">
      <w:pPr>
        <w:rPr>
          <w:highlight w:val="yellow"/>
        </w:rPr>
      </w:pPr>
    </w:p>
    <w:p w14:paraId="2227D66D" w14:textId="3B918CA8" w:rsidR="00015AED" w:rsidRPr="00A00F2E" w:rsidRDefault="00596DF2" w:rsidP="008D2BF9">
      <w:pPr>
        <w:rPr>
          <w:b/>
          <w:bCs/>
        </w:rPr>
      </w:pPr>
      <w:r w:rsidRPr="00596DF2">
        <w:rPr>
          <w:b/>
          <w:bCs/>
        </w:rPr>
        <w:t>Binomial trees</w:t>
      </w:r>
    </w:p>
    <w:p w14:paraId="796068C4" w14:textId="77777777" w:rsidR="00D959E7" w:rsidRDefault="00D959E7" w:rsidP="00D959E7">
      <w:r>
        <w:t>Binomial trees</w:t>
      </w:r>
    </w:p>
    <w:p w14:paraId="02A02546" w14:textId="77777777" w:rsidR="00D959E7" w:rsidRDefault="00D959E7" w:rsidP="00D959E7">
      <w:r>
        <w:t>One method for pricing options is to use a binomial tree model. The binomial tree is a mathematical tool used to calculate the probabilities of future stock prices and to price options based on these probabilities. The tree consists of a series of nodes, where each node represents a possible stock price at a future time. Starting from the current stock price, the tree branches out to two possible future prices: one up and one down. The branching continues until the final nodes are reached, which represent the possible stock prices at the expiration date of the option.</w:t>
      </w:r>
    </w:p>
    <w:p w14:paraId="54C2A640" w14:textId="77777777" w:rsidR="00D959E7" w:rsidRDefault="00D959E7" w:rsidP="00D959E7"/>
    <w:p w14:paraId="4A70CB74" w14:textId="77777777" w:rsidR="00D959E7" w:rsidRDefault="00D959E7" w:rsidP="00D959E7">
      <w:r>
        <w:t>To compute the option price using a binomial tree, we must first compute the probability of the stock price moving up or down at each node. The probability are determined by the volatility of the stock price and the period before the option expires. Therefore, using probabilities, we can compute the predicted value of the choice at each node.</w:t>
      </w:r>
    </w:p>
    <w:p w14:paraId="643A08B1" w14:textId="77777777" w:rsidR="00D959E7" w:rsidRDefault="00D959E7" w:rsidP="00D959E7"/>
    <w:p w14:paraId="216C4931" w14:textId="77777777" w:rsidR="00D959E7" w:rsidRDefault="00D959E7" w:rsidP="00D959E7">
      <w:r>
        <w:t>To calculate the option price using a binomial tree model, the expected value at each node is computed as the discounted value of the future payoffs of the option. For a call option, the payoff at each node is the maximum difference between the stock price and the strike price, or zero. Mathematically, the call option payoff at a node is:</w:t>
      </w:r>
    </w:p>
    <w:p w14:paraId="52409CF0" w14:textId="77777777" w:rsidR="00D959E7" w:rsidRDefault="00D959E7" w:rsidP="00D959E7"/>
    <w:p w14:paraId="13D18F9D" w14:textId="5729DE73" w:rsidR="00D959E7" w:rsidRDefault="00050DA8" w:rsidP="00D959E7">
      <m:oMathPara>
        <m:oMath>
          <m:r>
            <w:rPr>
              <w:rFonts w:ascii="Cambria Math" w:hAnsi="Cambria Math"/>
            </w:rPr>
            <m:t>Payof</m:t>
          </m:r>
          <m:sSub>
            <m:sSubPr>
              <m:ctrlPr>
                <w:rPr>
                  <w:rFonts w:ascii="Cambria Math" w:hAnsi="Cambria Math"/>
                  <w:i/>
                </w:rPr>
              </m:ctrlPr>
            </m:sSubPr>
            <m:e>
              <m:r>
                <w:rPr>
                  <w:rFonts w:ascii="Cambria Math" w:hAnsi="Cambria Math"/>
                </w:rPr>
                <m:t>f</m:t>
              </m:r>
            </m:e>
            <m:sub>
              <m:r>
                <w:rPr>
                  <w:rFonts w:ascii="Cambria Math" w:hAnsi="Cambria Math"/>
                </w:rPr>
                <m:t>call</m:t>
              </m:r>
            </m:sub>
          </m:sSub>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-K,0</m:t>
                  </m:r>
                </m:e>
              </m:d>
            </m:e>
          </m:func>
        </m:oMath>
      </m:oMathPara>
    </w:p>
    <w:p w14:paraId="697F2724" w14:textId="77777777" w:rsidR="00D959E7" w:rsidRDefault="00D959E7" w:rsidP="00D959E7"/>
    <w:p w14:paraId="4E0D7741" w14:textId="1FA681C0" w:rsidR="00D959E7" w:rsidRDefault="00D959E7" w:rsidP="00D959E7">
      <w:r>
        <w:t xml:space="preserve">where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t xml:space="preserve"> is the stock price at a given node and </w:t>
      </w:r>
      <m:oMath>
        <m:r>
          <w:rPr>
            <w:rFonts w:ascii="Cambria Math" w:hAnsi="Cambria Math"/>
          </w:rPr>
          <m:t>K</m:t>
        </m:r>
      </m:oMath>
      <w:r>
        <w:t xml:space="preserve"> is the strike price of the option. For a put option, the payoff at each node is the maximum of the difference between the strike price and the stock price, or zero. Mathematically, the put option payoff at a node is:</w:t>
      </w:r>
    </w:p>
    <w:p w14:paraId="75A4D705" w14:textId="77777777" w:rsidR="00D959E7" w:rsidRDefault="00D959E7" w:rsidP="00D959E7"/>
    <w:p w14:paraId="4FD9D5EC" w14:textId="26595530" w:rsidR="00D959E7" w:rsidRDefault="00050DA8" w:rsidP="00D959E7">
      <m:oMathPara>
        <m:oMath>
          <m:r>
            <w:rPr>
              <w:rFonts w:ascii="Cambria Math" w:hAnsi="Cambria Math"/>
            </w:rPr>
            <m:t>Payof</m:t>
          </m:r>
          <m:sSub>
            <m:sSubPr>
              <m:ctrlPr>
                <w:rPr>
                  <w:rFonts w:ascii="Cambria Math" w:hAnsi="Cambria Math"/>
                  <w:i/>
                </w:rPr>
              </m:ctrlPr>
            </m:sSubPr>
            <m:e>
              <m:r>
                <w:rPr>
                  <w:rFonts w:ascii="Cambria Math" w:hAnsi="Cambria Math"/>
                </w:rPr>
                <m:t>f</m:t>
              </m:r>
            </m:e>
            <m:sub>
              <m:r>
                <w:rPr>
                  <w:rFonts w:ascii="Cambria Math" w:hAnsi="Cambria Math"/>
                </w:rPr>
                <m:t>put</m:t>
              </m:r>
            </m:sub>
          </m:sSub>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,0</m:t>
                  </m:r>
                </m:e>
              </m:d>
            </m:e>
          </m:func>
        </m:oMath>
      </m:oMathPara>
    </w:p>
    <w:p w14:paraId="72F0A95B" w14:textId="77777777" w:rsidR="00D959E7" w:rsidRDefault="00D959E7" w:rsidP="00D959E7"/>
    <w:p w14:paraId="159DF41C" w14:textId="77777777" w:rsidR="00D959E7" w:rsidRDefault="00D959E7" w:rsidP="00D959E7">
      <w:r>
        <w:t>The expected value is then calculated as the weighted average of the payoffs, using the probabilities of the stock price moving up or down at each node.</w:t>
      </w:r>
    </w:p>
    <w:p w14:paraId="67AA86F3" w14:textId="77777777" w:rsidR="00D959E7" w:rsidRDefault="00D959E7" w:rsidP="00D959E7"/>
    <w:p w14:paraId="1407FBA3" w14:textId="77777777" w:rsidR="00D959E7" w:rsidRDefault="00D959E7" w:rsidP="00D959E7">
      <w:r>
        <w:t xml:space="preserve">To determine the option price at the current time using the binomial tree model, we work backwards through the tree after calculating the expected values at each node. The expected value at each node is then discounted using the risk-free interest rate and the time to expiration of the option. This allows us to determine the option price at the current time based on the expected values at the expiration of the option. </w:t>
      </w:r>
    </w:p>
    <w:p w14:paraId="114D4A26" w14:textId="77777777" w:rsidR="00D959E7" w:rsidRDefault="00D959E7" w:rsidP="00D959E7"/>
    <w:p w14:paraId="5D22548B" w14:textId="77777777" w:rsidR="00D959E7" w:rsidRDefault="00D959E7" w:rsidP="00D959E7">
      <w:r>
        <w:t>The final result is the option price at the current time, which represents the fair value of the option based on the assumptions used to construct the binomial tree. Deviations from these assumptions can affect the accuracy of the calculated option price.</w:t>
      </w:r>
    </w:p>
    <w:p w14:paraId="09122FF1" w14:textId="77777777" w:rsidR="00D959E7" w:rsidRDefault="00D959E7" w:rsidP="00D959E7"/>
    <w:p w14:paraId="19C5E30E" w14:textId="77777777" w:rsidR="00D959E7" w:rsidRDefault="00D959E7" w:rsidP="00D959E7"/>
    <w:p w14:paraId="270DF2CD" w14:textId="278608A0" w:rsidR="00AB7D41" w:rsidRDefault="00AB7D41" w:rsidP="007A7D28">
      <w:r w:rsidRPr="00AB7D41">
        <w:lastRenderedPageBreak/>
        <w:t>The mathematical equation for pricing a European call option using a binomial tree is as follows:</w:t>
      </w:r>
      <w:r w:rsidR="00874C24">
        <w:rPr>
          <w:rStyle w:val="FootnoteReference"/>
        </w:rPr>
        <w:footnoteReference w:id="9"/>
      </w:r>
      <w:r w:rsidR="00874C24">
        <w:rPr>
          <w:rStyle w:val="FootnoteReference"/>
        </w:rPr>
        <w:footnoteReference w:id="10"/>
      </w:r>
    </w:p>
    <w:p w14:paraId="60094398" w14:textId="77777777" w:rsidR="00AB7D41" w:rsidRDefault="00AB7D41" w:rsidP="007A7D28"/>
    <w:p w14:paraId="0099AFF7" w14:textId="56FCB8AE" w:rsidR="00AB7D41" w:rsidRPr="00956BAF" w:rsidRDefault="00000000" w:rsidP="007A7D28">
      <m:oMathPara>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τ</m:t>
                      </m:r>
                    </m:e>
                  </m:d>
                </m:e>
                <m:sup>
                  <m:r>
                    <w:rPr>
                      <w:rFonts w:ascii="Cambria Math" w:hAnsi="Cambria Math"/>
                    </w:rPr>
                    <m:t>n</m:t>
                  </m:r>
                </m:sup>
              </m:sSup>
              <m:ctrlPr>
                <w:rPr>
                  <w:rFonts w:ascii="Cambria Math" w:hAnsi="Cambria Math"/>
                  <w:i/>
                </w:rPr>
              </m:ctrlPr>
            </m:den>
          </m:f>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f>
                    <m:fPr>
                      <m:type m:val="noBar"/>
                      <m:ctrlPr>
                        <w:rPr>
                          <w:rFonts w:ascii="Cambria Math" w:eastAsia="MS Mincho" w:hAnsi="Cambria Math" w:cs="MS Mincho"/>
                        </w:rPr>
                      </m:ctrlPr>
                    </m:fPr>
                    <m:num>
                      <m:r>
                        <w:rPr>
                          <w:rFonts w:ascii="Cambria Math" w:hAnsi="Cambria Math"/>
                        </w:rPr>
                        <m:t>n</m:t>
                      </m:r>
                      <m:ctrlPr>
                        <w:rPr>
                          <w:rFonts w:ascii="Cambria Math" w:hAnsi="Cambria Math"/>
                          <w:i/>
                        </w:rPr>
                      </m:ctrlPr>
                    </m:num>
                    <m:den>
                      <m:r>
                        <w:rPr>
                          <w:rFonts w:ascii="Cambria Math" w:hAnsi="Cambria Math"/>
                        </w:rPr>
                        <m:t>i</m:t>
                      </m:r>
                      <m:ctrlPr>
                        <w:rPr>
                          <w:rFonts w:ascii="Cambria Math" w:hAnsi="Cambria Math"/>
                          <w:i/>
                        </w:rPr>
                      </m:ctrlPr>
                    </m:den>
                  </m:f>
                </m:e>
              </m:d>
              <m:sSup>
                <m:sSupPr>
                  <m:ctrlPr>
                    <w:rPr>
                      <w:rFonts w:ascii="Cambria Math" w:hAnsi="Cambria Math"/>
                      <w:i/>
                    </w:rPr>
                  </m:ctrlPr>
                </m:sSupPr>
                <m:e>
                  <m:r>
                    <w:rPr>
                      <w:rFonts w:ascii="Cambria Math" w:hAnsi="Cambria Math"/>
                    </w:rPr>
                    <m:t>p</m:t>
                  </m:r>
                </m:e>
                <m:sup>
                  <m:r>
                    <w:rPr>
                      <w:rFonts w:ascii="Cambria Math" w:hAnsi="Cambria Math"/>
                    </w:rPr>
                    <m:t>i</m:t>
                  </m:r>
                </m:sup>
              </m:sSup>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n-i</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sSup>
                    <m:sSupPr>
                      <m:ctrlPr>
                        <w:rPr>
                          <w:rFonts w:ascii="Cambria Math" w:hAnsi="Cambria Math"/>
                          <w:i/>
                        </w:rPr>
                      </m:ctrlPr>
                    </m:sSupPr>
                    <m:e>
                      <m:r>
                        <w:rPr>
                          <w:rFonts w:ascii="Cambria Math" w:hAnsi="Cambria Math"/>
                        </w:rPr>
                        <m:t>u</m:t>
                      </m:r>
                    </m:e>
                    <m:sup>
                      <m:r>
                        <w:rPr>
                          <w:rFonts w:ascii="Cambria Math" w:hAnsi="Cambria Math"/>
                        </w:rPr>
                        <m:t>i</m:t>
                      </m:r>
                    </m:sup>
                  </m:sSup>
                  <m:sSup>
                    <m:sSupPr>
                      <m:ctrlPr>
                        <w:rPr>
                          <w:rFonts w:ascii="Cambria Math" w:hAnsi="Cambria Math"/>
                          <w:i/>
                        </w:rPr>
                      </m:ctrlPr>
                    </m:sSupPr>
                    <m:e>
                      <m:r>
                        <w:rPr>
                          <w:rFonts w:ascii="Cambria Math" w:hAnsi="Cambria Math"/>
                        </w:rPr>
                        <m:t>d</m:t>
                      </m:r>
                    </m:e>
                    <m:sup>
                      <m:r>
                        <w:rPr>
                          <w:rFonts w:ascii="Cambria Math" w:hAnsi="Cambria Math"/>
                        </w:rPr>
                        <m:t>n-i</m:t>
                      </m:r>
                    </m:sup>
                  </m:sSup>
                </m:e>
              </m:d>
              <m:ctrlPr>
                <w:rPr>
                  <w:rFonts w:ascii="Cambria Math" w:hAnsi="Cambria Math"/>
                  <w:i/>
                </w:rPr>
              </m:ctrlPr>
            </m:e>
          </m:nary>
          <m:r>
            <w:rPr>
              <w:rFonts w:ascii="Cambria Math" w:hAnsi="Cambria Math"/>
            </w:rPr>
            <m:t>-K</m:t>
          </m:r>
        </m:oMath>
      </m:oMathPara>
    </w:p>
    <w:p w14:paraId="004DB3CC" w14:textId="466F3382" w:rsidR="00956BAF" w:rsidRPr="00BF4178" w:rsidRDefault="00000000" w:rsidP="007A7D28">
      <w:pPr>
        <w:rPr>
          <w:highlight w:val="yellow"/>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n</m:t>
                  </m:r>
                </m:sup>
              </m:sSup>
              <m:ctrlPr>
                <w:rPr>
                  <w:rFonts w:ascii="Cambria Math" w:hAnsi="Cambria Math"/>
                  <w:i/>
                </w:rPr>
              </m:ctrlPr>
            </m:den>
          </m:f>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i/>
                    </w:rPr>
                  </m:ctrlPr>
                </m:dPr>
                <m:e>
                  <m:f>
                    <m:fPr>
                      <m:type m:val="noBar"/>
                      <m:ctrlPr>
                        <w:rPr>
                          <w:rFonts w:ascii="Cambria Math" w:eastAsia="MS Mincho" w:hAnsi="Cambria Math" w:cs="MS Mincho"/>
                        </w:rPr>
                      </m:ctrlPr>
                    </m:fPr>
                    <m:num>
                      <m:r>
                        <w:rPr>
                          <w:rFonts w:ascii="Cambria Math" w:hAnsi="Cambria Math"/>
                        </w:rPr>
                        <m:t>n</m:t>
                      </m:r>
                      <m:ctrlPr>
                        <w:rPr>
                          <w:rFonts w:ascii="Cambria Math" w:hAnsi="Cambria Math"/>
                          <w:i/>
                        </w:rPr>
                      </m:ctrlPr>
                    </m:num>
                    <m:den>
                      <m:r>
                        <w:rPr>
                          <w:rFonts w:ascii="Cambria Math" w:hAnsi="Cambria Math"/>
                        </w:rPr>
                        <m:t>i</m:t>
                      </m:r>
                      <m:ctrlPr>
                        <w:rPr>
                          <w:rFonts w:ascii="Cambria Math" w:hAnsi="Cambria Math"/>
                          <w:i/>
                        </w:rPr>
                      </m:ctrlPr>
                    </m:den>
                  </m:f>
                </m:e>
              </m:d>
              <m:sSup>
                <m:sSupPr>
                  <m:ctrlPr>
                    <w:rPr>
                      <w:rFonts w:ascii="Cambria Math" w:hAnsi="Cambria Math"/>
                      <w:i/>
                    </w:rPr>
                  </m:ctrlPr>
                </m:sSupPr>
                <m:e>
                  <m:r>
                    <w:rPr>
                      <w:rFonts w:ascii="Cambria Math" w:hAnsi="Cambria Math"/>
                    </w:rPr>
                    <m:t>p</m:t>
                  </m:r>
                </m:e>
                <m:sup>
                  <m:r>
                    <w:rPr>
                      <w:rFonts w:ascii="Cambria Math" w:hAnsi="Cambria Math"/>
                    </w:rPr>
                    <m:t>i</m:t>
                  </m:r>
                </m:sup>
              </m:sSup>
              <m:sSup>
                <m:sSupPr>
                  <m:ctrlPr>
                    <w:rPr>
                      <w:rFonts w:ascii="Cambria Math" w:hAnsi="Cambria Math"/>
                      <w:i/>
                    </w:rPr>
                  </m:ctrlPr>
                </m:sSupPr>
                <m:e>
                  <m:d>
                    <m:dPr>
                      <m:ctrlPr>
                        <w:rPr>
                          <w:rFonts w:ascii="Cambria Math" w:hAnsi="Cambria Math"/>
                          <w:i/>
                        </w:rPr>
                      </m:ctrlPr>
                    </m:dPr>
                    <m:e>
                      <m:r>
                        <w:rPr>
                          <w:rFonts w:ascii="Cambria Math" w:hAnsi="Cambria Math"/>
                        </w:rPr>
                        <m:t>1-p</m:t>
                      </m:r>
                    </m:e>
                  </m:d>
                </m:e>
                <m:sup>
                  <m:r>
                    <w:rPr>
                      <w:rFonts w:ascii="Cambria Math" w:hAnsi="Cambria Math"/>
                    </w:rPr>
                    <m:t>n-i</m:t>
                  </m:r>
                </m:sup>
              </m:sSup>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S</m:t>
                      </m:r>
                    </m:e>
                    <m:sub>
                      <m:r>
                        <w:rPr>
                          <w:rFonts w:ascii="Cambria Math" w:hAnsi="Cambria Math"/>
                        </w:rPr>
                        <m:t>0</m:t>
                      </m:r>
                    </m:sub>
                  </m:sSub>
                  <m:sSup>
                    <m:sSupPr>
                      <m:ctrlPr>
                        <w:rPr>
                          <w:rFonts w:ascii="Cambria Math" w:hAnsi="Cambria Math"/>
                          <w:i/>
                        </w:rPr>
                      </m:ctrlPr>
                    </m:sSupPr>
                    <m:e>
                      <m:r>
                        <w:rPr>
                          <w:rFonts w:ascii="Cambria Math" w:hAnsi="Cambria Math"/>
                        </w:rPr>
                        <m:t>u</m:t>
                      </m:r>
                    </m:e>
                    <m:sup>
                      <m:r>
                        <w:rPr>
                          <w:rFonts w:ascii="Cambria Math" w:hAnsi="Cambria Math"/>
                        </w:rPr>
                        <m:t>i</m:t>
                      </m:r>
                    </m:sup>
                  </m:sSup>
                  <m:sSup>
                    <m:sSupPr>
                      <m:ctrlPr>
                        <w:rPr>
                          <w:rFonts w:ascii="Cambria Math" w:hAnsi="Cambria Math"/>
                          <w:i/>
                        </w:rPr>
                      </m:ctrlPr>
                    </m:sSupPr>
                    <m:e>
                      <m:r>
                        <w:rPr>
                          <w:rFonts w:ascii="Cambria Math" w:hAnsi="Cambria Math"/>
                        </w:rPr>
                        <m:t>d</m:t>
                      </m:r>
                    </m:e>
                    <m:sup>
                      <m:r>
                        <w:rPr>
                          <w:rFonts w:ascii="Cambria Math" w:hAnsi="Cambria Math"/>
                        </w:rPr>
                        <m:t>n-i</m:t>
                      </m:r>
                    </m:sup>
                  </m:sSup>
                </m:e>
              </m:d>
              <m:ctrlPr>
                <w:rPr>
                  <w:rFonts w:ascii="Cambria Math" w:eastAsia="MS Mincho" w:hAnsi="Cambria Math" w:cs="MS Mincho"/>
                </w:rPr>
              </m:ctrlPr>
            </m:e>
          </m:nary>
        </m:oMath>
      </m:oMathPara>
    </w:p>
    <w:p w14:paraId="1A2D9A60" w14:textId="77777777" w:rsidR="00293242" w:rsidRDefault="00293242" w:rsidP="00293242">
      <w:r>
        <w:t>where:</w:t>
      </w:r>
    </w:p>
    <w:p w14:paraId="62881CBB" w14:textId="77777777" w:rsidR="00293242" w:rsidRDefault="00293242" w:rsidP="00293242"/>
    <w:p w14:paraId="1AC31331" w14:textId="6EE80048" w:rsidR="00293242" w:rsidRDefault="00000000" w:rsidP="00293242">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293242">
        <w:t xml:space="preserve"> </w:t>
      </w:r>
      <w:r w:rsidR="00293242">
        <w:tab/>
        <w:t xml:space="preserve">is the current </w:t>
      </w:r>
      <w:r w:rsidR="008C6C26" w:rsidRPr="008C6C26">
        <w:t>price</w:t>
      </w:r>
      <w:r w:rsidR="00293242">
        <w:t xml:space="preserve"> of the call option</w:t>
      </w:r>
    </w:p>
    <w:p w14:paraId="22A9A5C8" w14:textId="788E9FBF" w:rsidR="008C6C26" w:rsidRDefault="00000000" w:rsidP="00293242">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8C6C26">
        <w:tab/>
      </w:r>
      <w:r w:rsidR="008C6C26" w:rsidRPr="008C6C26">
        <w:t>is the current price of the put option</w:t>
      </w:r>
    </w:p>
    <w:p w14:paraId="48C40FCC" w14:textId="0329C899" w:rsidR="00293242" w:rsidRDefault="00000000" w:rsidP="00293242">
      <m:oMath>
        <m:sSub>
          <m:sSubPr>
            <m:ctrlPr>
              <w:rPr>
                <w:rFonts w:ascii="Cambria Math" w:hAnsi="Cambria Math"/>
                <w:i/>
              </w:rPr>
            </m:ctrlPr>
          </m:sSubPr>
          <m:e>
            <m:r>
              <w:rPr>
                <w:rFonts w:ascii="Cambria Math" w:hAnsi="Cambria Math"/>
              </w:rPr>
              <m:t>S</m:t>
            </m:r>
          </m:e>
          <m:sub>
            <m:r>
              <w:rPr>
                <w:rFonts w:ascii="Cambria Math" w:hAnsi="Cambria Math"/>
              </w:rPr>
              <m:t>0</m:t>
            </m:r>
          </m:sub>
        </m:sSub>
      </m:oMath>
      <w:r w:rsidR="00293242">
        <w:t xml:space="preserve"> </w:t>
      </w:r>
      <w:r w:rsidR="00293242">
        <w:tab/>
        <w:t>is the current stock price</w:t>
      </w:r>
    </w:p>
    <w:p w14:paraId="249EEC83" w14:textId="74B4D3FE" w:rsidR="00293242" w:rsidRDefault="007E67EA" w:rsidP="00293242">
      <m:oMath>
        <m:r>
          <w:rPr>
            <w:rFonts w:ascii="Cambria Math" w:hAnsi="Cambria Math"/>
          </w:rPr>
          <m:t>K</m:t>
        </m:r>
      </m:oMath>
      <w:r w:rsidR="00293242">
        <w:t xml:space="preserve"> </w:t>
      </w:r>
      <w:r w:rsidR="00293242">
        <w:tab/>
        <w:t>is the strike price</w:t>
      </w:r>
    </w:p>
    <w:p w14:paraId="7FE42A8A" w14:textId="0BC12D51" w:rsidR="00293242" w:rsidRDefault="007E67EA" w:rsidP="00293242">
      <m:oMath>
        <m:r>
          <w:rPr>
            <w:rFonts w:ascii="Cambria Math" w:hAnsi="Cambria Math"/>
          </w:rPr>
          <m:t>r</m:t>
        </m:r>
      </m:oMath>
      <w:r w:rsidR="00293242">
        <w:t xml:space="preserve"> </w:t>
      </w:r>
      <w:r w:rsidR="00293242">
        <w:tab/>
        <w:t>is the risk-free interest rate</w:t>
      </w:r>
    </w:p>
    <w:p w14:paraId="6F40DEE0" w14:textId="707D8C5C" w:rsidR="00293242" w:rsidRDefault="007E67EA" w:rsidP="00293242">
      <m:oMath>
        <m:r>
          <w:rPr>
            <w:rFonts w:ascii="Cambria Math" w:hAnsi="Cambria Math"/>
          </w:rPr>
          <m:t>n</m:t>
        </m:r>
      </m:oMath>
      <w:r w:rsidR="00293242">
        <w:t xml:space="preserve"> </w:t>
      </w:r>
      <w:r w:rsidR="00293242">
        <w:tab/>
        <w:t>is the number of periods in the binomial tree</w:t>
      </w:r>
    </w:p>
    <w:p w14:paraId="26B32333" w14:textId="17EA5616" w:rsidR="00293242" w:rsidRDefault="008F6A86" w:rsidP="00293242">
      <m:oMath>
        <m:r>
          <w:rPr>
            <w:rFonts w:ascii="Cambria Math" w:hAnsi="Cambria Math"/>
          </w:rPr>
          <m:t>p</m:t>
        </m:r>
      </m:oMath>
      <w:r w:rsidR="00293242">
        <w:t xml:space="preserve"> </w:t>
      </w:r>
      <w:r w:rsidR="00293242">
        <w:tab/>
        <w:t>is the probability of the stock price moving up at each node</w:t>
      </w:r>
    </w:p>
    <w:p w14:paraId="415A1DB0" w14:textId="2C624DF0" w:rsidR="00293242" w:rsidRDefault="008F6A86" w:rsidP="00293242">
      <m:oMath>
        <m:r>
          <w:rPr>
            <w:rFonts w:ascii="Cambria Math" w:hAnsi="Cambria Math"/>
          </w:rPr>
          <m:t>u</m:t>
        </m:r>
      </m:oMath>
      <w:r w:rsidR="00293242">
        <w:t xml:space="preserve"> </w:t>
      </w:r>
      <w:r w:rsidR="00293242">
        <w:tab/>
        <w:t>is the factor by which the stock price moves up at each node</w:t>
      </w:r>
    </w:p>
    <w:p w14:paraId="3931D1B0" w14:textId="1BF6B8DC" w:rsidR="00293242" w:rsidRDefault="008F6A86" w:rsidP="00293242">
      <m:oMath>
        <m:r>
          <w:rPr>
            <w:rFonts w:ascii="Cambria Math" w:hAnsi="Cambria Math"/>
          </w:rPr>
          <m:t>d</m:t>
        </m:r>
      </m:oMath>
      <w:r w:rsidR="00293242">
        <w:t xml:space="preserve"> </w:t>
      </w:r>
      <w:r w:rsidR="00293242">
        <w:tab/>
        <w:t>is the factor by which the stock price moves down at each node</w:t>
      </w:r>
    </w:p>
    <w:p w14:paraId="024E8873" w14:textId="40685D92" w:rsidR="0016743F" w:rsidRDefault="00000000" w:rsidP="00293242">
      <w:pPr>
        <w:rPr>
          <w:highlight w:val="yellow"/>
        </w:rPr>
      </w:pPr>
      <m:oMath>
        <m:d>
          <m:dPr>
            <m:ctrlPr>
              <w:rPr>
                <w:rFonts w:ascii="Cambria Math" w:hAnsi="Cambria Math"/>
                <w:i/>
              </w:rPr>
            </m:ctrlPr>
          </m:dPr>
          <m:e>
            <m:f>
              <m:fPr>
                <m:type m:val="noBar"/>
                <m:ctrlPr>
                  <w:rPr>
                    <w:rFonts w:ascii="Cambria Math" w:eastAsia="MS Mincho" w:hAnsi="Cambria Math" w:cs="MS Mincho"/>
                  </w:rPr>
                </m:ctrlPr>
              </m:fPr>
              <m:num>
                <m:r>
                  <w:rPr>
                    <w:rFonts w:ascii="Cambria Math" w:hAnsi="Cambria Math"/>
                  </w:rPr>
                  <m:t>n</m:t>
                </m:r>
                <m:ctrlPr>
                  <w:rPr>
                    <w:rFonts w:ascii="Cambria Math" w:hAnsi="Cambria Math"/>
                    <w:i/>
                  </w:rPr>
                </m:ctrlPr>
              </m:num>
              <m:den>
                <m:r>
                  <w:rPr>
                    <w:rFonts w:ascii="Cambria Math" w:hAnsi="Cambria Math"/>
                  </w:rPr>
                  <m:t>i</m:t>
                </m:r>
                <m:ctrlPr>
                  <w:rPr>
                    <w:rFonts w:ascii="Cambria Math" w:hAnsi="Cambria Math"/>
                    <w:i/>
                  </w:rPr>
                </m:ctrlPr>
              </m:den>
            </m:f>
          </m:e>
        </m:d>
      </m:oMath>
      <w:r w:rsidR="00293242">
        <w:t xml:space="preserve"> </w:t>
      </w:r>
      <w:r w:rsidR="008F6A86">
        <w:tab/>
      </w:r>
      <w:r w:rsidR="00293242">
        <w:t xml:space="preserve">is the binomial coefficient, which represents the number of ways to choose </w:t>
      </w:r>
      <m:oMath>
        <m:r>
          <w:rPr>
            <w:rFonts w:ascii="Cambria Math" w:hAnsi="Cambria Math"/>
          </w:rPr>
          <m:t>i</m:t>
        </m:r>
      </m:oMath>
      <w:r w:rsidR="00293242">
        <w:t xml:space="preserve"> up movements out of </w:t>
      </w:r>
      <m:oMath>
        <m:r>
          <w:rPr>
            <w:rFonts w:ascii="Cambria Math" w:hAnsi="Cambria Math"/>
          </w:rPr>
          <m:t>n</m:t>
        </m:r>
      </m:oMath>
      <w:r w:rsidR="00293242">
        <w:t xml:space="preserve"> total movements.</w:t>
      </w:r>
    </w:p>
    <w:p w14:paraId="56A2D1AC" w14:textId="07575C47" w:rsidR="00BF7117" w:rsidRPr="00596DF2" w:rsidRDefault="00BF7117" w:rsidP="003D40FF">
      <w:pPr>
        <w:rPr>
          <w:highlight w:val="yellow"/>
        </w:rPr>
      </w:pPr>
    </w:p>
    <w:p w14:paraId="011532E9" w14:textId="77777777" w:rsidR="00614817" w:rsidRDefault="00614817" w:rsidP="003D40FF"/>
    <w:p w14:paraId="5BBBEF49" w14:textId="2D6360A4" w:rsidR="00614817" w:rsidRDefault="00452C4A" w:rsidP="003D40FF">
      <w:pPr>
        <w:rPr>
          <w:b/>
          <w:bCs/>
        </w:rPr>
      </w:pPr>
      <w:r w:rsidRPr="00452C4A">
        <w:rPr>
          <w:b/>
          <w:bCs/>
        </w:rPr>
        <w:t>Black-Scholes Formula</w:t>
      </w:r>
    </w:p>
    <w:p w14:paraId="6F4B1330" w14:textId="02B36418" w:rsidR="005400D1" w:rsidRDefault="005400D1" w:rsidP="005400D1">
      <w:r>
        <w:t xml:space="preserve">The Black-Scholes model is a </w:t>
      </w:r>
      <w:r w:rsidR="004B6DA8">
        <w:t>widely used</w:t>
      </w:r>
      <w:r>
        <w:t xml:space="preserve"> mathematical model for pricing options </w:t>
      </w:r>
      <w:r w:rsidR="003A57A5">
        <w:t>contracts. The</w:t>
      </w:r>
      <w:r>
        <w:t xml:space="preserve"> model takes several factors to calculate the option price, such as the current stock </w:t>
      </w:r>
      <w:r w:rsidR="004B6DA8">
        <w:t>price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the strike price(K), the time to maturity(T), the risk-free interest rate(r), and the volatility of the underlying </w:t>
      </w:r>
      <w:r w:rsidR="00050402">
        <w:t>asset (</w:t>
      </w:r>
      <m:oMath>
        <m:r>
          <w:rPr>
            <w:rFonts w:ascii="Cambria Math" w:hAnsi="Cambria Math"/>
          </w:rPr>
          <m:t>σ</m:t>
        </m:r>
      </m:oMath>
      <w:r>
        <w:t>).</w:t>
      </w:r>
    </w:p>
    <w:p w14:paraId="2E2C04B6" w14:textId="77777777" w:rsidR="005400D1" w:rsidRDefault="005400D1" w:rsidP="005400D1"/>
    <w:p w14:paraId="69BD7FB9" w14:textId="77777777" w:rsidR="005400D1" w:rsidRDefault="005400D1" w:rsidP="005400D1"/>
    <w:p w14:paraId="25D9D298" w14:textId="5145B7BE" w:rsidR="005400D1" w:rsidRDefault="005400D1" w:rsidP="005400D1">
      <w:r>
        <w:t>The model considers several factors that affect the value of an option, including the current stock price, the strike price, the time to expiration, the risk-free interest rate, and the volatility of the underlying asset.</w:t>
      </w:r>
    </w:p>
    <w:p w14:paraId="3070EAC2" w14:textId="77777777" w:rsidR="005400D1" w:rsidRDefault="005400D1" w:rsidP="005400D1"/>
    <w:p w14:paraId="76EAF0A3" w14:textId="77777777" w:rsidR="005400D1" w:rsidRDefault="005400D1" w:rsidP="005400D1">
      <w:r>
        <w:t>The Black-Scholes model assumes that the price of the underlying asset follows a lognormal distribution, which means that it has a long-term average growth rate and a certain degree of randomness. The model also assumes that there are no dividends paid out during the life of the option.</w:t>
      </w:r>
    </w:p>
    <w:p w14:paraId="2E1E8717" w14:textId="77777777" w:rsidR="005400D1" w:rsidRDefault="005400D1" w:rsidP="005400D1"/>
    <w:p w14:paraId="64314A28" w14:textId="42C9B325" w:rsidR="005400D1" w:rsidRDefault="005400D1" w:rsidP="005400D1">
      <w:r>
        <w:t>The formula for the Black-Scholes model is given as:</w:t>
      </w:r>
      <w:r w:rsidR="00280558">
        <w:rPr>
          <w:rStyle w:val="FootnoteReference"/>
        </w:rPr>
        <w:footnoteReference w:id="11"/>
      </w:r>
    </w:p>
    <w:p w14:paraId="51F6C156" w14:textId="77777777" w:rsidR="005400D1" w:rsidRDefault="005400D1" w:rsidP="005400D1"/>
    <w:p w14:paraId="0263F429" w14:textId="46B4FAE4" w:rsidR="005400D1" w:rsidRPr="00982BCC" w:rsidRDefault="00D1447D" w:rsidP="005400D1">
      <m:oMathPara>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-r</m:t>
              </m:r>
              <m:d>
                <m:dPr>
                  <m:ctrlPr>
                    <w:rPr>
                      <w:rFonts w:ascii="Cambria Math" w:hAnsi="Cambria Math"/>
                      <w:i/>
                    </w:rPr>
                  </m:ctrlPr>
                </m:dPr>
                <m:e>
                  <m:r>
                    <w:rPr>
                      <w:rFonts w:ascii="Cambria Math" w:hAnsi="Cambria Math"/>
                    </w:rPr>
                    <m:t>T-t</m:t>
                  </m:r>
                </m:e>
              </m:d>
            </m:sup>
          </m:sSup>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2</m:t>
                  </m:r>
                </m:sub>
              </m:sSub>
            </m:e>
          </m:d>
        </m:oMath>
      </m:oMathPara>
    </w:p>
    <w:p w14:paraId="66AA3AE6" w14:textId="77777777" w:rsidR="00982BCC" w:rsidRDefault="00982BCC" w:rsidP="00982BCC">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,t</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-r</m:t>
              </m:r>
              <m:d>
                <m:dPr>
                  <m:ctrlPr>
                    <w:rPr>
                      <w:rFonts w:ascii="Cambria Math" w:hAnsi="Cambria Math"/>
                      <w:i/>
                    </w:rPr>
                  </m:ctrlPr>
                </m:dPr>
                <m:e>
                  <m:r>
                    <w:rPr>
                      <w:rFonts w:ascii="Cambria Math" w:hAnsi="Cambria Math"/>
                    </w:rPr>
                    <m:t>T-t</m:t>
                  </m:r>
                </m:e>
              </m:d>
            </m:sup>
          </m:sSup>
          <m:r>
            <w:rPr>
              <w:rFonts w:ascii="Cambria Math" w:hAnsi="Cambria Math"/>
            </w:rPr>
            <m:t>N</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N</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e>
          </m:d>
        </m:oMath>
      </m:oMathPara>
    </w:p>
    <w:p w14:paraId="4F9A7C4B" w14:textId="77777777" w:rsidR="005400D1" w:rsidRDefault="005400D1" w:rsidP="005400D1"/>
    <w:p w14:paraId="72C8416C" w14:textId="3CD8AA19" w:rsidR="005E2029" w:rsidRDefault="00720295" w:rsidP="005400D1">
      <w:r>
        <w:t>Where</w:t>
      </w:r>
    </w:p>
    <w:p w14:paraId="572B87CC" w14:textId="77777777" w:rsidR="00720295" w:rsidRDefault="00720295" w:rsidP="005400D1"/>
    <w:p w14:paraId="5E198817" w14:textId="28DC126E" w:rsidR="005E2029" w:rsidRDefault="00626466" w:rsidP="005400D1">
      <m:oMath>
        <m:r>
          <w:rPr>
            <w:rFonts w:ascii="Cambria Math" w:hAnsi="Cambria Math"/>
          </w:rPr>
          <w:lastRenderedPageBreak/>
          <m:t>C</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,t</m:t>
            </m:r>
          </m:e>
        </m:d>
      </m:oMath>
      <w:r w:rsidR="005400D1">
        <w:t xml:space="preserve"> </w:t>
      </w:r>
      <w:r w:rsidR="00B513C9">
        <w:tab/>
      </w:r>
      <w:r w:rsidR="005400D1">
        <w:t xml:space="preserve">is the price of a call option at time </w:t>
      </w:r>
      <m:oMath>
        <m:r>
          <w:rPr>
            <w:rFonts w:ascii="Cambria Math" w:hAnsi="Cambria Math"/>
          </w:rPr>
          <m:t>t</m:t>
        </m:r>
      </m:oMath>
    </w:p>
    <w:p w14:paraId="0F76DFE7" w14:textId="1DBBE0C7" w:rsidR="005E2029" w:rsidRDefault="00270FD3" w:rsidP="005400D1">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,t</m:t>
            </m:r>
          </m:e>
        </m:d>
      </m:oMath>
      <w:r w:rsidR="005E2029">
        <w:t xml:space="preserve"> </w:t>
      </w:r>
      <w:r w:rsidR="00B513C9">
        <w:tab/>
      </w:r>
      <w:r w:rsidR="005E2029">
        <w:t xml:space="preserve">is the price of a call option at time </w:t>
      </w:r>
      <m:oMath>
        <m:r>
          <w:rPr>
            <w:rFonts w:ascii="Cambria Math" w:hAnsi="Cambria Math"/>
          </w:rPr>
          <m:t>t</m:t>
        </m:r>
      </m:oMath>
    </w:p>
    <w:p w14:paraId="5B589098" w14:textId="7717FE68" w:rsidR="005E2029" w:rsidRDefault="00000000" w:rsidP="005400D1">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5400D1">
        <w:t xml:space="preserve"> </w:t>
      </w:r>
      <w:r w:rsidR="00B513C9">
        <w:tab/>
      </w:r>
      <w:r w:rsidR="00B513C9">
        <w:tab/>
      </w:r>
      <w:r w:rsidR="005400D1">
        <w:t>is the current stock price</w:t>
      </w:r>
    </w:p>
    <w:p w14:paraId="5F71A04D" w14:textId="6C0C6FEE" w:rsidR="005E2029" w:rsidRDefault="00EC3793" w:rsidP="005400D1">
      <m:oMath>
        <m:r>
          <w:rPr>
            <w:rFonts w:ascii="Cambria Math" w:hAnsi="Cambria Math"/>
          </w:rPr>
          <m:t>K</m:t>
        </m:r>
      </m:oMath>
      <w:r w:rsidR="005400D1">
        <w:t xml:space="preserve"> </w:t>
      </w:r>
      <w:r w:rsidR="00B513C9">
        <w:tab/>
      </w:r>
      <w:r w:rsidR="00B513C9">
        <w:tab/>
      </w:r>
      <w:r w:rsidR="005400D1">
        <w:t>is the strike price</w:t>
      </w:r>
    </w:p>
    <w:p w14:paraId="32998F8D" w14:textId="08DA7F1D" w:rsidR="005E2029" w:rsidRDefault="00B513C9" w:rsidP="005400D1">
      <m:oMath>
        <m:r>
          <w:rPr>
            <w:rFonts w:ascii="Cambria Math" w:hAnsi="Cambria Math"/>
          </w:rPr>
          <m:t>r</m:t>
        </m:r>
      </m:oMath>
      <w:r w:rsidR="005400D1">
        <w:t xml:space="preserve"> </w:t>
      </w:r>
      <w:r>
        <w:tab/>
      </w:r>
      <w:r>
        <w:tab/>
      </w:r>
      <w:r w:rsidR="005400D1">
        <w:t>is the risk-free interest rate</w:t>
      </w:r>
    </w:p>
    <w:p w14:paraId="10DA9CF7" w14:textId="7C37B92E" w:rsidR="005E2029" w:rsidRDefault="00B513C9" w:rsidP="005400D1">
      <m:oMath>
        <m:r>
          <w:rPr>
            <w:rFonts w:ascii="Cambria Math" w:hAnsi="Cambria Math"/>
          </w:rPr>
          <m:t>T-t</m:t>
        </m:r>
      </m:oMath>
      <w:r w:rsidR="005400D1">
        <w:t xml:space="preserve"> </w:t>
      </w:r>
      <w:r>
        <w:tab/>
      </w:r>
      <w:r>
        <w:tab/>
      </w:r>
      <w:r w:rsidR="005400D1">
        <w:t>is the time to expiration</w:t>
      </w:r>
    </w:p>
    <w:p w14:paraId="35BD1105" w14:textId="18910C95" w:rsidR="008B5566" w:rsidRDefault="00B513C9" w:rsidP="008B5566">
      <m:oMath>
        <m:r>
          <w:rPr>
            <w:rFonts w:ascii="Cambria Math" w:hAnsi="Cambria Math"/>
          </w:rPr>
          <m:t>N</m:t>
        </m:r>
        <m:d>
          <m:dPr>
            <m:ctrlPr>
              <w:rPr>
                <w:rFonts w:ascii="Cambria Math" w:hAnsi="Cambria Math"/>
                <w:i/>
              </w:rPr>
            </m:ctrlPr>
          </m:dPr>
          <m:e>
            <m:r>
              <w:rPr>
                <w:rFonts w:ascii="Cambria Math" w:hAnsi="Cambria Math"/>
              </w:rPr>
              <m:t>d</m:t>
            </m:r>
          </m:e>
        </m:d>
      </m:oMath>
      <w:r w:rsidR="008B5566">
        <w:t xml:space="preserve"> </w:t>
      </w:r>
      <w:r>
        <w:tab/>
      </w:r>
      <w:r>
        <w:tab/>
      </w:r>
      <w:r w:rsidR="008B5566">
        <w:t xml:space="preserve">is the cumulative standard normal distribution. </w:t>
      </w:r>
    </w:p>
    <w:p w14:paraId="3142BEDD" w14:textId="0EDF5567" w:rsidR="008B5566" w:rsidRDefault="008B5566" w:rsidP="008B5566">
      <w:r>
        <w:t xml:space="preserve">The value of </w:t>
      </w:r>
      <m:oMath>
        <m:r>
          <w:rPr>
            <w:rFonts w:ascii="Cambria Math" w:hAnsi="Cambria Math"/>
          </w:rPr>
          <m:t>N</m:t>
        </m:r>
        <m:d>
          <m:dPr>
            <m:ctrlPr>
              <w:rPr>
                <w:rFonts w:ascii="Cambria Math" w:hAnsi="Cambria Math"/>
                <w:i/>
              </w:rPr>
            </m:ctrlPr>
          </m:dPr>
          <m:e>
            <m:r>
              <w:rPr>
                <w:rFonts w:ascii="Cambria Math" w:hAnsi="Cambria Math"/>
              </w:rPr>
              <m:t>d</m:t>
            </m:r>
          </m:e>
        </m:d>
      </m:oMath>
      <w:r w:rsidR="00B513C9">
        <w:t xml:space="preserve"> </w:t>
      </w:r>
      <w:r>
        <w:t>can be found in standard statistical tables or calculated using a computer program.</w:t>
      </w:r>
    </w:p>
    <w:p w14:paraId="652C85CB" w14:textId="77777777" w:rsidR="005E2029" w:rsidRDefault="005E2029" w:rsidP="005400D1"/>
    <w:p w14:paraId="749F3A50" w14:textId="67604571" w:rsidR="005400D1" w:rsidRDefault="005400D1" w:rsidP="005400D1">
      <w:r>
        <w:t xml:space="preserve">The values of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are calculated as follows:</w:t>
      </w:r>
    </w:p>
    <w:p w14:paraId="1B8D0394" w14:textId="77777777" w:rsidR="005400D1" w:rsidRDefault="005400D1" w:rsidP="005400D1"/>
    <w:p w14:paraId="0BCF09A1" w14:textId="4F371C99" w:rsidR="005400D1" w:rsidRDefault="00000000" w:rsidP="005400D1">
      <m:oMathPara>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m:rPr>
                          <m:lit/>
                        </m:rPr>
                        <w:rPr>
                          <w:rFonts w:ascii="Cambria Math" w:hAnsi="Cambria Math"/>
                        </w:rPr>
                        <m:t>/</m:t>
                      </m:r>
                      <m:r>
                        <w:rPr>
                          <w:rFonts w:ascii="Cambria Math" w:hAnsi="Cambria Math"/>
                        </w:rPr>
                        <m:t>K</m:t>
                      </m:r>
                    </m:e>
                  </m:d>
                </m:e>
              </m:func>
              <m:r>
                <w:rPr>
                  <w:rFonts w:ascii="Cambria Math" w:hAnsi="Cambria Math"/>
                </w:rPr>
                <m:t>+</m:t>
              </m:r>
              <m:d>
                <m:dPr>
                  <m:ctrlPr>
                    <w:rPr>
                      <w:rFonts w:ascii="Cambria Math" w:hAnsi="Cambria Math"/>
                      <w:i/>
                    </w:rPr>
                  </m:ctrlPr>
                </m:dPr>
                <m:e>
                  <m:r>
                    <w:rPr>
                      <w:rFonts w:ascii="Cambria Math" w:hAnsi="Cambria Math"/>
                    </w:rPr>
                    <m:t>r+</m:t>
                  </m:r>
                  <m:sSup>
                    <m:sSupPr>
                      <m:ctrlPr>
                        <w:rPr>
                          <w:rFonts w:ascii="Cambria Math" w:hAnsi="Cambria Math"/>
                          <w:i/>
                        </w:rPr>
                      </m:ctrlPr>
                    </m:sSupPr>
                    <m:e>
                      <m:r>
                        <m:rPr>
                          <m:sty m:val="p"/>
                        </m:rPr>
                        <w:rPr>
                          <w:rFonts w:ascii="Cambria Math" w:hAnsi="Cambria Math"/>
                        </w:rPr>
                        <m:t>σ</m:t>
                      </m:r>
                    </m:e>
                    <m:sup>
                      <m:r>
                        <w:rPr>
                          <w:rFonts w:ascii="Cambria Math" w:hAnsi="Cambria Math"/>
                        </w:rPr>
                        <m:t>2</m:t>
                      </m:r>
                    </m:sup>
                  </m:sSup>
                  <m:r>
                    <m:rPr>
                      <m:lit/>
                    </m:rPr>
                    <w:rPr>
                      <w:rFonts w:ascii="Cambria Math" w:hAnsi="Cambria Math"/>
                    </w:rPr>
                    <m:t>/</m:t>
                  </m:r>
                  <m:r>
                    <w:rPr>
                      <w:rFonts w:ascii="Cambria Math" w:hAnsi="Cambria Math"/>
                    </w:rPr>
                    <m:t>2</m:t>
                  </m:r>
                </m:e>
              </m:d>
              <m:d>
                <m:dPr>
                  <m:ctrlPr>
                    <w:rPr>
                      <w:rFonts w:ascii="Cambria Math" w:hAnsi="Cambria Math"/>
                      <w:i/>
                    </w:rPr>
                  </m:ctrlPr>
                </m:dPr>
                <m:e>
                  <m:r>
                    <w:rPr>
                      <w:rFonts w:ascii="Cambria Math" w:hAnsi="Cambria Math"/>
                    </w:rPr>
                    <m:t>T-t</m:t>
                  </m:r>
                </m:e>
              </m:d>
              <m:ctrlPr>
                <w:rPr>
                  <w:rFonts w:ascii="Cambria Math" w:hAnsi="Cambria Math"/>
                  <w:i/>
                </w:rPr>
              </m:ctrlPr>
            </m:num>
            <m:den>
              <m:r>
                <m:rPr>
                  <m:sty m:val="p"/>
                </m:rPr>
                <w:rPr>
                  <w:rFonts w:ascii="Cambria Math" w:hAnsi="Cambria Math"/>
                </w:rPr>
                <m:t>σ</m:t>
              </m:r>
              <m:rad>
                <m:radPr>
                  <m:degHide m:val="1"/>
                  <m:ctrlPr>
                    <w:rPr>
                      <w:rFonts w:ascii="Cambria Math" w:hAnsi="Cambria Math"/>
                    </w:rPr>
                  </m:ctrlPr>
                </m:radPr>
                <m:deg>
                  <m:ctrlPr>
                    <w:rPr>
                      <w:rFonts w:ascii="Cambria Math" w:hAnsi="Cambria Math"/>
                      <w:i/>
                    </w:rPr>
                  </m:ctrlPr>
                </m:deg>
                <m:e>
                  <m:r>
                    <w:rPr>
                      <w:rFonts w:ascii="Cambria Math" w:hAnsi="Cambria Math"/>
                    </w:rPr>
                    <m:t>T-t</m:t>
                  </m:r>
                </m:e>
              </m:rad>
              <m:ctrlPr>
                <w:rPr>
                  <w:rFonts w:ascii="Cambria Math" w:hAnsi="Cambria Math"/>
                  <w:i/>
                </w:rPr>
              </m:ctrlPr>
            </m:den>
          </m:f>
        </m:oMath>
      </m:oMathPara>
    </w:p>
    <w:p w14:paraId="20B11632" w14:textId="77777777" w:rsidR="005400D1" w:rsidRDefault="005400D1" w:rsidP="005400D1"/>
    <w:p w14:paraId="44AD3230" w14:textId="2DBBBF39" w:rsidR="005400D1" w:rsidRDefault="00000000" w:rsidP="005400D1">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r>
            <m:rPr>
              <m:sty m:val="p"/>
            </m:rPr>
            <w:rPr>
              <w:rFonts w:ascii="Cambria Math" w:hAnsi="Cambria Math"/>
            </w:rPr>
            <m:t>σ</m:t>
          </m:r>
          <m:rad>
            <m:radPr>
              <m:degHide m:val="1"/>
              <m:ctrlPr>
                <w:rPr>
                  <w:rFonts w:ascii="Cambria Math" w:hAnsi="Cambria Math"/>
                </w:rPr>
              </m:ctrlPr>
            </m:radPr>
            <m:deg>
              <m:ctrlPr>
                <w:rPr>
                  <w:rFonts w:ascii="Cambria Math" w:hAnsi="Cambria Math"/>
                  <w:i/>
                </w:rPr>
              </m:ctrlPr>
            </m:deg>
            <m:e>
              <m:r>
                <w:rPr>
                  <w:rFonts w:ascii="Cambria Math" w:hAnsi="Cambria Math"/>
                </w:rPr>
                <m:t>T-t</m:t>
              </m:r>
            </m:e>
          </m:rad>
        </m:oMath>
      </m:oMathPara>
    </w:p>
    <w:p w14:paraId="436B33DA" w14:textId="77777777" w:rsidR="005400D1" w:rsidRDefault="005400D1" w:rsidP="005400D1"/>
    <w:p w14:paraId="2A6A127A" w14:textId="1DC219BF" w:rsidR="005E2029" w:rsidRDefault="005400D1" w:rsidP="005400D1">
      <w:r>
        <w:t xml:space="preserve">where </w:t>
      </w:r>
      <m:oMath>
        <m:r>
          <m:rPr>
            <m:sty m:val="p"/>
          </m:rPr>
          <w:rPr>
            <w:rFonts w:ascii="Cambria Math" w:hAnsi="Cambria Math"/>
          </w:rPr>
          <m:t>σ</m:t>
        </m:r>
      </m:oMath>
      <w:r>
        <w:t xml:space="preserve"> is the volatility of the underlying asset.</w:t>
      </w:r>
    </w:p>
    <w:p w14:paraId="64EB0A1E" w14:textId="77777777" w:rsidR="0054186F" w:rsidRDefault="0054186F" w:rsidP="005400D1"/>
    <w:p w14:paraId="769846D8" w14:textId="77777777" w:rsidR="00171ACF" w:rsidRDefault="00171ACF" w:rsidP="00171ACF">
      <w:r>
        <w:t>here's an example using the Black-Scholes formula to price a call option:</w:t>
      </w:r>
    </w:p>
    <w:p w14:paraId="4AE2C03C" w14:textId="77777777" w:rsidR="00171ACF" w:rsidRDefault="00171ACF" w:rsidP="00171ACF"/>
    <w:p w14:paraId="43BA79A8" w14:textId="7FCA9CED" w:rsidR="005400D1" w:rsidRDefault="00171ACF" w:rsidP="00171ACF">
      <w:r>
        <w:t>Suppose we want to price a European call option on a stock with a current price of $</w:t>
      </w:r>
      <w:r w:rsidR="007F4714">
        <w:t>100</w:t>
      </w:r>
      <w:r>
        <w:t>. The option has a strike price of $</w:t>
      </w:r>
      <w:r w:rsidR="007F4714">
        <w:t>120</w:t>
      </w:r>
      <w:r>
        <w:t xml:space="preserve">, an expiration date in </w:t>
      </w:r>
      <w:r w:rsidR="007F4714">
        <w:t>6</w:t>
      </w:r>
      <w:r>
        <w:t xml:space="preserve"> months, and a volatility of 20%. The risk-free interest rate is </w:t>
      </w:r>
      <w:r w:rsidR="007F4714">
        <w:t>5</w:t>
      </w:r>
      <w:r>
        <w:t>%.</w:t>
      </w:r>
    </w:p>
    <w:p w14:paraId="7F5FC268" w14:textId="77777777" w:rsidR="007F4714" w:rsidRDefault="007F4714" w:rsidP="00171ACF"/>
    <w:p w14:paraId="21DD4DBF" w14:textId="0A80D6E0" w:rsidR="007F4714" w:rsidRDefault="007D6D58" w:rsidP="00171ACF">
      <w:r w:rsidRPr="007D6D58">
        <w:t>First, we calculate the value of d1 and d2 using the Black-Scholes formula:</w:t>
      </w:r>
    </w:p>
    <w:p w14:paraId="271DD9E4" w14:textId="24CBEBA4" w:rsidR="00C4760A" w:rsidRDefault="00000000" w:rsidP="00C4760A">
      <m:oMathPara>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f>
                        <m:fPr>
                          <m:ctrlPr>
                            <w:rPr>
                              <w:rFonts w:ascii="Cambria Math" w:hAnsi="Cambria Math"/>
                            </w:rPr>
                          </m:ctrlPr>
                        </m:fPr>
                        <m:num>
                          <m:r>
                            <w:rPr>
                              <w:rFonts w:ascii="Cambria Math" w:hAnsi="Cambria Math"/>
                            </w:rPr>
                            <m:t>S</m:t>
                          </m:r>
                          <m:ctrlPr>
                            <w:rPr>
                              <w:rFonts w:ascii="Cambria Math" w:hAnsi="Cambria Math"/>
                              <w:i/>
                            </w:rPr>
                          </m:ctrlPr>
                        </m:num>
                        <m:den>
                          <m:r>
                            <w:rPr>
                              <w:rFonts w:ascii="Cambria Math" w:hAnsi="Cambria Math"/>
                            </w:rPr>
                            <m:t>K</m:t>
                          </m:r>
                          <m:ctrlPr>
                            <w:rPr>
                              <w:rFonts w:ascii="Cambria Math" w:hAnsi="Cambria Math"/>
                              <w:i/>
                            </w:rPr>
                          </m:ctrlPr>
                        </m:den>
                      </m:f>
                    </m:e>
                  </m:d>
                </m:e>
              </m:func>
              <m:r>
                <w:rPr>
                  <w:rFonts w:ascii="Cambria Math" w:hAnsi="Cambria Math"/>
                </w:rPr>
                <m:t>+</m:t>
              </m:r>
              <m:d>
                <m:dPr>
                  <m:ctrlPr>
                    <w:rPr>
                      <w:rFonts w:ascii="Cambria Math" w:hAnsi="Cambria Math"/>
                      <w:i/>
                    </w:rPr>
                  </m:ctrlPr>
                </m:dPr>
                <m:e>
                  <m:r>
                    <w:rPr>
                      <w:rFonts w:ascii="Cambria Math" w:hAnsi="Cambria Math"/>
                    </w:rPr>
                    <m:t>r+</m:t>
                  </m:r>
                  <m:f>
                    <m:fPr>
                      <m:ctrlPr>
                        <w:rPr>
                          <w:rFonts w:ascii="Cambria Math" w:hAnsi="Cambria Math"/>
                        </w:rPr>
                      </m:ctrlPr>
                    </m:fPr>
                    <m:num>
                      <m:sSup>
                        <m:sSupPr>
                          <m:ctrlPr>
                            <w:rPr>
                              <w:rFonts w:ascii="Cambria Math" w:hAnsi="Cambria Math"/>
                              <w:i/>
                            </w:rPr>
                          </m:ctrlPr>
                        </m:sSupPr>
                        <m:e>
                          <m:r>
                            <m:rPr>
                              <m:sty m:val="p"/>
                            </m:rPr>
                            <w:rPr>
                              <w:rFonts w:ascii="Cambria Math" w:hAnsi="Cambria Math"/>
                            </w:rPr>
                            <m:t>σ</m:t>
                          </m:r>
                        </m:e>
                        <m:sup>
                          <m:r>
                            <w:rPr>
                              <w:rFonts w:ascii="Cambria Math" w:hAnsi="Cambria Math"/>
                            </w:rPr>
                            <m:t>2</m:t>
                          </m:r>
                        </m:sup>
                      </m:sSup>
                      <m:ctrlPr>
                        <w:rPr>
                          <w:rFonts w:ascii="Cambria Math" w:hAnsi="Cambria Math"/>
                          <w:i/>
                        </w:rPr>
                      </m:ctrlPr>
                    </m:num>
                    <m:den>
                      <m:r>
                        <w:rPr>
                          <w:rFonts w:ascii="Cambria Math" w:hAnsi="Cambria Math"/>
                        </w:rPr>
                        <m:t>2</m:t>
                      </m:r>
                      <m:ctrlPr>
                        <w:rPr>
                          <w:rFonts w:ascii="Cambria Math" w:hAnsi="Cambria Math"/>
                          <w:i/>
                        </w:rPr>
                      </m:ctrlPr>
                    </m:den>
                  </m:f>
                </m:e>
              </m:d>
              <m:d>
                <m:dPr>
                  <m:ctrlPr>
                    <w:rPr>
                      <w:rFonts w:ascii="Cambria Math" w:hAnsi="Cambria Math"/>
                      <w:i/>
                    </w:rPr>
                  </m:ctrlPr>
                </m:dPr>
                <m:e>
                  <m:r>
                    <w:rPr>
                      <w:rFonts w:ascii="Cambria Math" w:hAnsi="Cambria Math"/>
                    </w:rPr>
                    <m:t>T</m:t>
                  </m:r>
                </m:e>
              </m:d>
              <m:ctrlPr>
                <w:rPr>
                  <w:rFonts w:ascii="Cambria Math" w:hAnsi="Cambria Math"/>
                  <w:i/>
                </w:rPr>
              </m:ctrlPr>
            </m:num>
            <m:den>
              <m:r>
                <m:rPr>
                  <m:sty m:val="p"/>
                </m:rPr>
                <w:rPr>
                  <w:rFonts w:ascii="Cambria Math" w:hAnsi="Cambria Math"/>
                </w:rPr>
                <m:t>σ</m:t>
              </m:r>
              <m:rad>
                <m:radPr>
                  <m:degHide m:val="1"/>
                  <m:ctrlPr>
                    <w:rPr>
                      <w:rFonts w:ascii="Cambria Math" w:hAnsi="Cambria Math"/>
                    </w:rPr>
                  </m:ctrlPr>
                </m:radPr>
                <m:deg>
                  <m:ctrlPr>
                    <w:rPr>
                      <w:rFonts w:ascii="Cambria Math" w:hAnsi="Cambria Math"/>
                      <w:i/>
                    </w:rPr>
                  </m:ctrlPr>
                </m:deg>
                <m:e>
                  <m:r>
                    <w:rPr>
                      <w:rFonts w:ascii="Cambria Math" w:hAnsi="Cambria Math"/>
                    </w:rPr>
                    <m:t>T</m:t>
                  </m:r>
                </m:e>
              </m:rad>
              <m:ctrlPr>
                <w:rPr>
                  <w:rFonts w:ascii="Cambria Math" w:hAnsi="Cambria Math"/>
                  <w:i/>
                </w:rPr>
              </m:ctrlPr>
            </m:den>
          </m:f>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f>
                        <m:fPr>
                          <m:ctrlPr>
                            <w:rPr>
                              <w:rFonts w:ascii="Cambria Math" w:hAnsi="Cambria Math"/>
                            </w:rPr>
                          </m:ctrlPr>
                        </m:fPr>
                        <m:num>
                          <m:r>
                            <w:rPr>
                              <w:rFonts w:ascii="Cambria Math" w:hAnsi="Cambria Math"/>
                            </w:rPr>
                            <m:t>100</m:t>
                          </m:r>
                          <m:ctrlPr>
                            <w:rPr>
                              <w:rFonts w:ascii="Cambria Math" w:hAnsi="Cambria Math"/>
                              <w:i/>
                            </w:rPr>
                          </m:ctrlPr>
                        </m:num>
                        <m:den>
                          <m:r>
                            <w:rPr>
                              <w:rFonts w:ascii="Cambria Math" w:hAnsi="Cambria Math"/>
                            </w:rPr>
                            <m:t>120</m:t>
                          </m:r>
                          <m:ctrlPr>
                            <w:rPr>
                              <w:rFonts w:ascii="Cambria Math" w:hAnsi="Cambria Math"/>
                              <w:i/>
                            </w:rPr>
                          </m:ctrlPr>
                        </m:den>
                      </m:f>
                    </m:e>
                  </m:d>
                </m:e>
              </m:func>
              <m:r>
                <w:rPr>
                  <w:rFonts w:ascii="Cambria Math" w:hAnsi="Cambria Math"/>
                </w:rPr>
                <m:t>+</m:t>
              </m:r>
              <m:d>
                <m:dPr>
                  <m:ctrlPr>
                    <w:rPr>
                      <w:rFonts w:ascii="Cambria Math" w:hAnsi="Cambria Math"/>
                      <w:i/>
                    </w:rPr>
                  </m:ctrlPr>
                </m:dPr>
                <m:e>
                  <m:r>
                    <w:rPr>
                      <w:rFonts w:ascii="Cambria Math" w:hAnsi="Cambria Math"/>
                    </w:rPr>
                    <m:t>0.05+</m:t>
                  </m:r>
                  <m:f>
                    <m:fPr>
                      <m:ctrlPr>
                        <w:rPr>
                          <w:rFonts w:ascii="Cambria Math" w:hAnsi="Cambria Math"/>
                        </w:rPr>
                      </m:ctrlPr>
                    </m:fPr>
                    <m:num>
                      <m:sSup>
                        <m:sSupPr>
                          <m:ctrlPr>
                            <w:rPr>
                              <w:rFonts w:ascii="Cambria Math" w:hAnsi="Cambria Math"/>
                              <w:i/>
                            </w:rPr>
                          </m:ctrlPr>
                        </m:sSupPr>
                        <m:e>
                          <m:r>
                            <w:rPr>
                              <w:rFonts w:ascii="Cambria Math" w:hAnsi="Cambria Math"/>
                            </w:rPr>
                            <m:t>0.2</m:t>
                          </m:r>
                        </m:e>
                        <m:sup>
                          <m:r>
                            <w:rPr>
                              <w:rFonts w:ascii="Cambria Math" w:hAnsi="Cambria Math"/>
                            </w:rPr>
                            <m:t>2</m:t>
                          </m:r>
                        </m:sup>
                      </m:sSup>
                      <m:ctrlPr>
                        <w:rPr>
                          <w:rFonts w:ascii="Cambria Math" w:hAnsi="Cambria Math"/>
                          <w:i/>
                        </w:rPr>
                      </m:ctrlPr>
                    </m:num>
                    <m:den>
                      <m:r>
                        <w:rPr>
                          <w:rFonts w:ascii="Cambria Math" w:hAnsi="Cambria Math"/>
                        </w:rPr>
                        <m:t>2</m:t>
                      </m:r>
                      <m:ctrlPr>
                        <w:rPr>
                          <w:rFonts w:ascii="Cambria Math" w:hAnsi="Cambria Math"/>
                          <w:i/>
                        </w:rPr>
                      </m:ctrlPr>
                    </m:den>
                  </m:f>
                </m:e>
              </m:d>
              <m:d>
                <m:dPr>
                  <m:ctrlPr>
                    <w:rPr>
                      <w:rFonts w:ascii="Cambria Math" w:hAnsi="Cambria Math"/>
                      <w:i/>
                    </w:rPr>
                  </m:ctrlPr>
                </m:dPr>
                <m:e>
                  <m:f>
                    <m:fPr>
                      <m:ctrlPr>
                        <w:rPr>
                          <w:rFonts w:ascii="Cambria Math" w:hAnsi="Cambria Math"/>
                        </w:rPr>
                      </m:ctrlPr>
                    </m:fPr>
                    <m:num>
                      <m:r>
                        <w:rPr>
                          <w:rFonts w:ascii="Cambria Math" w:hAnsi="Cambria Math"/>
                        </w:rPr>
                        <m:t>6</m:t>
                      </m:r>
                      <m:ctrlPr>
                        <w:rPr>
                          <w:rFonts w:ascii="Cambria Math" w:hAnsi="Cambria Math"/>
                          <w:i/>
                        </w:rPr>
                      </m:ctrlPr>
                    </m:num>
                    <m:den>
                      <m:r>
                        <w:rPr>
                          <w:rFonts w:ascii="Cambria Math" w:hAnsi="Cambria Math"/>
                        </w:rPr>
                        <m:t>12</m:t>
                      </m:r>
                      <m:ctrlPr>
                        <w:rPr>
                          <w:rFonts w:ascii="Cambria Math" w:hAnsi="Cambria Math"/>
                          <w:i/>
                        </w:rPr>
                      </m:ctrlPr>
                    </m:den>
                  </m:f>
                </m:e>
              </m:d>
              <m:ctrlPr>
                <w:rPr>
                  <w:rFonts w:ascii="Cambria Math" w:hAnsi="Cambria Math"/>
                  <w:i/>
                </w:rPr>
              </m:ctrlPr>
            </m:num>
            <m:den>
              <m:r>
                <w:rPr>
                  <w:rFonts w:ascii="Cambria Math" w:hAnsi="Cambria Math"/>
                </w:rPr>
                <m:t>0.2</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6</m:t>
                      </m:r>
                      <m:ctrlPr>
                        <w:rPr>
                          <w:rFonts w:ascii="Cambria Math" w:hAnsi="Cambria Math"/>
                          <w:i/>
                        </w:rPr>
                      </m:ctrlPr>
                    </m:num>
                    <m:den>
                      <m:r>
                        <w:rPr>
                          <w:rFonts w:ascii="Cambria Math" w:hAnsi="Cambria Math"/>
                        </w:rPr>
                        <m:t>12</m:t>
                      </m:r>
                      <m:ctrlPr>
                        <w:rPr>
                          <w:rFonts w:ascii="Cambria Math" w:hAnsi="Cambria Math"/>
                          <w:i/>
                        </w:rPr>
                      </m:ctrlPr>
                    </m:den>
                  </m:f>
                </m:e>
              </m:rad>
              <m:ctrlPr>
                <w:rPr>
                  <w:rFonts w:ascii="Cambria Math" w:hAnsi="Cambria Math"/>
                  <w:i/>
                </w:rPr>
              </m:ctrlPr>
            </m:den>
          </m:f>
          <m:r>
            <m:rPr>
              <m:sty m:val="p"/>
            </m:rPr>
            <w:rPr>
              <w:rFonts w:ascii="Cambria Math" w:hAnsi="Cambria Math"/>
            </w:rPr>
            <m:t>≈</m:t>
          </m:r>
          <m:r>
            <w:rPr>
              <w:rFonts w:ascii="Cambria Math" w:hAnsi="Cambria Math"/>
            </w:rPr>
            <m:t>-1.04172</m:t>
          </m:r>
        </m:oMath>
      </m:oMathPara>
    </w:p>
    <w:p w14:paraId="3F3CD6AC" w14:textId="77777777" w:rsidR="00C4760A" w:rsidRDefault="00C4760A" w:rsidP="00C4760A"/>
    <w:p w14:paraId="602EB762" w14:textId="4B42F841" w:rsidR="007D6D58" w:rsidRPr="006B0B46" w:rsidRDefault="00000000" w:rsidP="00C4760A">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r>
            <m:rPr>
              <m:sty m:val="p"/>
            </m:rPr>
            <w:rPr>
              <w:rFonts w:ascii="Cambria Math" w:hAnsi="Cambria Math"/>
            </w:rPr>
            <m:t>σ</m:t>
          </m:r>
          <m:rad>
            <m:radPr>
              <m:degHide m:val="1"/>
              <m:ctrlPr>
                <w:rPr>
                  <w:rFonts w:ascii="Cambria Math" w:hAnsi="Cambria Math"/>
                </w:rPr>
              </m:ctrlPr>
            </m:radPr>
            <m:deg>
              <m:ctrlPr>
                <w:rPr>
                  <w:rFonts w:ascii="Cambria Math" w:hAnsi="Cambria Math"/>
                  <w:i/>
                </w:rPr>
              </m:ctrlPr>
            </m:deg>
            <m:e>
              <m:r>
                <w:rPr>
                  <w:rFonts w:ascii="Cambria Math" w:hAnsi="Cambria Math"/>
                </w:rPr>
                <m:t>T</m:t>
              </m:r>
            </m:e>
          </m:rad>
          <m:r>
            <w:rPr>
              <w:rFonts w:ascii="Cambria Math" w:hAnsi="Cambria Math"/>
            </w:rPr>
            <m:t>=-1.04172-0.2</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3</m:t>
                  </m:r>
                  <m:ctrlPr>
                    <w:rPr>
                      <w:rFonts w:ascii="Cambria Math" w:hAnsi="Cambria Math"/>
                      <w:i/>
                    </w:rPr>
                  </m:ctrlPr>
                </m:num>
                <m:den>
                  <m:r>
                    <w:rPr>
                      <w:rFonts w:ascii="Cambria Math" w:hAnsi="Cambria Math"/>
                    </w:rPr>
                    <m:t>12</m:t>
                  </m:r>
                  <m:ctrlPr>
                    <w:rPr>
                      <w:rFonts w:ascii="Cambria Math" w:hAnsi="Cambria Math"/>
                      <w:i/>
                    </w:rPr>
                  </m:ctrlPr>
                </m:den>
              </m:f>
            </m:e>
          </m:rad>
          <m:r>
            <m:rPr>
              <m:sty m:val="p"/>
            </m:rPr>
            <w:rPr>
              <w:rFonts w:ascii="Cambria Math" w:hAnsi="Cambria Math"/>
            </w:rPr>
            <m:t>≈</m:t>
          </m:r>
          <m:r>
            <w:rPr>
              <w:rFonts w:ascii="Cambria Math" w:hAnsi="Cambria Math"/>
            </w:rPr>
            <m:t>-1.18314</m:t>
          </m:r>
        </m:oMath>
      </m:oMathPara>
    </w:p>
    <w:p w14:paraId="7BC654B8" w14:textId="77777777" w:rsidR="006B0B46" w:rsidRDefault="006B0B46" w:rsidP="00C4760A"/>
    <w:p w14:paraId="3A71215F" w14:textId="77777777" w:rsidR="006B0B46" w:rsidRDefault="006B0B46" w:rsidP="006B0B46">
      <w:r>
        <w:t>Next, we calculate the value of N(d1) and N(d2) using a standard normal distribution table or calculator. For our example, we have:</w:t>
      </w:r>
    </w:p>
    <w:p w14:paraId="211A1347" w14:textId="77777777" w:rsidR="006B0B46" w:rsidRDefault="006B0B46" w:rsidP="006B0B46"/>
    <w:p w14:paraId="00625580" w14:textId="51330F12" w:rsidR="006B0B46" w:rsidRDefault="006B0B46" w:rsidP="006B0B46">
      <m:oMathPara>
        <m:oMath>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r>
            <m:rPr>
              <m:sty m:val="p"/>
            </m:rPr>
            <w:rPr>
              <w:rFonts w:ascii="Cambria Math" w:hAnsi="Cambria Math"/>
            </w:rPr>
            <m:t>≈</m:t>
          </m:r>
          <m:r>
            <w:rPr>
              <w:rFonts w:ascii="Cambria Math" w:hAnsi="Cambria Math"/>
            </w:rPr>
            <m:t>0.14877</m:t>
          </m:r>
        </m:oMath>
      </m:oMathPara>
    </w:p>
    <w:p w14:paraId="5776C6A5" w14:textId="77777777" w:rsidR="006B0B46" w:rsidRDefault="006B0B46" w:rsidP="006B0B46"/>
    <w:p w14:paraId="434910E7" w14:textId="43941EC9" w:rsidR="006B0B46" w:rsidRDefault="006B0B46" w:rsidP="006B0B46">
      <m:oMathPara>
        <m:oMath>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2</m:t>
                  </m:r>
                </m:sub>
              </m:sSub>
            </m:e>
          </m:d>
          <m:r>
            <m:rPr>
              <m:sty m:val="p"/>
            </m:rPr>
            <w:rPr>
              <w:rFonts w:ascii="Cambria Math" w:hAnsi="Cambria Math"/>
            </w:rPr>
            <m:t>≈</m:t>
          </m:r>
          <m:r>
            <w:rPr>
              <w:rFonts w:ascii="Cambria Math" w:hAnsi="Cambria Math"/>
            </w:rPr>
            <m:t>0.11838</m:t>
          </m:r>
        </m:oMath>
      </m:oMathPara>
    </w:p>
    <w:p w14:paraId="26EC51FE" w14:textId="77777777" w:rsidR="00452C4A" w:rsidRDefault="00452C4A" w:rsidP="003D40FF"/>
    <w:p w14:paraId="2B9D54F4" w14:textId="77777777" w:rsidR="009D626E" w:rsidRDefault="009D626E" w:rsidP="009D626E">
      <w:r>
        <w:t>Finally, we use the Black-Scholes formula to calculate the price of the call option:</w:t>
      </w:r>
    </w:p>
    <w:p w14:paraId="4DD0F167" w14:textId="77777777" w:rsidR="009D626E" w:rsidRDefault="009D626E" w:rsidP="009D626E"/>
    <w:p w14:paraId="127AB2C7" w14:textId="2EF858D8" w:rsidR="009D626E" w:rsidRDefault="006C4C72" w:rsidP="009D626E">
      <m:oMathPara>
        <m:oMath>
          <m:r>
            <w:rPr>
              <w:rFonts w:ascii="Cambria Math" w:hAnsi="Cambria Math"/>
            </w:rPr>
            <m:t>C</m:t>
          </m:r>
          <m:d>
            <m:dPr>
              <m:ctrlPr>
                <w:rPr>
                  <w:rFonts w:ascii="Cambria Math" w:hAnsi="Cambria Math"/>
                  <w:i/>
                </w:rPr>
              </m:ctrlPr>
            </m:dPr>
            <m:e>
              <m:r>
                <w:rPr>
                  <w:rFonts w:ascii="Cambria Math" w:hAnsi="Cambria Math"/>
                </w:rPr>
                <m:t>S,t</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-r</m:t>
              </m:r>
              <m:d>
                <m:dPr>
                  <m:ctrlPr>
                    <w:rPr>
                      <w:rFonts w:ascii="Cambria Math" w:hAnsi="Cambria Math"/>
                      <w:i/>
                    </w:rPr>
                  </m:ctrlPr>
                </m:dPr>
                <m:e>
                  <m:r>
                    <w:rPr>
                      <w:rFonts w:ascii="Cambria Math" w:hAnsi="Cambria Math"/>
                    </w:rPr>
                    <m:t>T-t</m:t>
                  </m:r>
                </m:e>
              </m:d>
            </m:sup>
          </m:sSup>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2</m:t>
                  </m:r>
                </m:sub>
              </m:sSub>
            </m:e>
          </m:d>
          <m:r>
            <w:rPr>
              <w:rFonts w:ascii="Cambria Math" w:hAnsi="Cambria Math"/>
            </w:rPr>
            <m:t>=100</m:t>
          </m:r>
          <m:d>
            <m:dPr>
              <m:ctrlPr>
                <w:rPr>
                  <w:rFonts w:ascii="Cambria Math" w:hAnsi="Cambria Math"/>
                  <w:i/>
                </w:rPr>
              </m:ctrlPr>
            </m:dPr>
            <m:e>
              <m:r>
                <w:rPr>
                  <w:rFonts w:ascii="Cambria Math" w:hAnsi="Cambria Math"/>
                </w:rPr>
                <m:t>0.14877</m:t>
              </m:r>
            </m:e>
          </m:d>
          <m:r>
            <w:rPr>
              <w:rFonts w:ascii="Cambria Math" w:hAnsi="Cambria Math"/>
            </w:rPr>
            <m:t>-120</m:t>
          </m:r>
          <m:sSup>
            <m:sSupPr>
              <m:ctrlPr>
                <w:rPr>
                  <w:rFonts w:ascii="Cambria Math" w:hAnsi="Cambria Math"/>
                  <w:i/>
                </w:rPr>
              </m:ctrlPr>
            </m:sSupPr>
            <m:e>
              <m:r>
                <w:rPr>
                  <w:rFonts w:ascii="Cambria Math" w:hAnsi="Cambria Math"/>
                </w:rPr>
                <m:t>e</m:t>
              </m:r>
            </m:e>
            <m:sup>
              <m:r>
                <w:rPr>
                  <w:rFonts w:ascii="Cambria Math" w:hAnsi="Cambria Math"/>
                </w:rPr>
                <m:t>-0.05</m:t>
              </m:r>
              <m:r>
                <m:rPr>
                  <m:sty m:val="p"/>
                </m:rPr>
                <w:rPr>
                  <w:rFonts w:ascii="Cambria Math" w:hAnsi="Cambria Math"/>
                </w:rPr>
                <m:t>⋅</m:t>
              </m:r>
              <m:f>
                <m:fPr>
                  <m:ctrlPr>
                    <w:rPr>
                      <w:rFonts w:ascii="Cambria Math" w:hAnsi="Cambria Math"/>
                    </w:rPr>
                  </m:ctrlPr>
                </m:fPr>
                <m:num>
                  <m:r>
                    <w:rPr>
                      <w:rFonts w:ascii="Cambria Math" w:hAnsi="Cambria Math"/>
                    </w:rPr>
                    <m:t>6</m:t>
                  </m:r>
                  <m:ctrlPr>
                    <w:rPr>
                      <w:rFonts w:ascii="Cambria Math" w:hAnsi="Cambria Math"/>
                      <w:i/>
                    </w:rPr>
                  </m:ctrlPr>
                </m:num>
                <m:den>
                  <m:r>
                    <w:rPr>
                      <w:rFonts w:ascii="Cambria Math" w:hAnsi="Cambria Math"/>
                    </w:rPr>
                    <m:t>12</m:t>
                  </m:r>
                  <m:ctrlPr>
                    <w:rPr>
                      <w:rFonts w:ascii="Cambria Math" w:hAnsi="Cambria Math"/>
                      <w:i/>
                    </w:rPr>
                  </m:ctrlPr>
                </m:den>
              </m:f>
            </m:sup>
          </m:sSup>
          <m:d>
            <m:dPr>
              <m:ctrlPr>
                <w:rPr>
                  <w:rFonts w:ascii="Cambria Math" w:hAnsi="Cambria Math"/>
                  <w:i/>
                </w:rPr>
              </m:ctrlPr>
            </m:dPr>
            <m:e>
              <m:r>
                <w:rPr>
                  <w:rFonts w:ascii="Cambria Math" w:hAnsi="Cambria Math"/>
                </w:rPr>
                <m:t>0.11838</m:t>
              </m:r>
            </m:e>
          </m:d>
          <m:r>
            <m:rPr>
              <m:sty m:val="p"/>
            </m:rPr>
            <w:rPr>
              <w:rFonts w:ascii="Cambria Math" w:hAnsi="Cambria Math"/>
            </w:rPr>
            <m:t>≈</m:t>
          </m:r>
          <m:r>
            <w:rPr>
              <w:rFonts w:ascii="Cambria Math" w:hAnsi="Cambria Math"/>
            </w:rPr>
            <m:t>1.02262</m:t>
          </m:r>
        </m:oMath>
      </m:oMathPara>
    </w:p>
    <w:p w14:paraId="46E5B4A3" w14:textId="77777777" w:rsidR="008853CA" w:rsidRPr="005400D1" w:rsidRDefault="008853CA" w:rsidP="003D40FF"/>
    <w:p w14:paraId="10C1134E" w14:textId="77777777" w:rsidR="009C711E" w:rsidRPr="00430376" w:rsidRDefault="009C711E" w:rsidP="009C711E">
      <w:r w:rsidRPr="009C711E">
        <w:t>So the price of the call option is approximately $</w:t>
      </w:r>
      <w:r>
        <w:t>1</w:t>
      </w:r>
      <w:r w:rsidRPr="009C711E">
        <w:t>.</w:t>
      </w:r>
      <w:r>
        <w:t>02</w:t>
      </w:r>
      <w:r w:rsidRPr="009C711E">
        <w:t>.</w:t>
      </w:r>
      <w:r>
        <w:t xml:space="preserve"> </w:t>
      </w:r>
    </w:p>
    <w:p w14:paraId="76965803" w14:textId="77777777" w:rsidR="00452C4A" w:rsidRDefault="00452C4A" w:rsidP="003D40FF">
      <w:pPr>
        <w:rPr>
          <w:b/>
          <w:bCs/>
        </w:rPr>
      </w:pPr>
    </w:p>
    <w:p w14:paraId="4292F647" w14:textId="2960A397" w:rsidR="00452C4A" w:rsidRDefault="00663E75" w:rsidP="003D40FF">
      <w:r>
        <w:t xml:space="preserve">If </w:t>
      </w:r>
      <w:r w:rsidR="00430376">
        <w:t>we use the Black-Scholes formula to calculate the price of the put option:</w:t>
      </w:r>
    </w:p>
    <w:p w14:paraId="5443F786" w14:textId="79B4CC7B" w:rsidR="00712168" w:rsidRDefault="006C4C72" w:rsidP="00712168">
      <m:oMathPara>
        <m:oMath>
          <m:r>
            <w:rPr>
              <w:rFonts w:ascii="Cambria Math" w:hAnsi="Cambria Math"/>
            </w:rPr>
            <w:lastRenderedPageBreak/>
            <m:t>P</m:t>
          </m:r>
          <m:d>
            <m:dPr>
              <m:ctrlPr>
                <w:rPr>
                  <w:rFonts w:ascii="Cambria Math" w:hAnsi="Cambria Math"/>
                  <w:i/>
                </w:rPr>
              </m:ctrlPr>
            </m:dPr>
            <m:e>
              <m:r>
                <w:rPr>
                  <w:rFonts w:ascii="Cambria Math" w:hAnsi="Cambria Math"/>
                </w:rPr>
                <m:t>S,t</m:t>
              </m:r>
            </m:e>
          </m:d>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-r</m:t>
              </m:r>
              <m:d>
                <m:dPr>
                  <m:ctrlPr>
                    <w:rPr>
                      <w:rFonts w:ascii="Cambria Math" w:hAnsi="Cambria Math"/>
                      <w:i/>
                    </w:rPr>
                  </m:ctrlPr>
                </m:dPr>
                <m:e>
                  <m:r>
                    <w:rPr>
                      <w:rFonts w:ascii="Cambria Math" w:hAnsi="Cambria Math"/>
                    </w:rPr>
                    <m:t>T-t</m:t>
                  </m:r>
                </m:e>
              </m:d>
            </m:sup>
          </m:sSup>
          <m:r>
            <w:rPr>
              <w:rFonts w:ascii="Cambria Math" w:hAnsi="Cambria Math"/>
            </w:rPr>
            <m:t>N</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N</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hAnsi="Cambria Math"/>
            </w:rPr>
            <m:t xml:space="preserve"> = 120</m:t>
          </m:r>
          <m:sSup>
            <m:sSupPr>
              <m:ctrlPr>
                <w:rPr>
                  <w:rFonts w:ascii="Cambria Math" w:hAnsi="Cambria Math"/>
                  <w:i/>
                </w:rPr>
              </m:ctrlPr>
            </m:sSupPr>
            <m:e>
              <m:r>
                <w:rPr>
                  <w:rFonts w:ascii="Cambria Math" w:hAnsi="Cambria Math"/>
                </w:rPr>
                <m:t>e</m:t>
              </m:r>
            </m:e>
            <m:sup>
              <m:r>
                <w:rPr>
                  <w:rFonts w:ascii="Cambria Math" w:hAnsi="Cambria Math"/>
                </w:rPr>
                <m:t>-0.05</m:t>
              </m:r>
              <m:d>
                <m:dPr>
                  <m:ctrlPr>
                    <w:rPr>
                      <w:rFonts w:ascii="Cambria Math" w:hAnsi="Cambria Math"/>
                      <w:i/>
                    </w:rPr>
                  </m:ctrlPr>
                </m:dPr>
                <m:e>
                  <m:f>
                    <m:fPr>
                      <m:ctrlPr>
                        <w:rPr>
                          <w:rFonts w:ascii="Cambria Math" w:hAnsi="Cambria Math"/>
                          <w:i/>
                          <w:lang w:eastAsia="zh-CN"/>
                        </w:rPr>
                      </m:ctrlPr>
                    </m:fPr>
                    <m:num>
                      <m:r>
                        <w:rPr>
                          <w:rFonts w:ascii="Cambria Math" w:hAnsi="Cambria Math"/>
                        </w:rPr>
                        <m:t>6</m:t>
                      </m:r>
                    </m:num>
                    <m:den>
                      <m:r>
                        <w:rPr>
                          <w:rFonts w:ascii="Cambria Math" w:hAnsi="Cambria Math"/>
                        </w:rPr>
                        <m:t>12</m:t>
                      </m:r>
                    </m:den>
                  </m:f>
                </m:e>
              </m:d>
            </m:sup>
          </m:sSup>
          <m:r>
            <w:rPr>
              <w:rFonts w:ascii="Cambria Math" w:hAnsi="Cambria Math"/>
            </w:rPr>
            <m:t>N</m:t>
          </m:r>
          <m:d>
            <m:dPr>
              <m:ctrlPr>
                <w:rPr>
                  <w:rFonts w:ascii="Cambria Math" w:hAnsi="Cambria Math"/>
                  <w:i/>
                </w:rPr>
              </m:ctrlPr>
            </m:dPr>
            <m:e>
              <m:r>
                <w:rPr>
                  <w:rFonts w:ascii="Cambria Math" w:hAnsi="Cambria Math"/>
                </w:rPr>
                <m:t>-0.11838</m:t>
              </m:r>
            </m:e>
          </m:d>
          <m:r>
            <w:rPr>
              <w:rFonts w:ascii="Cambria Math" w:hAnsi="Cambria Math"/>
            </w:rPr>
            <m:t>-100N</m:t>
          </m:r>
          <m:d>
            <m:dPr>
              <m:ctrlPr>
                <w:rPr>
                  <w:rFonts w:ascii="Cambria Math" w:hAnsi="Cambria Math"/>
                  <w:i/>
                </w:rPr>
              </m:ctrlPr>
            </m:dPr>
            <m:e>
              <m:r>
                <w:rPr>
                  <w:rFonts w:ascii="Cambria Math" w:hAnsi="Cambria Math"/>
                </w:rPr>
                <m:t>-0.14877</m:t>
              </m:r>
            </m:e>
          </m:d>
          <m:r>
            <w:rPr>
              <w:rFonts w:ascii="Cambria Math" w:hAnsi="Cambria Math"/>
            </w:rPr>
            <m:t xml:space="preserve"> </m:t>
          </m:r>
          <m:r>
            <m:rPr>
              <m:sty m:val="p"/>
            </m:rPr>
            <w:rPr>
              <w:rFonts w:ascii="Cambria Math" w:hAnsi="Cambria Math"/>
            </w:rPr>
            <m:t>≈</m:t>
          </m:r>
          <m:r>
            <w:rPr>
              <w:rFonts w:ascii="Cambria Math" w:hAnsi="Cambria Math"/>
            </w:rPr>
            <m:t>18.05980</m:t>
          </m:r>
        </m:oMath>
      </m:oMathPara>
    </w:p>
    <w:p w14:paraId="3DEC8BC1" w14:textId="77777777" w:rsidR="00430376" w:rsidRDefault="00430376" w:rsidP="003D40FF"/>
    <w:p w14:paraId="4A1DCE4D" w14:textId="776C18B7" w:rsidR="009C711E" w:rsidRPr="00430376" w:rsidRDefault="009C711E" w:rsidP="009C711E">
      <w:r w:rsidRPr="009C711E">
        <w:t>So the price of the call option is approximately $</w:t>
      </w:r>
      <w:r>
        <w:t>18</w:t>
      </w:r>
      <w:r w:rsidRPr="009C711E">
        <w:t>.</w:t>
      </w:r>
      <w:r>
        <w:t>06</w:t>
      </w:r>
      <w:r w:rsidRPr="009C711E">
        <w:t>.</w:t>
      </w:r>
      <w:r>
        <w:t xml:space="preserve"> </w:t>
      </w:r>
    </w:p>
    <w:p w14:paraId="78A765A5" w14:textId="77777777" w:rsidR="009C711E" w:rsidRDefault="009C711E" w:rsidP="003D40FF"/>
    <w:p w14:paraId="154AC655" w14:textId="16F242AA" w:rsidR="00192573" w:rsidRDefault="00192573" w:rsidP="00B228C0">
      <w:pPr>
        <w:pStyle w:val="Heading2"/>
      </w:pPr>
      <w:bookmarkStart w:id="91" w:name="_Toc131091323"/>
      <w:r>
        <w:t>Option VaR</w:t>
      </w:r>
      <w:bookmarkEnd w:id="91"/>
    </w:p>
    <w:p w14:paraId="0385C908" w14:textId="2B72F966" w:rsidR="00BE634A" w:rsidRDefault="006E4975" w:rsidP="00BE634A">
      <w:pPr>
        <w:rPr>
          <w:lang w:eastAsia="en-US"/>
        </w:rPr>
      </w:pPr>
      <w:r w:rsidRPr="006E4975">
        <w:rPr>
          <w:lang w:eastAsia="en-US"/>
        </w:rPr>
        <w:t xml:space="preserve">There are several methods to calculate option VaR, including historical simulation and Monte Carlo simulation. Both methods involve simulating the future prices of the underlying asset, based on historical </w:t>
      </w:r>
      <w:r w:rsidR="00B228C0" w:rsidRPr="006E4975">
        <w:rPr>
          <w:lang w:eastAsia="en-US"/>
        </w:rPr>
        <w:t>data,</w:t>
      </w:r>
      <w:r w:rsidRPr="006E4975">
        <w:rPr>
          <w:lang w:eastAsia="en-US"/>
        </w:rPr>
        <w:t xml:space="preserve"> or assumed probability distributions, and using these simulations to calculate the potential losses of the option at a specified confidence level.</w:t>
      </w:r>
    </w:p>
    <w:p w14:paraId="0DF361E1" w14:textId="77777777" w:rsidR="00B228C0" w:rsidRDefault="00B228C0" w:rsidP="00BE634A">
      <w:pPr>
        <w:rPr>
          <w:lang w:eastAsia="en-US"/>
        </w:rPr>
      </w:pPr>
    </w:p>
    <w:p w14:paraId="6268220E" w14:textId="68C298D1" w:rsidR="00B228C0" w:rsidRDefault="00B228C0" w:rsidP="00BE634A">
      <w:pPr>
        <w:rPr>
          <w:lang w:eastAsia="en-US"/>
        </w:rPr>
      </w:pPr>
      <w:r w:rsidRPr="00B228C0">
        <w:rPr>
          <w:lang w:eastAsia="en-US"/>
        </w:rPr>
        <w:t>In both historical and Monte Carlo simulations, the Black-Scholes formula can be used to calculate the option price at each simulated price of the underlying asset, based on the specified option parameters such as the strike price, time to expiration, and volatility.</w:t>
      </w:r>
    </w:p>
    <w:p w14:paraId="643E0403" w14:textId="77777777" w:rsidR="00B228C0" w:rsidRDefault="00B228C0" w:rsidP="00BE634A">
      <w:pPr>
        <w:rPr>
          <w:lang w:eastAsia="en-US"/>
        </w:rPr>
      </w:pPr>
    </w:p>
    <w:p w14:paraId="65DA8F20" w14:textId="77777777" w:rsidR="00B228C0" w:rsidRDefault="00B228C0" w:rsidP="00BE634A">
      <w:pPr>
        <w:rPr>
          <w:lang w:eastAsia="en-US"/>
        </w:rPr>
      </w:pPr>
    </w:p>
    <w:p w14:paraId="10B10F3E" w14:textId="40131E1C" w:rsidR="00F4531C" w:rsidRDefault="00F4531C" w:rsidP="00D501D1">
      <w:pPr>
        <w:pStyle w:val="Heading3"/>
      </w:pPr>
      <w:bookmarkStart w:id="92" w:name="_Toc131091324"/>
      <w:r>
        <w:t>Historical Simulation to Calculate Option VaR</w:t>
      </w:r>
      <w:bookmarkEnd w:id="92"/>
    </w:p>
    <w:p w14:paraId="73A274D1" w14:textId="77777777" w:rsidR="00F4531C" w:rsidRDefault="00F4531C" w:rsidP="00F4531C">
      <w:pPr>
        <w:rPr>
          <w:lang w:eastAsia="en-US"/>
        </w:rPr>
      </w:pPr>
      <w:r>
        <w:rPr>
          <w:lang w:eastAsia="en-US"/>
        </w:rPr>
        <w:t>Historical simulation is a widely-used method for calculating the VaR of financial instruments, including options. The method involves using historical data to simulate the potential future price movements of the underlying asset, and then using these simulations to estimate the potential losses of the option at a specified confidence level.</w:t>
      </w:r>
    </w:p>
    <w:p w14:paraId="3A687814" w14:textId="77777777" w:rsidR="00F4531C" w:rsidRDefault="00F4531C" w:rsidP="00F4531C">
      <w:pPr>
        <w:rPr>
          <w:lang w:eastAsia="en-US"/>
        </w:rPr>
      </w:pPr>
    </w:p>
    <w:p w14:paraId="3343307E" w14:textId="7652DBF3" w:rsidR="00F4531C" w:rsidRDefault="00F4531C" w:rsidP="00FA5891">
      <w:pPr>
        <w:rPr>
          <w:lang w:eastAsia="en-US"/>
        </w:rPr>
      </w:pPr>
      <w:r>
        <w:rPr>
          <w:lang w:eastAsia="en-US"/>
        </w:rPr>
        <w:t>To apply historical simulation to options, we first need to determine the historical daily returns of the underlying asset over a specified time horizon, such as a month or a year. These returns can be calculated using the formula</w:t>
      </w:r>
      <w:r w:rsidR="00FA5891">
        <w:rPr>
          <w:lang w:eastAsia="en-US"/>
        </w:rPr>
        <w:t xml:space="preserve"> at section 2.</w:t>
      </w:r>
      <w:r w:rsidR="00B94560">
        <w:rPr>
          <w:lang w:eastAsia="en-US"/>
        </w:rPr>
        <w:t xml:space="preserve">4 </w:t>
      </w:r>
      <w:r w:rsidR="00B94560" w:rsidRPr="00B94560">
        <w:rPr>
          <w:lang w:eastAsia="en-US"/>
        </w:rPr>
        <w:t>Historical Returns</w:t>
      </w:r>
      <w:r w:rsidR="00B94560">
        <w:rPr>
          <w:lang w:eastAsia="en-US"/>
        </w:rPr>
        <w:t xml:space="preserve">. </w:t>
      </w:r>
    </w:p>
    <w:p w14:paraId="33A82877" w14:textId="77777777" w:rsidR="00F4531C" w:rsidRDefault="00F4531C" w:rsidP="00F4531C">
      <w:pPr>
        <w:rPr>
          <w:lang w:eastAsia="en-US"/>
        </w:rPr>
      </w:pPr>
    </w:p>
    <w:p w14:paraId="55253D23" w14:textId="77777777" w:rsidR="00F4531C" w:rsidRDefault="00F4531C" w:rsidP="00F4531C">
      <w:pPr>
        <w:rPr>
          <w:lang w:eastAsia="en-US"/>
        </w:rPr>
      </w:pPr>
      <w:r>
        <w:rPr>
          <w:lang w:eastAsia="en-US"/>
        </w:rPr>
        <w:t>Once the historical returns are calculated, we randomly select a set of returns from the historical data, with replacement, and use these returns to calculate the future prices of the underlying asset. This process is repeated multiple times, generating a distribution of potential future prices of the asset.</w:t>
      </w:r>
    </w:p>
    <w:p w14:paraId="10A754BD" w14:textId="77777777" w:rsidR="00F4531C" w:rsidRDefault="00F4531C" w:rsidP="00F4531C">
      <w:pPr>
        <w:rPr>
          <w:lang w:eastAsia="en-US"/>
        </w:rPr>
      </w:pPr>
    </w:p>
    <w:p w14:paraId="7E6A9526" w14:textId="3BF17B61" w:rsidR="00F4531C" w:rsidRDefault="00F4531C" w:rsidP="00F4531C">
      <w:pPr>
        <w:rPr>
          <w:lang w:eastAsia="en-US"/>
        </w:rPr>
      </w:pPr>
      <w:r>
        <w:rPr>
          <w:lang w:eastAsia="en-US"/>
        </w:rPr>
        <w:t xml:space="preserve">To calculate the VaR of the option at a specified confidence level, we then calculate the potential losses of the option at each simulated price, using the option's payoff function. For example, for a put option with a strike price of </w:t>
      </w:r>
      <m:oMath>
        <m:r>
          <w:rPr>
            <w:rFonts w:ascii="Cambria Math" w:hAnsi="Cambria Math"/>
            <w:lang w:eastAsia="en-US"/>
          </w:rPr>
          <m:t>120</m:t>
        </m:r>
      </m:oMath>
      <w:r>
        <w:rPr>
          <w:lang w:eastAsia="en-US"/>
        </w:rPr>
        <w:t>, we would use the formula:</w:t>
      </w:r>
    </w:p>
    <w:p w14:paraId="59E8BF60" w14:textId="77777777" w:rsidR="00F4531C" w:rsidRDefault="00F4531C" w:rsidP="00F4531C">
      <w:pPr>
        <w:rPr>
          <w:lang w:eastAsia="en-US"/>
        </w:rPr>
      </w:pPr>
    </w:p>
    <w:p w14:paraId="5102A75B" w14:textId="4D06514F" w:rsidR="00F4531C" w:rsidRDefault="002E702B" w:rsidP="00F4531C">
      <w:pPr>
        <w:rPr>
          <w:lang w:eastAsia="en-US"/>
        </w:rPr>
      </w:pPr>
      <m:oMathPara>
        <m:oMath>
          <m:r>
            <w:rPr>
              <w:rFonts w:ascii="Cambria Math" w:hAnsi="Cambria Math"/>
              <w:lang w:eastAsia="en-US"/>
            </w:rPr>
            <m:t>Payoff=</m:t>
          </m:r>
          <m:func>
            <m:funcPr>
              <m:ctrlPr>
                <w:rPr>
                  <w:rFonts w:ascii="Cambria Math" w:hAnsi="Cambria Math"/>
                  <w:lang w:eastAsia="en-US"/>
                </w:rPr>
              </m:ctrlPr>
            </m:funcPr>
            <m:fName>
              <m:r>
                <m:rPr>
                  <m:sty m:val="p"/>
                </m:rPr>
                <w:rPr>
                  <w:rFonts w:ascii="Cambria Math" w:hAnsi="Cambria Math"/>
                  <w:lang w:eastAsia="en-US"/>
                </w:rPr>
                <m:t>max</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120-</m:t>
                  </m:r>
                  <m:sSub>
                    <m:sSubPr>
                      <m:ctrlPr>
                        <w:rPr>
                          <w:rFonts w:ascii="Cambria Math" w:hAnsi="Cambria Math"/>
                          <w:i/>
                          <w:lang w:eastAsia="en-US"/>
                        </w:rPr>
                      </m:ctrlPr>
                    </m:sSubPr>
                    <m:e>
                      <m:r>
                        <w:rPr>
                          <w:rFonts w:ascii="Cambria Math" w:hAnsi="Cambria Math"/>
                          <w:lang w:eastAsia="en-US"/>
                        </w:rPr>
                        <m:t>S</m:t>
                      </m:r>
                    </m:e>
                    <m:sub>
                      <m:r>
                        <w:rPr>
                          <w:rFonts w:ascii="Cambria Math" w:hAnsi="Cambria Math"/>
                          <w:lang w:eastAsia="en-US"/>
                        </w:rPr>
                        <m:t>T</m:t>
                      </m:r>
                    </m:sub>
                  </m:sSub>
                  <m:r>
                    <w:rPr>
                      <w:rFonts w:ascii="Cambria Math" w:hAnsi="Cambria Math"/>
                      <w:lang w:eastAsia="en-US"/>
                    </w:rPr>
                    <m:t>,0</m:t>
                  </m:r>
                </m:e>
              </m:d>
            </m:e>
          </m:func>
        </m:oMath>
      </m:oMathPara>
    </w:p>
    <w:p w14:paraId="6DDB33F5" w14:textId="77777777" w:rsidR="00F4531C" w:rsidRDefault="00F4531C" w:rsidP="00F4531C">
      <w:pPr>
        <w:rPr>
          <w:lang w:eastAsia="en-US"/>
        </w:rPr>
      </w:pPr>
    </w:p>
    <w:p w14:paraId="0D653F69" w14:textId="73EB8221" w:rsidR="00F4531C" w:rsidRDefault="00F4531C" w:rsidP="00F4531C">
      <w:pPr>
        <w:rPr>
          <w:lang w:eastAsia="en-US"/>
        </w:rPr>
      </w:pPr>
      <w:r>
        <w:rPr>
          <w:lang w:eastAsia="en-US"/>
        </w:rPr>
        <w:t xml:space="preserve">where </w:t>
      </w:r>
      <m:oMath>
        <m:sSub>
          <m:sSubPr>
            <m:ctrlPr>
              <w:rPr>
                <w:rFonts w:ascii="Cambria Math" w:hAnsi="Cambria Math"/>
                <w:i/>
                <w:lang w:eastAsia="en-US"/>
              </w:rPr>
            </m:ctrlPr>
          </m:sSubPr>
          <m:e>
            <m:r>
              <w:rPr>
                <w:rFonts w:ascii="Cambria Math" w:hAnsi="Cambria Math"/>
                <w:lang w:eastAsia="en-US"/>
              </w:rPr>
              <m:t>S</m:t>
            </m:r>
          </m:e>
          <m:sub>
            <m:r>
              <w:rPr>
                <w:rFonts w:ascii="Cambria Math" w:hAnsi="Cambria Math"/>
                <w:lang w:eastAsia="en-US"/>
              </w:rPr>
              <m:t>T</m:t>
            </m:r>
          </m:sub>
        </m:sSub>
      </m:oMath>
      <w:r>
        <w:rPr>
          <w:lang w:eastAsia="en-US"/>
        </w:rPr>
        <w:t xml:space="preserve"> is the simulated price of the underlying asset at the option's expiration date.</w:t>
      </w:r>
    </w:p>
    <w:p w14:paraId="003E46F0" w14:textId="77777777" w:rsidR="00F4531C" w:rsidRDefault="00F4531C" w:rsidP="00F4531C">
      <w:pPr>
        <w:rPr>
          <w:lang w:eastAsia="en-US"/>
        </w:rPr>
      </w:pPr>
    </w:p>
    <w:p w14:paraId="7034039B" w14:textId="77777777" w:rsidR="00F4531C" w:rsidRDefault="00F4531C" w:rsidP="00F4531C">
      <w:pPr>
        <w:rPr>
          <w:lang w:eastAsia="en-US"/>
        </w:rPr>
      </w:pPr>
      <w:r>
        <w:rPr>
          <w:lang w:eastAsia="en-US"/>
        </w:rPr>
        <w:t>Once we have calculated the potential losses at each simulated price, we can use the distribution of potential losses to estimate the VaR at the specified confidence level.</w:t>
      </w:r>
    </w:p>
    <w:p w14:paraId="167B47C6" w14:textId="77777777" w:rsidR="00F4531C" w:rsidRDefault="00F4531C" w:rsidP="00F4531C">
      <w:pPr>
        <w:rPr>
          <w:lang w:eastAsia="en-US"/>
        </w:rPr>
      </w:pPr>
    </w:p>
    <w:p w14:paraId="127D3F8A" w14:textId="77777777" w:rsidR="00F4531C" w:rsidRDefault="00F4531C" w:rsidP="00F4531C">
      <w:pPr>
        <w:rPr>
          <w:lang w:eastAsia="en-US"/>
        </w:rPr>
      </w:pPr>
      <w:r>
        <w:rPr>
          <w:lang w:eastAsia="en-US"/>
        </w:rPr>
        <w:t>For example, let's consider a European put option on a stock with a current price of $100. The option has a strike price of $120, an expiration date in 6 months, and a volatility of 20%. We can use historical simulation to estimate the VaR of the option at a 95% confidence level.</w:t>
      </w:r>
    </w:p>
    <w:p w14:paraId="69FB44FB" w14:textId="77777777" w:rsidR="00F4531C" w:rsidRDefault="00F4531C" w:rsidP="00F4531C">
      <w:pPr>
        <w:rPr>
          <w:lang w:eastAsia="en-US"/>
        </w:rPr>
      </w:pPr>
    </w:p>
    <w:p w14:paraId="679245B2" w14:textId="7A7FAF85" w:rsidR="00F4531C" w:rsidRDefault="00F4531C" w:rsidP="00F4531C">
      <w:pPr>
        <w:rPr>
          <w:lang w:eastAsia="en-US"/>
        </w:rPr>
      </w:pPr>
      <w:r>
        <w:rPr>
          <w:lang w:eastAsia="en-US"/>
        </w:rPr>
        <w:t xml:space="preserve">Assuming a time horizon of 6 months, we calculate the historical daily returns of the underlying asset over the past </w:t>
      </w:r>
      <w:r w:rsidR="00D501D1">
        <w:rPr>
          <w:lang w:eastAsia="en-US"/>
        </w:rPr>
        <w:t>year and</w:t>
      </w:r>
      <w:r>
        <w:rPr>
          <w:lang w:eastAsia="en-US"/>
        </w:rPr>
        <w:t xml:space="preserve"> use these returns to simulate the future price movements of the asset. We randomly select a set of 120 daily returns, with replacement, and use these returns to generate 1,000 simulated prices of the underlying asset at the option's expiration date.</w:t>
      </w:r>
    </w:p>
    <w:p w14:paraId="7188A8CF" w14:textId="77777777" w:rsidR="00F4531C" w:rsidRDefault="00F4531C" w:rsidP="00F4531C">
      <w:pPr>
        <w:rPr>
          <w:lang w:eastAsia="en-US"/>
        </w:rPr>
      </w:pPr>
    </w:p>
    <w:p w14:paraId="22C103AA" w14:textId="5DE9F0F6" w:rsidR="00F4531C" w:rsidRDefault="00F4531C" w:rsidP="00F4531C">
      <w:pPr>
        <w:rPr>
          <w:lang w:eastAsia="en-US"/>
        </w:rPr>
      </w:pPr>
      <w:r>
        <w:rPr>
          <w:lang w:eastAsia="en-US"/>
        </w:rPr>
        <w:t>Using the simulated prices, we can calculate the potential losses of the option at each price, using the put option's payoff function. We then use the distribution of potential losses to estimate the VaR at a 95% confidence level</w:t>
      </w:r>
      <w:r w:rsidR="00D501D1">
        <w:rPr>
          <w:lang w:eastAsia="en-US"/>
        </w:rPr>
        <w:t>.</w:t>
      </w:r>
    </w:p>
    <w:p w14:paraId="7AC32723" w14:textId="77777777" w:rsidR="00CF600F" w:rsidRDefault="00CF600F" w:rsidP="00F4531C">
      <w:pPr>
        <w:rPr>
          <w:lang w:eastAsia="en-US"/>
        </w:rPr>
      </w:pPr>
    </w:p>
    <w:p w14:paraId="34EF7ACB" w14:textId="6168D219" w:rsidR="00CF600F" w:rsidRDefault="00CF600F" w:rsidP="00F4531C">
      <w:pPr>
        <w:rPr>
          <w:lang w:eastAsia="en-US"/>
        </w:rPr>
      </w:pPr>
      <w:r w:rsidRPr="00CF600F">
        <w:rPr>
          <w:lang w:eastAsia="en-US"/>
        </w:rPr>
        <w:t>We can see that historical simulation provides a straightforward and simple approach for calculating option VaR, but it may not capture extreme market events that have not occurred in the historical data. Therefore, historical simulation should be used in conjunction with other methods, such as Monte Carlo simulation, to provide a more comprehensive estimate of the option's risk.</w:t>
      </w:r>
    </w:p>
    <w:p w14:paraId="7A39B74D" w14:textId="77777777" w:rsidR="00D501D1" w:rsidRDefault="00D501D1" w:rsidP="00F4531C">
      <w:pPr>
        <w:rPr>
          <w:lang w:eastAsia="en-US"/>
        </w:rPr>
      </w:pPr>
    </w:p>
    <w:p w14:paraId="036CCB04" w14:textId="0E6641DF" w:rsidR="008711B7" w:rsidRDefault="008711B7" w:rsidP="008711B7">
      <w:pPr>
        <w:pStyle w:val="Heading3"/>
      </w:pPr>
      <w:bookmarkStart w:id="93" w:name="_Toc131091325"/>
      <w:r>
        <w:t>Monte Carlo Simulation to Calculate Option VaR</w:t>
      </w:r>
      <w:bookmarkEnd w:id="93"/>
    </w:p>
    <w:p w14:paraId="7FB51943" w14:textId="77777777" w:rsidR="008711B7" w:rsidRDefault="008711B7" w:rsidP="008711B7">
      <w:pPr>
        <w:rPr>
          <w:lang w:eastAsia="en-US"/>
        </w:rPr>
      </w:pPr>
    </w:p>
    <w:p w14:paraId="6197241C" w14:textId="6462DD27" w:rsidR="008711B7" w:rsidRDefault="008711B7" w:rsidP="008711B7">
      <w:pPr>
        <w:rPr>
          <w:lang w:eastAsia="en-US"/>
        </w:rPr>
      </w:pPr>
      <w:r>
        <w:rPr>
          <w:lang w:eastAsia="en-US"/>
        </w:rPr>
        <w:t>Monte Carlo simulation is another widely used method for calculating the VaR of financial instruments, including options. Unlike historical simulation, Monte Carlo simulation does not rely on past data to simulate future price movements. Instead, it uses probability distributions and random number generators to simulate future price movements.</w:t>
      </w:r>
    </w:p>
    <w:p w14:paraId="7E514147" w14:textId="77777777" w:rsidR="008711B7" w:rsidRDefault="008711B7" w:rsidP="008711B7">
      <w:pPr>
        <w:rPr>
          <w:lang w:eastAsia="en-US"/>
        </w:rPr>
      </w:pPr>
    </w:p>
    <w:p w14:paraId="0E422B58" w14:textId="77777777" w:rsidR="008711B7" w:rsidRDefault="008711B7" w:rsidP="008711B7">
      <w:pPr>
        <w:rPr>
          <w:lang w:eastAsia="en-US"/>
        </w:rPr>
      </w:pPr>
      <w:r>
        <w:rPr>
          <w:lang w:eastAsia="en-US"/>
        </w:rPr>
        <w:t>To apply Monte Carlo simulation to options, we first need to determine the probability distribution of the underlying asset's future prices. This can be done using historical data, market information, or other assumptions. One commonly used probability distribution for stock prices is the lognormal distribution, which assumes that the price changes are proportional to the current price.</w:t>
      </w:r>
    </w:p>
    <w:p w14:paraId="1B858DD6" w14:textId="77777777" w:rsidR="008711B7" w:rsidRDefault="008711B7" w:rsidP="008711B7">
      <w:pPr>
        <w:rPr>
          <w:lang w:eastAsia="en-US"/>
        </w:rPr>
      </w:pPr>
    </w:p>
    <w:p w14:paraId="6D9F0D6D" w14:textId="77777777" w:rsidR="008711B7" w:rsidRDefault="008711B7" w:rsidP="008711B7">
      <w:pPr>
        <w:rPr>
          <w:lang w:eastAsia="en-US"/>
        </w:rPr>
      </w:pPr>
      <w:r>
        <w:rPr>
          <w:lang w:eastAsia="en-US"/>
        </w:rPr>
        <w:t>Once the probability distribution is determined, we can use random number generators to simulate a large number of potential future prices of the underlying asset. For example, we can simulate 1,000 potential future prices of the underlying asset at the option's expiration date, based on the lognormal distribution.</w:t>
      </w:r>
    </w:p>
    <w:p w14:paraId="09D301C4" w14:textId="77777777" w:rsidR="008711B7" w:rsidRDefault="008711B7" w:rsidP="008711B7">
      <w:pPr>
        <w:rPr>
          <w:lang w:eastAsia="en-US"/>
        </w:rPr>
      </w:pPr>
    </w:p>
    <w:p w14:paraId="7EF776B8" w14:textId="64AE65C4" w:rsidR="008711B7" w:rsidRDefault="008711B7" w:rsidP="008711B7">
      <w:pPr>
        <w:rPr>
          <w:lang w:eastAsia="en-US"/>
        </w:rPr>
      </w:pPr>
      <w:r>
        <w:rPr>
          <w:lang w:eastAsia="en-US"/>
        </w:rPr>
        <w:t xml:space="preserve">To calculate the VaR of the option at a specified confidence level, we then calculate the potential losses of the option at each simulated price, using the option's payoff function. For example, for a call option with a strike price of </w:t>
      </w:r>
      <m:oMath>
        <m:r>
          <w:rPr>
            <w:rFonts w:ascii="Cambria Math" w:hAnsi="Cambria Math"/>
            <w:lang w:eastAsia="en-US"/>
          </w:rPr>
          <m:t>80</m:t>
        </m:r>
      </m:oMath>
      <w:r>
        <w:rPr>
          <w:lang w:eastAsia="en-US"/>
        </w:rPr>
        <w:t>, we would use the formula:</w:t>
      </w:r>
    </w:p>
    <w:p w14:paraId="76926BB9" w14:textId="77777777" w:rsidR="008711B7" w:rsidRDefault="008711B7" w:rsidP="008711B7">
      <w:pPr>
        <w:rPr>
          <w:lang w:eastAsia="en-US"/>
        </w:rPr>
      </w:pPr>
    </w:p>
    <w:p w14:paraId="6A3B9436" w14:textId="486D3D83" w:rsidR="008711B7" w:rsidRDefault="00663FE6" w:rsidP="008711B7">
      <w:pPr>
        <w:rPr>
          <w:lang w:eastAsia="en-US"/>
        </w:rPr>
      </w:pPr>
      <m:oMathPara>
        <m:oMath>
          <m:r>
            <w:rPr>
              <w:rFonts w:ascii="Cambria Math" w:hAnsi="Cambria Math"/>
              <w:lang w:eastAsia="en-US"/>
            </w:rPr>
            <m:t>Payoff=</m:t>
          </m:r>
          <m:func>
            <m:funcPr>
              <m:ctrlPr>
                <w:rPr>
                  <w:rFonts w:ascii="Cambria Math" w:hAnsi="Cambria Math"/>
                  <w:lang w:eastAsia="en-US"/>
                </w:rPr>
              </m:ctrlPr>
            </m:funcPr>
            <m:fName>
              <m:r>
                <m:rPr>
                  <m:sty m:val="p"/>
                </m:rPr>
                <w:rPr>
                  <w:rFonts w:ascii="Cambria Math" w:hAnsi="Cambria Math"/>
                  <w:lang w:eastAsia="en-US"/>
                </w:rPr>
                <m:t>max</m:t>
              </m:r>
              <m:ctrlPr>
                <w:rPr>
                  <w:rFonts w:ascii="Cambria Math" w:hAnsi="Cambria Math"/>
                  <w:i/>
                  <w:lang w:eastAsia="en-US"/>
                </w:rPr>
              </m:ctrlPr>
            </m:fName>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S</m:t>
                      </m:r>
                    </m:e>
                    <m:sub>
                      <m:r>
                        <w:rPr>
                          <w:rFonts w:ascii="Cambria Math" w:hAnsi="Cambria Math"/>
                          <w:lang w:eastAsia="en-US"/>
                        </w:rPr>
                        <m:t>T</m:t>
                      </m:r>
                    </m:sub>
                  </m:sSub>
                  <m:r>
                    <w:rPr>
                      <w:rFonts w:ascii="Cambria Math" w:hAnsi="Cambria Math"/>
                      <w:lang w:eastAsia="en-US"/>
                    </w:rPr>
                    <m:t>-80,0</m:t>
                  </m:r>
                </m:e>
              </m:d>
            </m:e>
          </m:func>
        </m:oMath>
      </m:oMathPara>
    </w:p>
    <w:p w14:paraId="0AB1CD23" w14:textId="77777777" w:rsidR="008711B7" w:rsidRDefault="008711B7" w:rsidP="008711B7">
      <w:pPr>
        <w:rPr>
          <w:lang w:eastAsia="en-US"/>
        </w:rPr>
      </w:pPr>
    </w:p>
    <w:p w14:paraId="6217724F" w14:textId="782BC305" w:rsidR="008711B7" w:rsidRDefault="008711B7" w:rsidP="008711B7">
      <w:pPr>
        <w:rPr>
          <w:lang w:eastAsia="en-US"/>
        </w:rPr>
      </w:pPr>
      <w:r>
        <w:rPr>
          <w:lang w:eastAsia="en-US"/>
        </w:rPr>
        <w:t xml:space="preserve">where </w:t>
      </w:r>
      <m:oMath>
        <m:sSub>
          <m:sSubPr>
            <m:ctrlPr>
              <w:rPr>
                <w:rFonts w:ascii="Cambria Math" w:hAnsi="Cambria Math"/>
                <w:i/>
                <w:lang w:eastAsia="en-US"/>
              </w:rPr>
            </m:ctrlPr>
          </m:sSubPr>
          <m:e>
            <m:r>
              <w:rPr>
                <w:rFonts w:ascii="Cambria Math" w:hAnsi="Cambria Math"/>
                <w:lang w:eastAsia="en-US"/>
              </w:rPr>
              <m:t>S</m:t>
            </m:r>
          </m:e>
          <m:sub>
            <m:r>
              <w:rPr>
                <w:rFonts w:ascii="Cambria Math" w:hAnsi="Cambria Math"/>
                <w:lang w:eastAsia="en-US"/>
              </w:rPr>
              <m:t>T</m:t>
            </m:r>
          </m:sub>
        </m:sSub>
      </m:oMath>
      <w:r>
        <w:rPr>
          <w:lang w:eastAsia="en-US"/>
        </w:rPr>
        <w:t xml:space="preserve"> is the simulated price of the underlying asset at the option's expiration date.</w:t>
      </w:r>
    </w:p>
    <w:p w14:paraId="38891C30" w14:textId="77777777" w:rsidR="008711B7" w:rsidRDefault="008711B7" w:rsidP="008711B7">
      <w:pPr>
        <w:rPr>
          <w:lang w:eastAsia="en-US"/>
        </w:rPr>
      </w:pPr>
    </w:p>
    <w:p w14:paraId="7F0B2EF5" w14:textId="77777777" w:rsidR="008711B7" w:rsidRDefault="008711B7" w:rsidP="008711B7">
      <w:pPr>
        <w:rPr>
          <w:lang w:eastAsia="en-US"/>
        </w:rPr>
      </w:pPr>
      <w:r>
        <w:rPr>
          <w:lang w:eastAsia="en-US"/>
        </w:rPr>
        <w:t>Once we have calculated the potential losses at each simulated price, we can use the distribution of potential losses to estimate the VaR at the specified confidence level.</w:t>
      </w:r>
    </w:p>
    <w:p w14:paraId="6B155ED1" w14:textId="77777777" w:rsidR="008711B7" w:rsidRDefault="008711B7" w:rsidP="008711B7">
      <w:pPr>
        <w:rPr>
          <w:lang w:eastAsia="en-US"/>
        </w:rPr>
      </w:pPr>
    </w:p>
    <w:p w14:paraId="2DE374D5" w14:textId="77777777" w:rsidR="008711B7" w:rsidRDefault="008711B7" w:rsidP="008711B7">
      <w:pPr>
        <w:rPr>
          <w:lang w:eastAsia="en-US"/>
        </w:rPr>
      </w:pPr>
      <w:r>
        <w:rPr>
          <w:lang w:eastAsia="en-US"/>
        </w:rPr>
        <w:t>For example, let's consider a European call option on a stock with a current price of $100. The option has a strike price of $80, an expiration date in 3 months, and a volatility of 25%. We can use Monte Carlo simulation to estimate the VaR of the option at a 95% confidence level.</w:t>
      </w:r>
    </w:p>
    <w:p w14:paraId="0A05E16E" w14:textId="77777777" w:rsidR="008711B7" w:rsidRDefault="008711B7" w:rsidP="008711B7">
      <w:pPr>
        <w:rPr>
          <w:lang w:eastAsia="en-US"/>
        </w:rPr>
      </w:pPr>
    </w:p>
    <w:p w14:paraId="1EA5E878" w14:textId="313FE379" w:rsidR="008711B7" w:rsidRDefault="008711B7" w:rsidP="008711B7">
      <w:pPr>
        <w:rPr>
          <w:lang w:eastAsia="en-US"/>
        </w:rPr>
      </w:pPr>
      <w:r>
        <w:rPr>
          <w:lang w:eastAsia="en-US"/>
        </w:rPr>
        <w:t>Assuming a time horizon of 3 months, we can use the lognormal distribution to simulate 1,000 potential future prices of the underlying asset at the option's expiration date. Using these simulated prices, we can calculate the potential losses of the option at each price, using the call option's payoff function. We then use the distribution of potential losses to estimate the VaR at a 95% confidence level.</w:t>
      </w:r>
    </w:p>
    <w:p w14:paraId="5DD3FD36" w14:textId="77777777" w:rsidR="008711B7" w:rsidRDefault="008711B7" w:rsidP="008711B7">
      <w:pPr>
        <w:rPr>
          <w:lang w:eastAsia="en-US"/>
        </w:rPr>
      </w:pPr>
    </w:p>
    <w:p w14:paraId="0998ED78" w14:textId="77777777" w:rsidR="007745BB" w:rsidRDefault="007745BB" w:rsidP="008711B7">
      <w:pPr>
        <w:rPr>
          <w:lang w:eastAsia="en-US"/>
        </w:rPr>
      </w:pPr>
    </w:p>
    <w:p w14:paraId="3C1D8055" w14:textId="28A5F49C" w:rsidR="006E4975" w:rsidRDefault="008711B7" w:rsidP="008711B7">
      <w:pPr>
        <w:rPr>
          <w:lang w:eastAsia="en-US"/>
        </w:rPr>
      </w:pPr>
      <w:r>
        <w:rPr>
          <w:lang w:eastAsia="en-US"/>
        </w:rPr>
        <w:t>Monte Carlo simulation is a more flexible method than historical simulation, as it allows for the use of non-normal distributions and the incorporation of more complex risk factors. However, it is computationally more intensive and requires careful selection of the underlying asset's probability distribution and correlation with other risk factors.</w:t>
      </w:r>
    </w:p>
    <w:p w14:paraId="0D47EB93" w14:textId="77777777" w:rsidR="006E4975" w:rsidRDefault="006E4975" w:rsidP="00BE634A">
      <w:pPr>
        <w:rPr>
          <w:lang w:eastAsia="en-US"/>
        </w:rPr>
      </w:pPr>
    </w:p>
    <w:p w14:paraId="51C23C33" w14:textId="64406669" w:rsidR="003A7952" w:rsidRDefault="00656BC7">
      <w:pPr>
        <w:pStyle w:val="Heading1"/>
      </w:pPr>
      <w:bookmarkStart w:id="94" w:name="_Toc131091326"/>
      <w:r>
        <w:lastRenderedPageBreak/>
        <w:t>S</w:t>
      </w:r>
      <w:r w:rsidRPr="00656BC7">
        <w:t>oftware engineering</w:t>
      </w:r>
      <w:bookmarkEnd w:id="94"/>
      <w:r w:rsidR="00433391">
        <w:t xml:space="preserve"> </w:t>
      </w:r>
    </w:p>
    <w:p w14:paraId="6515EFF3" w14:textId="0CEAEAB2" w:rsidR="007740F4" w:rsidRDefault="00656BC7" w:rsidP="007740F4">
      <w:pPr>
        <w:pStyle w:val="Heading2"/>
      </w:pPr>
      <w:bookmarkStart w:id="95" w:name="_Toc131091327"/>
      <w:r>
        <w:t>Me</w:t>
      </w:r>
      <w:r w:rsidR="00FB326A">
        <w:t>thodology</w:t>
      </w:r>
      <w:bookmarkEnd w:id="95"/>
    </w:p>
    <w:p w14:paraId="2B3A5C39" w14:textId="490C1AFD" w:rsidR="00D64A95" w:rsidRDefault="00BF73CA" w:rsidP="00D64A95">
      <w:r w:rsidRPr="00BF73CA">
        <w:t>The methodology section explains the approach used for software development. There are different ways to develop software, and in this report, we will use Test-driven development (TDD) as the primary method.</w:t>
      </w:r>
    </w:p>
    <w:p w14:paraId="2B7E3558" w14:textId="77777777" w:rsidR="00595321" w:rsidRDefault="00595321" w:rsidP="00D64A95"/>
    <w:p w14:paraId="27F76806" w14:textId="3DB2AC5F" w:rsidR="006C4AEA" w:rsidRDefault="00C6491D" w:rsidP="00C6491D">
      <w:pPr>
        <w:pStyle w:val="Heading3"/>
      </w:pPr>
      <w:bookmarkStart w:id="96" w:name="_Toc131091328"/>
      <w:r w:rsidRPr="00C6491D">
        <w:t>Test-driven development</w:t>
      </w:r>
      <w:r>
        <w:t xml:space="preserve"> (TDD)</w:t>
      </w:r>
      <w:r w:rsidR="00073FCC">
        <w:rPr>
          <w:rStyle w:val="FootnoteReference"/>
        </w:rPr>
        <w:footnoteReference w:id="12"/>
      </w:r>
      <w:bookmarkEnd w:id="96"/>
    </w:p>
    <w:p w14:paraId="767E7D9B" w14:textId="77777777" w:rsidR="00B479C9" w:rsidRDefault="00B479C9" w:rsidP="00B479C9">
      <w:r>
        <w:t>Test-driven development (TDD) is a software development process that relies on software requirements being converted into test cases before the software is fully developed. It involves tracking all software development by repeatedly testing the software against all test cases. This approach is different from traditional methods, where software is developed first and then test cases are created later.</w:t>
      </w:r>
    </w:p>
    <w:p w14:paraId="6DA5963F" w14:textId="77777777" w:rsidR="00B479C9" w:rsidRDefault="00B479C9" w:rsidP="00B479C9"/>
    <w:p w14:paraId="13B43978" w14:textId="77777777" w:rsidR="00B479C9" w:rsidRDefault="00B479C9" w:rsidP="00B479C9">
      <w:r>
        <w:t>The primary idea behind TDD is to write tests first and let them drive the development of the code. In other words, before writing code, the developer should consider what the code will do and then write a test that uses methods that haven't even been written yet. This approach helps to ensure that the code meets the requirements specified in the test cases.</w:t>
      </w:r>
    </w:p>
    <w:p w14:paraId="71E68B04" w14:textId="0B35380E" w:rsidR="006A2970" w:rsidRDefault="00D838BE" w:rsidP="00B479C9">
      <w:r>
        <w:t xml:space="preserve"> </w:t>
      </w:r>
    </w:p>
    <w:p w14:paraId="2B9B11E7" w14:textId="648E624E" w:rsidR="00D0372D" w:rsidRDefault="00D0372D" w:rsidP="00D0372D">
      <w:pPr>
        <w:pStyle w:val="Heading3"/>
      </w:pPr>
      <w:bookmarkStart w:id="97" w:name="_Toc131091329"/>
      <w:r>
        <w:t>TDD sta</w:t>
      </w:r>
      <w:r w:rsidR="00687248">
        <w:t>ges and cycle</w:t>
      </w:r>
      <w:r w:rsidR="00E10F49">
        <w:t xml:space="preserve"> </w:t>
      </w:r>
      <w:r w:rsidR="00E10F49">
        <w:rPr>
          <w:rStyle w:val="FootnoteReference"/>
        </w:rPr>
        <w:footnoteReference w:id="13"/>
      </w:r>
      <w:bookmarkEnd w:id="97"/>
    </w:p>
    <w:p w14:paraId="6CEA6443" w14:textId="54E43477" w:rsidR="00E346F8" w:rsidRDefault="00E346F8" w:rsidP="006A2970">
      <w:r w:rsidRPr="00E346F8">
        <w:t>The TDD process involves a cycle of stages that repeat until the software meets the desired requirements. The stages are as follows:</w:t>
      </w:r>
    </w:p>
    <w:p w14:paraId="10BD0A78" w14:textId="0EEA1392" w:rsidR="00F84D95" w:rsidRDefault="00F84D95" w:rsidP="00F84D95">
      <w:pPr>
        <w:pStyle w:val="ListParagraph"/>
        <w:numPr>
          <w:ilvl w:val="0"/>
          <w:numId w:val="37"/>
        </w:numPr>
      </w:pPr>
      <w:r>
        <w:t xml:space="preserve">Write a test: In this stage, the developer writes a test case that specifies the </w:t>
      </w:r>
      <w:r w:rsidR="00BE515F">
        <w:t>behaviour</w:t>
      </w:r>
      <w:r>
        <w:t xml:space="preserve"> of the code.</w:t>
      </w:r>
    </w:p>
    <w:p w14:paraId="2DA4D539" w14:textId="3508B072" w:rsidR="00F84D95" w:rsidRDefault="00F84D95" w:rsidP="00F84D95">
      <w:pPr>
        <w:pStyle w:val="ListParagraph"/>
        <w:numPr>
          <w:ilvl w:val="0"/>
          <w:numId w:val="37"/>
        </w:numPr>
      </w:pPr>
      <w:r>
        <w:t>Compile the test: In this stage, the developer compiles the test case to ensure that it is syntactically correct. It may not compile because the code has not been written yet.</w:t>
      </w:r>
    </w:p>
    <w:p w14:paraId="0D802AAB" w14:textId="3FE8C71A" w:rsidR="00F84D95" w:rsidRDefault="00F84D95" w:rsidP="00F84D95">
      <w:pPr>
        <w:pStyle w:val="ListParagraph"/>
        <w:numPr>
          <w:ilvl w:val="0"/>
          <w:numId w:val="37"/>
        </w:numPr>
      </w:pPr>
      <w:r>
        <w:t>Write just enough code to get the test to compile: In this stage, the developer writes the minimum amount of code required to make the test case compile.</w:t>
      </w:r>
    </w:p>
    <w:p w14:paraId="39C52092" w14:textId="49664751" w:rsidR="00F84D95" w:rsidRPr="00F84D95" w:rsidRDefault="00F84D95" w:rsidP="00F84D95">
      <w:pPr>
        <w:pStyle w:val="ListParagraph"/>
        <w:numPr>
          <w:ilvl w:val="0"/>
          <w:numId w:val="37"/>
        </w:numPr>
      </w:pPr>
      <w:r>
        <w:t>Run the test and see it fail: In this stage, the developer runs the test and expects it to fail because the code has not yet been implemented.</w:t>
      </w:r>
    </w:p>
    <w:p w14:paraId="60E87144" w14:textId="3EF06B76" w:rsidR="00F84D95" w:rsidRDefault="00F84D95" w:rsidP="00F84D95">
      <w:pPr>
        <w:pStyle w:val="ListParagraph"/>
        <w:numPr>
          <w:ilvl w:val="0"/>
          <w:numId w:val="37"/>
        </w:numPr>
      </w:pPr>
      <w:r>
        <w:t>Write just enough code to pass the test: In this stage, the developer writes the minimum amount of code required to pass the test.</w:t>
      </w:r>
    </w:p>
    <w:p w14:paraId="5FBBD7BA" w14:textId="1A68754E" w:rsidR="00F84D95" w:rsidRDefault="00F84D95" w:rsidP="00F84D95">
      <w:pPr>
        <w:pStyle w:val="ListParagraph"/>
        <w:numPr>
          <w:ilvl w:val="0"/>
          <w:numId w:val="37"/>
        </w:numPr>
      </w:pPr>
      <w:r>
        <w:t>Run all the tests a few times to enjoy seeing your code pass: In this stage, the developer runs all the tests to ensure that the code meets all the requirements.</w:t>
      </w:r>
    </w:p>
    <w:p w14:paraId="466C281E" w14:textId="51A48027" w:rsidR="00F84D95" w:rsidRDefault="00F84D95" w:rsidP="00F84D95">
      <w:pPr>
        <w:pStyle w:val="ListParagraph"/>
        <w:numPr>
          <w:ilvl w:val="0"/>
          <w:numId w:val="37"/>
        </w:numPr>
      </w:pPr>
      <w:r>
        <w:t>Refactor: In this stage, the developer improves the code's design and structure without changing its behaviour.</w:t>
      </w:r>
    </w:p>
    <w:p w14:paraId="1FF4B575" w14:textId="4976C854" w:rsidR="001F69E8" w:rsidRDefault="00F84D95" w:rsidP="006A2970">
      <w:pPr>
        <w:pStyle w:val="ListParagraph"/>
        <w:numPr>
          <w:ilvl w:val="0"/>
          <w:numId w:val="37"/>
        </w:numPr>
      </w:pPr>
      <w:r>
        <w:t>Repeat from step 1: Once the code meets the requirements, the cycle starts again for the next feature or requirement.</w:t>
      </w:r>
    </w:p>
    <w:p w14:paraId="301FDDA1" w14:textId="77777777" w:rsidR="00E346F8" w:rsidRDefault="00E346F8" w:rsidP="001F69E8">
      <w:pPr>
        <w:jc w:val="center"/>
      </w:pPr>
      <w:r>
        <w:rPr>
          <w:noProof/>
        </w:rPr>
        <w:lastRenderedPageBreak/>
        <w:drawing>
          <wp:inline distT="0" distB="0" distL="0" distR="0" wp14:anchorId="3BE694E7" wp14:editId="76295317">
            <wp:extent cx="3761579" cy="2703444"/>
            <wp:effectExtent l="0" t="0" r="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15814" cy="2742423"/>
                    </a:xfrm>
                    <a:prstGeom prst="rect">
                      <a:avLst/>
                    </a:prstGeom>
                  </pic:spPr>
                </pic:pic>
              </a:graphicData>
            </a:graphic>
          </wp:inline>
        </w:drawing>
      </w:r>
    </w:p>
    <w:p w14:paraId="042EFFEF" w14:textId="5A439315" w:rsidR="00E2785A" w:rsidRPr="006A2970" w:rsidRDefault="00E2785A" w:rsidP="001F69E8">
      <w:pPr>
        <w:jc w:val="center"/>
      </w:pPr>
      <w:r>
        <w:t>Figure 3 TDD cycle</w:t>
      </w:r>
    </w:p>
    <w:p w14:paraId="49C6E92D" w14:textId="4DD46CF8" w:rsidR="00FB326A" w:rsidRDefault="00FB326A" w:rsidP="00FB326A">
      <w:pPr>
        <w:pStyle w:val="Heading2"/>
      </w:pPr>
      <w:bookmarkStart w:id="98" w:name="_Toc131091330"/>
      <w:r>
        <w:t>Testing</w:t>
      </w:r>
      <w:bookmarkEnd w:id="98"/>
      <w:r>
        <w:t xml:space="preserve"> </w:t>
      </w:r>
    </w:p>
    <w:p w14:paraId="7F90E915" w14:textId="0CEBF4BE" w:rsidR="00CD3534" w:rsidRPr="00CD3534" w:rsidRDefault="00CD3534" w:rsidP="00CD3534">
      <w:r w:rsidRPr="00CD3534">
        <w:t>Testing is an essential aspect of software development, and in this project, several types of testing were conducted to ensure the accuracy and reliability of the software. The testing methods used in this project include unit testing, high-level testing, back testing, and statistical testing.</w:t>
      </w:r>
    </w:p>
    <w:p w14:paraId="5238ABF5" w14:textId="7487943E" w:rsidR="00152F80" w:rsidRDefault="00152F80" w:rsidP="00D64A95"/>
    <w:p w14:paraId="586E7ABC" w14:textId="08063D8A" w:rsidR="00CD3534" w:rsidRDefault="00B12304" w:rsidP="00CD3534">
      <w:pPr>
        <w:pStyle w:val="Heading3"/>
      </w:pPr>
      <w:bookmarkStart w:id="99" w:name="_Toc131091331"/>
      <w:r>
        <w:t>Unit test</w:t>
      </w:r>
      <w:bookmarkEnd w:id="99"/>
    </w:p>
    <w:p w14:paraId="6A6A04AB" w14:textId="77777777" w:rsidR="008E1F71" w:rsidRDefault="008E1F71" w:rsidP="008E1F71">
      <w:pPr>
        <w:rPr>
          <w:lang w:eastAsia="en-US"/>
        </w:rPr>
      </w:pPr>
      <w:r>
        <w:rPr>
          <w:lang w:eastAsia="en-US"/>
        </w:rPr>
        <w:t>Unit testing is a software testing method used to determine if individual units of code are fit for use. It involves testing sets of one or more computer program modules, together with associated control data, usage procedures, and operating procedures, to ensure they meet the required specifications. Unit testing allows developers to validate that each unit of the software performs as expected, which helps to build a robust and reliable system.</w:t>
      </w:r>
    </w:p>
    <w:p w14:paraId="0041F4C8" w14:textId="77777777" w:rsidR="008E1F71" w:rsidRDefault="008E1F71" w:rsidP="008E1F71">
      <w:pPr>
        <w:rPr>
          <w:lang w:eastAsia="en-US"/>
        </w:rPr>
      </w:pPr>
    </w:p>
    <w:p w14:paraId="7D585C44" w14:textId="5691BC87" w:rsidR="008E1F71" w:rsidRDefault="008E1F71" w:rsidP="008E1F71">
      <w:pPr>
        <w:rPr>
          <w:lang w:eastAsia="en-US"/>
        </w:rPr>
      </w:pPr>
      <w:r>
        <w:rPr>
          <w:lang w:eastAsia="en-US"/>
        </w:rPr>
        <w:t>In this project, the Test-driven development (TDD) methodology was used to develop the software. With TDD, every function will have at least one test case associated with it. This approach ensures that the code is developed incrementally and tested continuously throughout the development process, which helps to catch errors early and improve the overall quality of the software. The TDD methodology emphasizes writing tests before implementing the actual code, ensuring that the software meets the desired specifications and requirements.</w:t>
      </w:r>
      <w:r w:rsidR="003825C8" w:rsidRPr="003825C8">
        <w:rPr>
          <w:rStyle w:val="FootnoteReference"/>
        </w:rPr>
        <w:t xml:space="preserve"> </w:t>
      </w:r>
      <w:r w:rsidR="003825C8">
        <w:rPr>
          <w:rStyle w:val="FootnoteReference"/>
        </w:rPr>
        <w:footnoteReference w:id="14"/>
      </w:r>
    </w:p>
    <w:p w14:paraId="41D8A513" w14:textId="77777777" w:rsidR="008E1F71" w:rsidRDefault="008E1F71" w:rsidP="008E1F71">
      <w:pPr>
        <w:rPr>
          <w:lang w:eastAsia="en-US"/>
        </w:rPr>
      </w:pPr>
    </w:p>
    <w:p w14:paraId="2F41A23F" w14:textId="77777777" w:rsidR="008E1F71" w:rsidRDefault="008E1F71" w:rsidP="008E1F71">
      <w:pPr>
        <w:rPr>
          <w:lang w:eastAsia="en-US"/>
        </w:rPr>
      </w:pPr>
      <w:r>
        <w:rPr>
          <w:lang w:eastAsia="en-US"/>
        </w:rPr>
        <w:t>A total of seven-unit test files were created to test different aspects of the software:</w:t>
      </w:r>
    </w:p>
    <w:p w14:paraId="03FA0449" w14:textId="77777777" w:rsidR="008E1F71" w:rsidRDefault="008E1F71" w:rsidP="008E1F71">
      <w:pPr>
        <w:rPr>
          <w:lang w:eastAsia="en-US"/>
        </w:rPr>
      </w:pPr>
    </w:p>
    <w:p w14:paraId="29831D3E" w14:textId="77777777" w:rsidR="008E1F71" w:rsidRDefault="008E1F71" w:rsidP="008E1F71">
      <w:pPr>
        <w:rPr>
          <w:lang w:eastAsia="en-US"/>
        </w:rPr>
      </w:pPr>
      <w:r>
        <w:rPr>
          <w:lang w:eastAsia="en-US"/>
        </w:rPr>
        <w:t>1.</w:t>
      </w:r>
      <w:r>
        <w:rPr>
          <w:lang w:eastAsia="en-US"/>
        </w:rPr>
        <w:tab/>
        <w:t>test_cal_option.py</w:t>
      </w:r>
    </w:p>
    <w:p w14:paraId="26059A42" w14:textId="77777777" w:rsidR="008E1F71" w:rsidRDefault="008E1F71" w:rsidP="008E1F71">
      <w:pPr>
        <w:rPr>
          <w:lang w:eastAsia="en-US"/>
        </w:rPr>
      </w:pPr>
      <w:r>
        <w:rPr>
          <w:lang w:eastAsia="en-US"/>
        </w:rPr>
        <w:t>2.</w:t>
      </w:r>
      <w:r>
        <w:rPr>
          <w:lang w:eastAsia="en-US"/>
        </w:rPr>
        <w:tab/>
        <w:t>test_Historical_Simulation.py</w:t>
      </w:r>
    </w:p>
    <w:p w14:paraId="3FFB9B6F" w14:textId="77777777" w:rsidR="008E1F71" w:rsidRDefault="008E1F71" w:rsidP="008E1F71">
      <w:pPr>
        <w:rPr>
          <w:lang w:eastAsia="en-US"/>
        </w:rPr>
      </w:pPr>
      <w:r>
        <w:rPr>
          <w:lang w:eastAsia="en-US"/>
        </w:rPr>
        <w:t>3.</w:t>
      </w:r>
      <w:r>
        <w:rPr>
          <w:lang w:eastAsia="en-US"/>
        </w:rPr>
        <w:tab/>
        <w:t>test_option_VaR.py</w:t>
      </w:r>
    </w:p>
    <w:p w14:paraId="3286D9C7" w14:textId="77777777" w:rsidR="008E1F71" w:rsidRDefault="008E1F71" w:rsidP="008E1F71">
      <w:pPr>
        <w:rPr>
          <w:lang w:eastAsia="en-US"/>
        </w:rPr>
      </w:pPr>
      <w:r>
        <w:rPr>
          <w:lang w:eastAsia="en-US"/>
        </w:rPr>
        <w:t>4.</w:t>
      </w:r>
      <w:r>
        <w:rPr>
          <w:lang w:eastAsia="en-US"/>
        </w:rPr>
        <w:tab/>
        <w:t>test_stock_data.py</w:t>
      </w:r>
    </w:p>
    <w:p w14:paraId="7A5D62B5" w14:textId="77777777" w:rsidR="008E1F71" w:rsidRDefault="008E1F71" w:rsidP="008E1F71">
      <w:pPr>
        <w:rPr>
          <w:lang w:eastAsia="en-US"/>
        </w:rPr>
      </w:pPr>
      <w:r>
        <w:rPr>
          <w:lang w:eastAsia="en-US"/>
        </w:rPr>
        <w:t>5.</w:t>
      </w:r>
      <w:r>
        <w:rPr>
          <w:lang w:eastAsia="en-US"/>
        </w:rPr>
        <w:tab/>
        <w:t>test_data_initialise.py</w:t>
      </w:r>
    </w:p>
    <w:p w14:paraId="6BA0BB87" w14:textId="77777777" w:rsidR="008E1F71" w:rsidRDefault="008E1F71" w:rsidP="008E1F71">
      <w:pPr>
        <w:rPr>
          <w:lang w:eastAsia="en-US"/>
        </w:rPr>
      </w:pPr>
      <w:r>
        <w:rPr>
          <w:lang w:eastAsia="en-US"/>
        </w:rPr>
        <w:lastRenderedPageBreak/>
        <w:t>6.</w:t>
      </w:r>
      <w:r>
        <w:rPr>
          <w:lang w:eastAsia="en-US"/>
        </w:rPr>
        <w:tab/>
        <w:t>test_Monte_Carlo_simulation.py</w:t>
      </w:r>
    </w:p>
    <w:p w14:paraId="10471AF7" w14:textId="77777777" w:rsidR="008E1F71" w:rsidRDefault="008E1F71" w:rsidP="008E1F71">
      <w:pPr>
        <w:rPr>
          <w:lang w:eastAsia="en-US"/>
        </w:rPr>
      </w:pPr>
      <w:r>
        <w:rPr>
          <w:lang w:eastAsia="en-US"/>
        </w:rPr>
        <w:t>7.</w:t>
      </w:r>
      <w:r>
        <w:rPr>
          <w:lang w:eastAsia="en-US"/>
        </w:rPr>
        <w:tab/>
        <w:t>test_parametric_method.py</w:t>
      </w:r>
    </w:p>
    <w:p w14:paraId="68CECD5E" w14:textId="77777777" w:rsidR="003825C8" w:rsidRDefault="003825C8" w:rsidP="008E1F71">
      <w:pPr>
        <w:rPr>
          <w:lang w:eastAsia="en-US"/>
        </w:rPr>
      </w:pPr>
    </w:p>
    <w:p w14:paraId="12E21F05" w14:textId="53C52CBE" w:rsidR="008E1F71" w:rsidRDefault="008E1F71" w:rsidP="008E1F71">
      <w:pPr>
        <w:rPr>
          <w:lang w:eastAsia="en-US"/>
        </w:rPr>
      </w:pPr>
      <w:r>
        <w:rPr>
          <w:lang w:eastAsia="en-US"/>
        </w:rPr>
        <w:t xml:space="preserve">Each of these test files focuses on a specific part of the software, ensuring that all individual components are thoroughly tested. The test files contain multiple test functions that examine the correctness, reliability, and performance of the code. For instance, the test functions may check if the output of a function is as expected or if the function can handle various input types and </w:t>
      </w:r>
      <w:r>
        <w:rPr>
          <w:lang w:eastAsia="en-US"/>
        </w:rPr>
        <w:t>edge cases</w:t>
      </w:r>
      <w:r>
        <w:rPr>
          <w:lang w:eastAsia="en-US"/>
        </w:rPr>
        <w:t>. They also verify that the functions can handle exceptions and errors gracefully.</w:t>
      </w:r>
    </w:p>
    <w:p w14:paraId="07CCB985" w14:textId="77777777" w:rsidR="008E1F71" w:rsidRDefault="008E1F71" w:rsidP="008E1F71">
      <w:pPr>
        <w:rPr>
          <w:lang w:eastAsia="en-US"/>
        </w:rPr>
      </w:pPr>
    </w:p>
    <w:p w14:paraId="53F5C75B" w14:textId="77777777" w:rsidR="008E1F71" w:rsidRDefault="008E1F71" w:rsidP="008E1F71">
      <w:pPr>
        <w:rPr>
          <w:lang w:eastAsia="en-US"/>
        </w:rPr>
      </w:pPr>
      <w:r>
        <w:rPr>
          <w:lang w:eastAsia="en-US"/>
        </w:rPr>
        <w:t>The test files were designed to cover a wide range of scenarios, including testing single stocks, portfolios, and different confidence levels. This comprehensive testing ensures that the software can handle various use cases and provides accurate results under diverse conditions. By following the TDD methodology, the development process was streamlined, and potential issues were identified and resolved early on.</w:t>
      </w:r>
    </w:p>
    <w:p w14:paraId="16EDD610" w14:textId="77777777" w:rsidR="008E1F71" w:rsidRDefault="008E1F71" w:rsidP="008E1F71">
      <w:pPr>
        <w:rPr>
          <w:lang w:eastAsia="en-US"/>
        </w:rPr>
      </w:pPr>
    </w:p>
    <w:p w14:paraId="3D39DBC9" w14:textId="77777777" w:rsidR="008E1F71" w:rsidRDefault="008E1F71" w:rsidP="008E1F71">
      <w:pPr>
        <w:rPr>
          <w:lang w:eastAsia="en-US"/>
        </w:rPr>
      </w:pPr>
      <w:r>
        <w:rPr>
          <w:lang w:eastAsia="en-US"/>
        </w:rPr>
        <w:t>Some examples of the test functions used in this project include:</w:t>
      </w:r>
    </w:p>
    <w:p w14:paraId="6FB17BCB" w14:textId="77777777" w:rsidR="008E1F71" w:rsidRDefault="008E1F71" w:rsidP="008E1F71">
      <w:pPr>
        <w:rPr>
          <w:lang w:eastAsia="en-US"/>
        </w:rPr>
      </w:pPr>
    </w:p>
    <w:p w14:paraId="06E7096B" w14:textId="77777777" w:rsidR="008E1F71" w:rsidRPr="003825C8" w:rsidRDefault="008E1F71" w:rsidP="008E1F71">
      <w:pPr>
        <w:rPr>
          <w:b/>
          <w:bCs/>
          <w:lang w:eastAsia="en-US"/>
        </w:rPr>
      </w:pPr>
      <w:r w:rsidRPr="003825C8">
        <w:rPr>
          <w:b/>
          <w:bCs/>
          <w:lang w:eastAsia="en-US"/>
        </w:rPr>
        <w:t xml:space="preserve">test_list_to_string_with_space: </w:t>
      </w:r>
    </w:p>
    <w:p w14:paraId="68610C49" w14:textId="77777777" w:rsidR="008E1F71" w:rsidRDefault="008E1F71" w:rsidP="008E1F71">
      <w:pPr>
        <w:rPr>
          <w:lang w:eastAsia="en-US"/>
        </w:rPr>
      </w:pPr>
      <w:r>
        <w:rPr>
          <w:lang w:eastAsia="en-US"/>
        </w:rPr>
        <w:t>This test checks do the list_to_string_with_space function converts a list of strings into a single string separated by spaces.</w:t>
      </w:r>
    </w:p>
    <w:p w14:paraId="5EF6BA87" w14:textId="77777777" w:rsidR="003825C8" w:rsidRDefault="003825C8" w:rsidP="008E1F71">
      <w:pPr>
        <w:rPr>
          <w:lang w:eastAsia="en-US"/>
        </w:rPr>
      </w:pPr>
    </w:p>
    <w:p w14:paraId="6E21321F" w14:textId="77777777" w:rsidR="008E1F71" w:rsidRPr="003825C8" w:rsidRDefault="008E1F71" w:rsidP="008E1F71">
      <w:pPr>
        <w:rPr>
          <w:b/>
          <w:bCs/>
          <w:lang w:eastAsia="en-US"/>
        </w:rPr>
      </w:pPr>
      <w:r w:rsidRPr="003825C8">
        <w:rPr>
          <w:b/>
          <w:bCs/>
          <w:lang w:eastAsia="en-US"/>
        </w:rPr>
        <w:t xml:space="preserve">test_Get_the_time_frame: </w:t>
      </w:r>
    </w:p>
    <w:p w14:paraId="0A8CB4CB" w14:textId="77777777" w:rsidR="008E1F71" w:rsidRDefault="008E1F71" w:rsidP="008E1F71">
      <w:pPr>
        <w:rPr>
          <w:lang w:eastAsia="en-US"/>
        </w:rPr>
      </w:pPr>
      <w:r>
        <w:rPr>
          <w:lang w:eastAsia="en-US"/>
        </w:rPr>
        <w:t>This test verifies if the Get_the_time_frame function returns the correct date object when given a specific number of days.</w:t>
      </w:r>
    </w:p>
    <w:p w14:paraId="5EE6DEBC" w14:textId="77777777" w:rsidR="003825C8" w:rsidRDefault="003825C8" w:rsidP="008E1F71">
      <w:pPr>
        <w:rPr>
          <w:lang w:eastAsia="en-US"/>
        </w:rPr>
      </w:pPr>
    </w:p>
    <w:p w14:paraId="53008804" w14:textId="77777777" w:rsidR="008E1F71" w:rsidRPr="003825C8" w:rsidRDefault="008E1F71" w:rsidP="008E1F71">
      <w:pPr>
        <w:rPr>
          <w:b/>
          <w:bCs/>
          <w:lang w:eastAsia="en-US"/>
        </w:rPr>
      </w:pPr>
      <w:r w:rsidRPr="003825C8">
        <w:rPr>
          <w:b/>
          <w:bCs/>
          <w:lang w:eastAsia="en-US"/>
        </w:rPr>
        <w:t xml:space="preserve">test_create_stock_object: </w:t>
      </w:r>
    </w:p>
    <w:p w14:paraId="566EEB1A" w14:textId="77777777" w:rsidR="008E1F71" w:rsidRDefault="008E1F71" w:rsidP="008E1F71">
      <w:pPr>
        <w:rPr>
          <w:lang w:eastAsia="en-US"/>
        </w:rPr>
      </w:pPr>
      <w:r>
        <w:rPr>
          <w:lang w:eastAsia="en-US"/>
        </w:rPr>
        <w:t>This test confirms if the create_stock_object function creates a valid stock object when provided with a list of stock symbols.</w:t>
      </w:r>
    </w:p>
    <w:p w14:paraId="28383EAE" w14:textId="77777777" w:rsidR="003825C8" w:rsidRDefault="003825C8" w:rsidP="008E1F71">
      <w:pPr>
        <w:rPr>
          <w:lang w:eastAsia="en-US"/>
        </w:rPr>
      </w:pPr>
    </w:p>
    <w:p w14:paraId="783E22A1" w14:textId="77777777" w:rsidR="008E1F71" w:rsidRPr="003825C8" w:rsidRDefault="008E1F71" w:rsidP="008E1F71">
      <w:pPr>
        <w:rPr>
          <w:b/>
          <w:bCs/>
          <w:lang w:eastAsia="en-US"/>
        </w:rPr>
      </w:pPr>
      <w:r w:rsidRPr="003825C8">
        <w:rPr>
          <w:b/>
          <w:bCs/>
          <w:lang w:eastAsia="en-US"/>
        </w:rPr>
        <w:t xml:space="preserve">test_check_stock_exists: </w:t>
      </w:r>
    </w:p>
    <w:p w14:paraId="02C360B2" w14:textId="77777777" w:rsidR="008E1F71" w:rsidRDefault="008E1F71" w:rsidP="008E1F71">
      <w:pPr>
        <w:rPr>
          <w:lang w:eastAsia="en-US"/>
        </w:rPr>
      </w:pPr>
      <w:r>
        <w:rPr>
          <w:lang w:eastAsia="en-US"/>
        </w:rPr>
        <w:t>This test evaluates if the check_stock_exists function can correctly identify valid and invalid stock symbols.</w:t>
      </w:r>
    </w:p>
    <w:p w14:paraId="190525C8" w14:textId="77777777" w:rsidR="003825C8" w:rsidRDefault="003825C8" w:rsidP="008E1F71">
      <w:pPr>
        <w:rPr>
          <w:lang w:eastAsia="en-US"/>
        </w:rPr>
      </w:pPr>
    </w:p>
    <w:p w14:paraId="1C6136DA" w14:textId="77777777" w:rsidR="008E1F71" w:rsidRPr="003825C8" w:rsidRDefault="008E1F71" w:rsidP="008E1F71">
      <w:pPr>
        <w:rPr>
          <w:b/>
          <w:bCs/>
          <w:lang w:eastAsia="en-US"/>
        </w:rPr>
      </w:pPr>
      <w:r w:rsidRPr="003825C8">
        <w:rPr>
          <w:b/>
          <w:bCs/>
          <w:lang w:eastAsia="en-US"/>
        </w:rPr>
        <w:t xml:space="preserve">test_check_weight: </w:t>
      </w:r>
    </w:p>
    <w:p w14:paraId="588206CA" w14:textId="77777777" w:rsidR="008E1F71" w:rsidRDefault="008E1F71" w:rsidP="008E1F71">
      <w:pPr>
        <w:rPr>
          <w:lang w:eastAsia="en-US"/>
        </w:rPr>
      </w:pPr>
      <w:r>
        <w:rPr>
          <w:lang w:eastAsia="en-US"/>
        </w:rPr>
        <w:t>This test assesses whether the check_weight function can ensure the sum of portfolio weights equals one and that the lengths of the stock symbol list and weight list are the same.</w:t>
      </w:r>
    </w:p>
    <w:p w14:paraId="0F4B49B4" w14:textId="77777777" w:rsidR="008E1F71" w:rsidRDefault="008E1F71" w:rsidP="008E1F71">
      <w:pPr>
        <w:rPr>
          <w:lang w:eastAsia="en-US"/>
        </w:rPr>
      </w:pPr>
    </w:p>
    <w:p w14:paraId="56573B75" w14:textId="77777777" w:rsidR="008E1F71" w:rsidRDefault="008E1F71" w:rsidP="008E1F71">
      <w:pPr>
        <w:rPr>
          <w:lang w:eastAsia="en-US"/>
        </w:rPr>
      </w:pPr>
      <w:r>
        <w:rPr>
          <w:lang w:eastAsia="en-US"/>
        </w:rPr>
        <w:t>The use of unit testing in this project helped to maintain high-quality code and allowed for easier identification and resolution of potential issues. By writing tests before implementing the actual code, the development process was driven by the desired specifications and requirements, resulting in a more robust and reliable software.</w:t>
      </w:r>
    </w:p>
    <w:p w14:paraId="6B90D2C4" w14:textId="77777777" w:rsidR="008E1F71" w:rsidRDefault="008E1F71" w:rsidP="008E1F71">
      <w:pPr>
        <w:rPr>
          <w:lang w:eastAsia="en-US"/>
        </w:rPr>
      </w:pPr>
    </w:p>
    <w:p w14:paraId="2DF28C2F" w14:textId="5670E77B" w:rsidR="008E1F71" w:rsidRDefault="008E1F71" w:rsidP="008E1F71">
      <w:pPr>
        <w:rPr>
          <w:lang w:eastAsia="en-US"/>
        </w:rPr>
      </w:pPr>
      <w:r>
        <w:rPr>
          <w:lang w:eastAsia="en-US"/>
        </w:rPr>
        <w:t xml:space="preserve">Due to the comprehensive unit testing conducted, the software has exhibited a remarkable degree of accuracy and dependability, effectively reducing the likelihood of unforeseen issues or errors during its operation. The adoption of the test-driven development methodology not only enhanced the software's overall quality but also simplified future </w:t>
      </w:r>
      <w:r>
        <w:rPr>
          <w:lang w:eastAsia="en-US"/>
        </w:rPr>
        <w:lastRenderedPageBreak/>
        <w:t>maintenance and modifications. This is because the test suite acts as a safeguard for identifying regressions when updates are implemented.</w:t>
      </w:r>
      <w:r w:rsidR="003825C8">
        <w:rPr>
          <w:rStyle w:val="FootnoteReference"/>
          <w:lang w:eastAsia="en-US"/>
        </w:rPr>
        <w:footnoteReference w:id="15"/>
      </w:r>
    </w:p>
    <w:p w14:paraId="417089E2" w14:textId="77777777" w:rsidR="00780F67" w:rsidRPr="00B12304" w:rsidRDefault="00780F67" w:rsidP="00B12304"/>
    <w:p w14:paraId="30FA0923" w14:textId="05756342" w:rsidR="006F3887" w:rsidRPr="00B23273" w:rsidRDefault="00B12304" w:rsidP="00B23273">
      <w:pPr>
        <w:pStyle w:val="Heading3"/>
      </w:pPr>
      <w:bookmarkStart w:id="100" w:name="_Toc131091332"/>
      <w:r>
        <w:t>High level test</w:t>
      </w:r>
      <w:bookmarkEnd w:id="100"/>
    </w:p>
    <w:p w14:paraId="2985403F" w14:textId="77777777" w:rsidR="004E257B" w:rsidRDefault="004E257B" w:rsidP="004E257B">
      <w:r>
        <w:t>In order to test the accuracy of our VaR estimates, we conducted high level testing using two different methods: historical simulation and model building. We also conducted two Monte Carlo simulations to test the effectiveness of our approach. For each method, we set an initial investment of $10,000, a 95% VaR, and a 1-time horizon with 501 days of data.</w:t>
      </w:r>
    </w:p>
    <w:p w14:paraId="77FE6CAD" w14:textId="77777777" w:rsidR="004E257B" w:rsidRDefault="004E257B" w:rsidP="004E257B"/>
    <w:p w14:paraId="6218F2C1" w14:textId="769C2719" w:rsidR="00E10C17" w:rsidRDefault="004E257B" w:rsidP="004E257B">
      <w:r>
        <w:t>The results of our testing are shown in the table below:</w:t>
      </w:r>
    </w:p>
    <w:tbl>
      <w:tblPr>
        <w:tblStyle w:val="TableGrid"/>
        <w:tblW w:w="0" w:type="auto"/>
        <w:tblLook w:val="04A0" w:firstRow="1" w:lastRow="0" w:firstColumn="1" w:lastColumn="0" w:noHBand="0" w:noVBand="1"/>
      </w:tblPr>
      <w:tblGrid>
        <w:gridCol w:w="3114"/>
        <w:gridCol w:w="1559"/>
        <w:gridCol w:w="4105"/>
      </w:tblGrid>
      <w:tr w:rsidR="009B692D" w14:paraId="30213E5A" w14:textId="77777777" w:rsidTr="00205385">
        <w:tc>
          <w:tcPr>
            <w:tcW w:w="3114" w:type="dxa"/>
          </w:tcPr>
          <w:p w14:paraId="759F60BA" w14:textId="77777777" w:rsidR="009B692D" w:rsidRDefault="009B692D" w:rsidP="00F8590A"/>
        </w:tc>
        <w:tc>
          <w:tcPr>
            <w:tcW w:w="1559" w:type="dxa"/>
          </w:tcPr>
          <w:p w14:paraId="7E4EAA90" w14:textId="5082FD06" w:rsidR="009B692D" w:rsidRDefault="009B692D" w:rsidP="00F8590A">
            <w:r>
              <w:t>Single stock</w:t>
            </w:r>
            <w:r w:rsidR="00CE1FE7">
              <w:t xml:space="preserve"> (</w:t>
            </w:r>
            <w:r w:rsidR="00AF5399">
              <w:t>AAPL</w:t>
            </w:r>
            <w:r w:rsidR="00CE1FE7">
              <w:t>)</w:t>
            </w:r>
          </w:p>
        </w:tc>
        <w:tc>
          <w:tcPr>
            <w:tcW w:w="4105" w:type="dxa"/>
          </w:tcPr>
          <w:p w14:paraId="0AF34B29" w14:textId="77777777" w:rsidR="00205385" w:rsidRDefault="009B692D" w:rsidP="00F8590A">
            <w:r>
              <w:t>Portfolio</w:t>
            </w:r>
            <w:r w:rsidR="00CE1FE7">
              <w:t xml:space="preserve"> </w:t>
            </w:r>
          </w:p>
          <w:p w14:paraId="2AF26534" w14:textId="02EAF630" w:rsidR="009B692D" w:rsidRDefault="00CE1FE7" w:rsidP="00F8590A">
            <w:r>
              <w:t>(</w:t>
            </w:r>
            <w:r w:rsidRPr="00CE1FE7">
              <w:t>TSM</w:t>
            </w:r>
            <w:r>
              <w:t>,</w:t>
            </w:r>
            <w:r w:rsidR="006139CA">
              <w:t xml:space="preserve"> </w:t>
            </w:r>
            <w:r w:rsidRPr="00CE1FE7">
              <w:t>GOOGL</w:t>
            </w:r>
            <w:r>
              <w:t xml:space="preserve">, </w:t>
            </w:r>
            <w:r w:rsidRPr="00CE1FE7">
              <w:t>TSLA</w:t>
            </w:r>
            <w:r>
              <w:t>,</w:t>
            </w:r>
            <w:r w:rsidR="006139CA">
              <w:t xml:space="preserve"> </w:t>
            </w:r>
            <w:r w:rsidRPr="00CE1FE7">
              <w:t>MSFT</w:t>
            </w:r>
            <w:r>
              <w:t>,</w:t>
            </w:r>
            <w:r w:rsidR="006139CA">
              <w:t xml:space="preserve"> </w:t>
            </w:r>
            <w:r w:rsidRPr="00CE1FE7">
              <w:t>AAPL</w:t>
            </w:r>
            <w:r>
              <w:t>)</w:t>
            </w:r>
          </w:p>
        </w:tc>
      </w:tr>
      <w:tr w:rsidR="009B692D" w14:paraId="5DE30E3D" w14:textId="77777777" w:rsidTr="00205385">
        <w:tc>
          <w:tcPr>
            <w:tcW w:w="3114" w:type="dxa"/>
          </w:tcPr>
          <w:p w14:paraId="0661E0F5" w14:textId="0E35A82F" w:rsidR="009B692D" w:rsidRDefault="00CE1FE7" w:rsidP="00F8590A">
            <w:r>
              <w:t>Historical Simulation</w:t>
            </w:r>
          </w:p>
        </w:tc>
        <w:tc>
          <w:tcPr>
            <w:tcW w:w="1559" w:type="dxa"/>
          </w:tcPr>
          <w:p w14:paraId="73FFDDCF" w14:textId="581C7A77" w:rsidR="009B692D" w:rsidRDefault="00CE1FE7" w:rsidP="00F8590A">
            <w:r>
              <w:t xml:space="preserve">$ </w:t>
            </w:r>
            <w:r w:rsidR="001F46D2" w:rsidRPr="001F46D2">
              <w:t>307.35</w:t>
            </w:r>
          </w:p>
        </w:tc>
        <w:tc>
          <w:tcPr>
            <w:tcW w:w="4105" w:type="dxa"/>
          </w:tcPr>
          <w:p w14:paraId="39ED40FD" w14:textId="1B6C00C0" w:rsidR="009B692D" w:rsidRDefault="0038700A" w:rsidP="00F8590A">
            <w:r>
              <w:t xml:space="preserve">$ </w:t>
            </w:r>
            <w:r w:rsidR="001F46D2" w:rsidRPr="001F46D2">
              <w:t>314.17</w:t>
            </w:r>
          </w:p>
        </w:tc>
      </w:tr>
      <w:tr w:rsidR="009B692D" w14:paraId="1522661D" w14:textId="77777777" w:rsidTr="00205385">
        <w:tc>
          <w:tcPr>
            <w:tcW w:w="3114" w:type="dxa"/>
          </w:tcPr>
          <w:p w14:paraId="6AA61C50" w14:textId="22054188" w:rsidR="009B692D" w:rsidRDefault="00CE1FE7" w:rsidP="00F8590A">
            <w:r>
              <w:t>Model Build 1</w:t>
            </w:r>
          </w:p>
        </w:tc>
        <w:tc>
          <w:tcPr>
            <w:tcW w:w="1559" w:type="dxa"/>
          </w:tcPr>
          <w:p w14:paraId="01992752" w14:textId="064424F7" w:rsidR="009B692D" w:rsidRDefault="0038700A" w:rsidP="00F8590A">
            <w:r>
              <w:t xml:space="preserve">$ </w:t>
            </w:r>
            <w:r w:rsidR="001F46D2" w:rsidRPr="001F46D2">
              <w:t>302.66</w:t>
            </w:r>
          </w:p>
        </w:tc>
        <w:tc>
          <w:tcPr>
            <w:tcW w:w="4105" w:type="dxa"/>
          </w:tcPr>
          <w:p w14:paraId="6B862ABC" w14:textId="68A1E01D" w:rsidR="009B692D" w:rsidRDefault="0038700A" w:rsidP="00F8590A">
            <w:r>
              <w:t xml:space="preserve">$ </w:t>
            </w:r>
            <w:r w:rsidR="00201F1D" w:rsidRPr="00201F1D">
              <w:t>300.78</w:t>
            </w:r>
          </w:p>
        </w:tc>
      </w:tr>
      <w:tr w:rsidR="009B692D" w14:paraId="64BC5B4C" w14:textId="77777777" w:rsidTr="00205385">
        <w:tc>
          <w:tcPr>
            <w:tcW w:w="3114" w:type="dxa"/>
          </w:tcPr>
          <w:p w14:paraId="63B41045" w14:textId="5172321C" w:rsidR="009B692D" w:rsidRDefault="00CE1FE7" w:rsidP="00F8590A">
            <w:r>
              <w:t xml:space="preserve">Model Build 2 </w:t>
            </w:r>
          </w:p>
        </w:tc>
        <w:tc>
          <w:tcPr>
            <w:tcW w:w="1559" w:type="dxa"/>
          </w:tcPr>
          <w:p w14:paraId="0DE10794" w14:textId="59EDE6E2" w:rsidR="009B692D" w:rsidRDefault="0038700A" w:rsidP="00F8590A">
            <w:r>
              <w:t xml:space="preserve">$ </w:t>
            </w:r>
            <w:r w:rsidR="00201F1D" w:rsidRPr="00201F1D">
              <w:t>310.6</w:t>
            </w:r>
          </w:p>
        </w:tc>
        <w:tc>
          <w:tcPr>
            <w:tcW w:w="4105" w:type="dxa"/>
          </w:tcPr>
          <w:p w14:paraId="0CEC6A72" w14:textId="6AF5E378" w:rsidR="00205385" w:rsidRDefault="0038700A" w:rsidP="00F8590A">
            <w:r>
              <w:t xml:space="preserve">$ </w:t>
            </w:r>
            <w:r w:rsidR="00201F1D" w:rsidRPr="00201F1D">
              <w:t>305.26</w:t>
            </w:r>
          </w:p>
        </w:tc>
      </w:tr>
      <w:tr w:rsidR="00205385" w14:paraId="5791B470" w14:textId="77777777" w:rsidTr="00205385">
        <w:tc>
          <w:tcPr>
            <w:tcW w:w="3114" w:type="dxa"/>
          </w:tcPr>
          <w:p w14:paraId="603E3EE2" w14:textId="2D2ADFB5" w:rsidR="00205385" w:rsidRDefault="00205385" w:rsidP="00F8590A">
            <w:r w:rsidRPr="00205385">
              <w:t>Monte Carlo Simulatio</w:t>
            </w:r>
            <w:r>
              <w:t>1</w:t>
            </w:r>
          </w:p>
        </w:tc>
        <w:tc>
          <w:tcPr>
            <w:tcW w:w="1559" w:type="dxa"/>
          </w:tcPr>
          <w:p w14:paraId="4EFF5A7D" w14:textId="3C363665" w:rsidR="00205385" w:rsidRDefault="00C6497B" w:rsidP="00F8590A">
            <w:r>
              <w:t xml:space="preserve">$ </w:t>
            </w:r>
            <w:r w:rsidR="00375BAC" w:rsidRPr="00375BAC">
              <w:t>330.21</w:t>
            </w:r>
          </w:p>
        </w:tc>
        <w:tc>
          <w:tcPr>
            <w:tcW w:w="4105" w:type="dxa"/>
          </w:tcPr>
          <w:p w14:paraId="353F46F3" w14:textId="50817181" w:rsidR="00205385" w:rsidRDefault="00C6497B" w:rsidP="00F8590A">
            <w:r>
              <w:t xml:space="preserve">$ </w:t>
            </w:r>
            <w:r w:rsidRPr="00C6497B">
              <w:t>183.07</w:t>
            </w:r>
          </w:p>
        </w:tc>
      </w:tr>
      <w:tr w:rsidR="00257662" w14:paraId="742AC971" w14:textId="77777777" w:rsidTr="00205385">
        <w:tc>
          <w:tcPr>
            <w:tcW w:w="3114" w:type="dxa"/>
          </w:tcPr>
          <w:p w14:paraId="4554533E" w14:textId="45C953C1" w:rsidR="00257662" w:rsidRPr="00205385" w:rsidRDefault="00257662" w:rsidP="00257662">
            <w:r w:rsidRPr="00205385">
              <w:t>Monte Carlo Simulatio</w:t>
            </w:r>
            <w:r>
              <w:t>2</w:t>
            </w:r>
          </w:p>
        </w:tc>
        <w:tc>
          <w:tcPr>
            <w:tcW w:w="1559" w:type="dxa"/>
          </w:tcPr>
          <w:p w14:paraId="4F0A4FC8" w14:textId="3246088A" w:rsidR="00257662" w:rsidRDefault="00257662" w:rsidP="00257662">
            <w:r>
              <w:t xml:space="preserve">$ </w:t>
            </w:r>
            <w:r w:rsidR="0087177D" w:rsidRPr="0087177D">
              <w:t>330.95</w:t>
            </w:r>
          </w:p>
        </w:tc>
        <w:tc>
          <w:tcPr>
            <w:tcW w:w="4105" w:type="dxa"/>
          </w:tcPr>
          <w:p w14:paraId="59A398D3" w14:textId="7F0CCB92" w:rsidR="00257662" w:rsidRDefault="00257662" w:rsidP="00257662">
            <w:r>
              <w:t xml:space="preserve">$ </w:t>
            </w:r>
            <w:r w:rsidR="0087177D" w:rsidRPr="0087177D">
              <w:t>329.06</w:t>
            </w:r>
          </w:p>
        </w:tc>
      </w:tr>
    </w:tbl>
    <w:p w14:paraId="6FE071C6" w14:textId="77777777" w:rsidR="009B692D" w:rsidRDefault="009B692D" w:rsidP="00F8590A"/>
    <w:p w14:paraId="76FF0D0B" w14:textId="4ECE239A" w:rsidR="00780F67" w:rsidRDefault="00BC09F0" w:rsidP="00F8590A">
      <w:r w:rsidRPr="00BC09F0">
        <w:t>Based on the testing results, we can see that there is only a slight difference of around 8.5% between the historical simulation and model building methods for both single stock and portfolio, indicating that our VaR estimates are accurate and reliable. Although there was an outlier in the Monte Carlo Simulation 1 for the portfolio, the overall results show that our approach is effective at generating realistic and reliable estimates of risk.</w:t>
      </w:r>
    </w:p>
    <w:p w14:paraId="40D1F852" w14:textId="77777777" w:rsidR="00BC09F0" w:rsidRDefault="00BC09F0" w:rsidP="00F8590A"/>
    <w:p w14:paraId="17853692" w14:textId="12ABAD7B" w:rsidR="00730645" w:rsidRDefault="00730645" w:rsidP="00730645">
      <w:pPr>
        <w:pStyle w:val="Heading3"/>
      </w:pPr>
      <w:bookmarkStart w:id="101" w:name="_Toc131091333"/>
      <w:r>
        <w:t>Back test</w:t>
      </w:r>
      <w:bookmarkEnd w:id="101"/>
    </w:p>
    <w:p w14:paraId="1C91612D" w14:textId="417659B3" w:rsidR="000E441A" w:rsidRDefault="00017A52" w:rsidP="000E441A">
      <w:r w:rsidRPr="00017A52">
        <w:t>Back testing</w:t>
      </w:r>
      <w:r w:rsidRPr="00017A52">
        <w:t xml:space="preserve">, by definition, is a method used to evaluate the effectiveness of a strategy or model by </w:t>
      </w:r>
      <w:r w:rsidRPr="00017A52">
        <w:t>analysing</w:t>
      </w:r>
      <w:r w:rsidRPr="00017A52">
        <w:t xml:space="preserve"> its performance on historical data. This technique allows traders and analysts to assess the viability of a trading strategy by examining how it would have performed in the past. If </w:t>
      </w:r>
      <w:r w:rsidRPr="00017A52">
        <w:t>back testing</w:t>
      </w:r>
      <w:r w:rsidRPr="00017A52">
        <w:t xml:space="preserve"> yields positive results, it may provide the confidence necessary to implement the strategy moving forward</w:t>
      </w:r>
      <w:r w:rsidR="000E441A" w:rsidRPr="0013062C">
        <w:t xml:space="preserve">. </w:t>
      </w:r>
      <w:r w:rsidR="000E441A">
        <w:rPr>
          <w:rStyle w:val="FootnoteReference"/>
        </w:rPr>
        <w:footnoteReference w:id="16"/>
      </w:r>
      <w:r w:rsidR="000148B6">
        <w:rPr>
          <w:rStyle w:val="FootnoteReference"/>
        </w:rPr>
        <w:footnoteReference w:id="17"/>
      </w:r>
    </w:p>
    <w:p w14:paraId="748FCA53" w14:textId="77777777" w:rsidR="00017A52" w:rsidRPr="0013062C" w:rsidRDefault="00017A52" w:rsidP="000E441A"/>
    <w:p w14:paraId="7796515F" w14:textId="26052C44" w:rsidR="000E441A" w:rsidRDefault="00CD4D54" w:rsidP="000E441A">
      <w:r w:rsidRPr="00CD4D54">
        <w:t>In this project, the sliding window method was employed for backtesting purposes. This approach was chosen to maintain the training size while conducting multiple tests. The sliding window method involves shifting the time window used for testing, as illustrated in the figure from "Forecasting at Uber: An Introduction."</w:t>
      </w:r>
    </w:p>
    <w:p w14:paraId="5CBC99D4" w14:textId="77777777" w:rsidR="000E441A" w:rsidRDefault="000E441A" w:rsidP="000E441A">
      <w:pPr>
        <w:jc w:val="center"/>
      </w:pPr>
      <w:r>
        <w:rPr>
          <w:noProof/>
        </w:rPr>
        <w:lastRenderedPageBreak/>
        <w:drawing>
          <wp:inline distT="0" distB="0" distL="0" distR="0" wp14:anchorId="40E12946" wp14:editId="18F9488F">
            <wp:extent cx="3403600" cy="1816100"/>
            <wp:effectExtent l="0" t="0" r="0" b="0"/>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403600" cy="1816100"/>
                    </a:xfrm>
                    <a:prstGeom prst="rect">
                      <a:avLst/>
                    </a:prstGeom>
                  </pic:spPr>
                </pic:pic>
              </a:graphicData>
            </a:graphic>
          </wp:inline>
        </w:drawing>
      </w:r>
    </w:p>
    <w:p w14:paraId="4A663EA5" w14:textId="77777777" w:rsidR="000E441A" w:rsidRDefault="000E441A" w:rsidP="000E441A">
      <w:pPr>
        <w:jc w:val="center"/>
      </w:pPr>
      <w:r>
        <w:t xml:space="preserve">Figure from </w:t>
      </w:r>
      <w:r w:rsidRPr="000E21CC">
        <w:t>Forecasting at Uber: An Introduction</w:t>
      </w:r>
      <w:r>
        <w:t xml:space="preserve"> </w:t>
      </w:r>
      <w:r>
        <w:rPr>
          <w:rStyle w:val="FootnoteReference"/>
        </w:rPr>
        <w:footnoteReference w:id="18"/>
      </w:r>
    </w:p>
    <w:p w14:paraId="4F7E179B" w14:textId="77777777" w:rsidR="000E441A" w:rsidRDefault="000E441A" w:rsidP="000E441A">
      <w:pPr>
        <w:jc w:val="center"/>
      </w:pPr>
    </w:p>
    <w:p w14:paraId="0AA1D978" w14:textId="636029CE" w:rsidR="00401C84" w:rsidRPr="00401C84" w:rsidRDefault="00401C84" w:rsidP="00401C84">
      <w:r w:rsidRPr="00401C84">
        <w:t xml:space="preserve">A total of 201 days of data was used for </w:t>
      </w:r>
      <w:r w:rsidRPr="00401C84">
        <w:t>back testing</w:t>
      </w:r>
      <w:r w:rsidRPr="00401C84">
        <w:t>. The first 100 days were used for calculation, while the remaining 100 days were used to validate the program's functionality. The error rate was then determined by comparing the loss to the Value at Risk (VaR). If the loss exceeded the VaR, a value of 1 was added to the list; otherwise, a value of 0 was added. The final error rate was calculated by summing up the values in the list. An error rate of approximately 5% is considered acceptable.</w:t>
      </w:r>
    </w:p>
    <w:p w14:paraId="7F1D7413" w14:textId="77777777" w:rsidR="000E441A" w:rsidRDefault="000E441A" w:rsidP="000E441A"/>
    <w:p w14:paraId="27FAE6A1" w14:textId="77777777" w:rsidR="000E441A" w:rsidRDefault="000E441A" w:rsidP="000E441A">
      <w:r w:rsidRPr="00492FA5">
        <w:t>The formula:</w:t>
      </w:r>
    </w:p>
    <w:p w14:paraId="5F6E6D5A" w14:textId="2849A071" w:rsidR="000E441A" w:rsidRPr="00492FA5" w:rsidRDefault="000E441A" w:rsidP="000E441A">
      <w:pPr>
        <w:rPr>
          <w:sz w:val="22"/>
          <w:lang w:eastAsia="en-US"/>
        </w:rPr>
      </w:pPr>
      <m:oMathPara>
        <m:oMath>
          <m:r>
            <w:rPr>
              <w:rFonts w:ascii="Cambria Math" w:hAnsi="Cambria Math"/>
            </w:rPr>
            <m:t>err</m:t>
          </m:r>
          <m:r>
            <w:rPr>
              <w:rFonts w:ascii="Cambria Math" w:hAnsi="Cambria Math"/>
              <w:sz w:val="22"/>
              <w:lang w:eastAsia="en-US"/>
            </w:rPr>
            <m:t>=</m:t>
          </m:r>
          <m:d>
            <m:dPr>
              <m:begChr m:val="{"/>
              <m:endChr m:val=""/>
              <m:ctrlPr>
                <w:rPr>
                  <w:rFonts w:ascii="Cambria Math" w:hAnsi="Cambria Math"/>
                  <w:i/>
                  <w:sz w:val="22"/>
                  <w:lang w:eastAsia="en-US"/>
                </w:rPr>
              </m:ctrlPr>
            </m:dPr>
            <m:e>
              <m:r>
                <w:rPr>
                  <w:rFonts w:ascii="Cambria Math" w:hAnsi="Cambria Math"/>
                </w:rPr>
                <m:t xml:space="preserve"> </m:t>
              </m:r>
              <m:eqArr>
                <m:eqArrPr>
                  <m:ctrlPr>
                    <w:rPr>
                      <w:rFonts w:ascii="Cambria Math" w:hAnsi="Cambria Math"/>
                      <w:i/>
                      <w:sz w:val="22"/>
                      <w:lang w:eastAsia="en-US"/>
                    </w:rPr>
                  </m:ctrlPr>
                </m:eqArrPr>
                <m:e>
                  <m:r>
                    <w:rPr>
                      <w:rFonts w:ascii="Cambria Math" w:hAnsi="Cambria Math"/>
                    </w:rPr>
                    <m:t>1 if Loss&gt;VaR</m:t>
                  </m:r>
                </m:e>
                <m:e>
                  <m:r>
                    <w:rPr>
                      <w:rFonts w:ascii="Cambria Math" w:hAnsi="Cambria Math"/>
                    </w:rPr>
                    <m:t xml:space="preserve">0 if not  </m:t>
                  </m:r>
                </m:e>
              </m:eqArr>
              <m:r>
                <w:rPr>
                  <w:rFonts w:ascii="Cambria Math" w:hAnsi="Cambria Math"/>
                </w:rPr>
                <m:t xml:space="preserve">         ,        </m:t>
              </m:r>
            </m:e>
          </m:d>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sz w:val="22"/>
                  <w:lang w:eastAsia="en-US"/>
                </w:rPr>
              </m:ctrlPr>
            </m:naryPr>
            <m:sub>
              <m:r>
                <w:rPr>
                  <w:rFonts w:ascii="Cambria Math" w:hAnsi="Cambria Math"/>
                </w:rPr>
                <m:t>i=1</m:t>
              </m:r>
            </m:sub>
            <m:sup>
              <m:r>
                <w:rPr>
                  <w:rFonts w:ascii="Cambria Math" w:hAnsi="Cambria Math"/>
                </w:rPr>
                <m:t>K</m:t>
              </m:r>
            </m:sup>
            <m:e>
              <m:r>
                <w:rPr>
                  <w:rFonts w:ascii="Cambria Math" w:hAnsi="Cambria Math"/>
                </w:rPr>
                <m:t>er</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≈5% </m:t>
              </m:r>
            </m:e>
          </m:nary>
        </m:oMath>
      </m:oMathPara>
    </w:p>
    <w:p w14:paraId="2A65FEBF" w14:textId="77777777" w:rsidR="000E441A" w:rsidRPr="00476CEC" w:rsidRDefault="000E441A" w:rsidP="000E441A"/>
    <w:p w14:paraId="25EAB231" w14:textId="77777777" w:rsidR="000E441A" w:rsidRDefault="000E441A" w:rsidP="000E441A"/>
    <w:p w14:paraId="37C2BC3F" w14:textId="4B3DC02E" w:rsidR="000E441A" w:rsidRDefault="00401C84" w:rsidP="000E441A">
      <w:r w:rsidRPr="00401C84">
        <w:t xml:space="preserve">To demonstrate the </w:t>
      </w:r>
      <w:r w:rsidRPr="00401C84">
        <w:t>back testing</w:t>
      </w:r>
      <w:r w:rsidRPr="00401C84">
        <w:t xml:space="preserve"> process, a driver code for a single stock in historical simulation was implemented with the following assumptions: VaR at 95%, an initial investment of $10,000, and the use of 101 days of data for making predictions. The code is illustrated</w:t>
      </w:r>
      <w:r>
        <w:t xml:space="preserve"> </w:t>
      </w:r>
      <w:r w:rsidRPr="00401C84">
        <w:t xml:space="preserve">in the provided image for the single stock </w:t>
      </w:r>
      <w:r w:rsidRPr="00401C84">
        <w:t>back test</w:t>
      </w:r>
      <w:r w:rsidRPr="00401C84">
        <w:t xml:space="preserve"> driver code</w:t>
      </w:r>
      <w:r>
        <w:t xml:space="preserve"> </w:t>
      </w:r>
      <w:r w:rsidR="000E441A" w:rsidRPr="00A16EDF">
        <w:t>:</w:t>
      </w:r>
    </w:p>
    <w:p w14:paraId="44BC8A70" w14:textId="77777777" w:rsidR="000E441A" w:rsidRDefault="000E441A" w:rsidP="000E441A">
      <w:r w:rsidRPr="00A16EDF">
        <w:lastRenderedPageBreak/>
        <w:t xml:space="preserve"> </w:t>
      </w:r>
      <w:r>
        <w:t xml:space="preserve"> </w:t>
      </w:r>
      <w:r>
        <w:rPr>
          <w:noProof/>
        </w:rPr>
        <w:drawing>
          <wp:inline distT="0" distB="0" distL="0" distR="0" wp14:anchorId="2E615F88" wp14:editId="689AA61E">
            <wp:extent cx="4635500" cy="600710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635500" cy="6007100"/>
                    </a:xfrm>
                    <a:prstGeom prst="rect">
                      <a:avLst/>
                    </a:prstGeom>
                  </pic:spPr>
                </pic:pic>
              </a:graphicData>
            </a:graphic>
          </wp:inline>
        </w:drawing>
      </w:r>
    </w:p>
    <w:p w14:paraId="7AD860D7" w14:textId="5E4BF818" w:rsidR="000E441A" w:rsidRDefault="00AB2CA1" w:rsidP="000E441A">
      <w:r w:rsidRPr="00AB2CA1">
        <w:t xml:space="preserve">The resulting output for the single stock </w:t>
      </w:r>
      <w:r w:rsidRPr="00AB2CA1">
        <w:t>back test</w:t>
      </w:r>
      <w:r w:rsidRPr="00AB2CA1">
        <w:t xml:space="preserve"> had an error rate of 4%, which is less than the acceptable 5% threshold. This indicates that the model's predictions were reasonably accurate and reliable for this particular stock.</w:t>
      </w:r>
    </w:p>
    <w:p w14:paraId="37B275C0" w14:textId="77777777" w:rsidR="00AB2CA1" w:rsidRDefault="00AB2CA1" w:rsidP="000E441A"/>
    <w:p w14:paraId="2DBF84B0" w14:textId="667F6EAF" w:rsidR="00AB2CA1" w:rsidRDefault="00AB2CA1" w:rsidP="00AB2CA1">
      <w:r>
        <w:t xml:space="preserve">Similarly, a driver code for a portfolio in historical simulation was implemented with the same assumptions: VaR at 95%, an initial investment of $10,000, and the use of 101 days of data for making predictions. The code is illustrated in the provided image for the portfolio </w:t>
      </w:r>
      <w:r>
        <w:t>back test</w:t>
      </w:r>
      <w:r>
        <w:t xml:space="preserve"> driver code.</w:t>
      </w:r>
    </w:p>
    <w:p w14:paraId="27522C21" w14:textId="77777777" w:rsidR="00AB2CA1" w:rsidRDefault="00AB2CA1" w:rsidP="00AB2CA1"/>
    <w:p w14:paraId="04263A0A" w14:textId="77777777" w:rsidR="000E441A" w:rsidRDefault="000E441A" w:rsidP="000E441A">
      <w:r>
        <w:rPr>
          <w:noProof/>
        </w:rPr>
        <w:lastRenderedPageBreak/>
        <w:drawing>
          <wp:inline distT="0" distB="0" distL="0" distR="0" wp14:anchorId="0FE3B234" wp14:editId="2D383E8C">
            <wp:extent cx="4813300" cy="825500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813300" cy="8255000"/>
                    </a:xfrm>
                    <a:prstGeom prst="rect">
                      <a:avLst/>
                    </a:prstGeom>
                  </pic:spPr>
                </pic:pic>
              </a:graphicData>
            </a:graphic>
          </wp:inline>
        </w:drawing>
      </w:r>
    </w:p>
    <w:p w14:paraId="498D3A8B" w14:textId="671E477E" w:rsidR="000E441A" w:rsidRDefault="00AB2CA1" w:rsidP="000E441A">
      <w:r w:rsidRPr="00AB2CA1">
        <w:t xml:space="preserve">The output for the portfolio </w:t>
      </w:r>
      <w:r w:rsidRPr="00AB2CA1">
        <w:t>back test</w:t>
      </w:r>
      <w:r w:rsidRPr="00AB2CA1">
        <w:t xml:space="preserve"> also yielded a 4% error rate, which is within the acceptable range. This result suggests that the model's predictions were consistent and dependable across multiple stocks within the portfolio.</w:t>
      </w:r>
      <w:r>
        <w:t xml:space="preserve"> </w:t>
      </w:r>
    </w:p>
    <w:p w14:paraId="4A0BC714" w14:textId="77777777" w:rsidR="000E441A" w:rsidRDefault="000E441A" w:rsidP="000E441A"/>
    <w:p w14:paraId="77BED86F" w14:textId="0ACA1C38" w:rsidR="005E1CA2" w:rsidRDefault="005E1CA2" w:rsidP="005E1CA2"/>
    <w:p w14:paraId="240651BF" w14:textId="65C2D43F" w:rsidR="005E1CA2" w:rsidRDefault="005E1CA2" w:rsidP="005E1CA2">
      <w:pPr>
        <w:pStyle w:val="Heading3"/>
      </w:pPr>
      <w:bookmarkStart w:id="102" w:name="_Toc131091334"/>
      <w:r>
        <w:t xml:space="preserve">Simple </w:t>
      </w:r>
      <w:r w:rsidRPr="00730645">
        <w:t>statistics</w:t>
      </w:r>
      <w:r>
        <w:t xml:space="preserve"> test </w:t>
      </w:r>
      <w:r w:rsidR="00353D69">
        <w:rPr>
          <w:rStyle w:val="FootnoteReference"/>
        </w:rPr>
        <w:footnoteReference w:id="19"/>
      </w:r>
      <w:r w:rsidR="00353D69">
        <w:rPr>
          <w:rStyle w:val="FootnoteReference"/>
        </w:rPr>
        <w:footnoteReference w:id="20"/>
      </w:r>
      <w:bookmarkEnd w:id="102"/>
    </w:p>
    <w:p w14:paraId="7C0C7D71" w14:textId="77777777" w:rsidR="006A5C59" w:rsidRDefault="006A5C59" w:rsidP="005E1CA2"/>
    <w:p w14:paraId="7F7A5067" w14:textId="3419F087" w:rsidR="00CE2BE1" w:rsidRDefault="00CE2BE1" w:rsidP="00CE2BE1">
      <w:r>
        <w:t>After performing back testing to evaluate the accuracy of the VaR estimates, we need to determine whether the results are statistically significant. One way to do this is by using a statistical test, such as the binomial test.</w:t>
      </w:r>
    </w:p>
    <w:p w14:paraId="126B6EEA" w14:textId="77777777" w:rsidR="00CE2BE1" w:rsidRDefault="00CE2BE1" w:rsidP="00CE2BE1"/>
    <w:p w14:paraId="3E8AC546" w14:textId="31EB2756" w:rsidR="00CE2BE1" w:rsidRDefault="00CE2BE1" w:rsidP="00CE2BE1">
      <w:r>
        <w:t>The binomial test is a statistical test that determines whether the proportion of successes in a sample is statistically different from a known population proportion. In our case, we want to determine whether the proportion of exceedances in our back testing sample is statistically different from our VaR level of 5%.</w:t>
      </w:r>
    </w:p>
    <w:p w14:paraId="6CBEE618" w14:textId="77777777" w:rsidR="00CE2BE1" w:rsidRDefault="00CE2BE1" w:rsidP="00CE2BE1"/>
    <w:p w14:paraId="728E147C" w14:textId="2038B4FE" w:rsidR="00CE2BE1" w:rsidRDefault="00CE2BE1" w:rsidP="00CE2BE1">
      <w:r>
        <w:t>To perform the binomial test, we need to determine the number of trials (n), the number of successes (k), and the probability of success (p). In our case, the number of trials is the total number of observations in our back testing sample, the number of successes is the number of exceedances, and the probability of success is our VaR level of 5%.</w:t>
      </w:r>
    </w:p>
    <w:p w14:paraId="4FB4DD4B" w14:textId="77777777" w:rsidR="00CE2BE1" w:rsidRDefault="00CE2BE1" w:rsidP="00CE2BE1"/>
    <w:p w14:paraId="689A7703" w14:textId="2926AECA" w:rsidR="00CE2BE1" w:rsidRDefault="00CE2BE1" w:rsidP="00CE2BE1">
      <w:r>
        <w:t>For example, let's assume that we have a back testing sample of 200 observations and we observe 8 exceedances. To determine whether this result is statistically significant, we can use the binomial test with n = 200, k = 8, and p = 0.05.</w:t>
      </w:r>
    </w:p>
    <w:p w14:paraId="08D49618" w14:textId="77777777" w:rsidR="00CE2BE1" w:rsidRDefault="00CE2BE1" w:rsidP="00CE2BE1"/>
    <w:p w14:paraId="5E8ECEB0" w14:textId="14F6F63B" w:rsidR="00CE2BE1" w:rsidRDefault="00CE2BE1" w:rsidP="00CE2BE1">
      <w:r>
        <w:t>The formula for the binomial test is:</w:t>
      </w:r>
      <w:r w:rsidR="00981383">
        <w:rPr>
          <w:rStyle w:val="FootnoteReference"/>
        </w:rPr>
        <w:footnoteReference w:id="21"/>
      </w:r>
    </w:p>
    <w:p w14:paraId="279C2A14" w14:textId="77777777" w:rsidR="00CE2BE1" w:rsidRDefault="00CE2BE1" w:rsidP="00CE2BE1"/>
    <w:p w14:paraId="2D070993" w14:textId="3BDABA81" w:rsidR="00CE2BE1" w:rsidRDefault="00000000" w:rsidP="00CE2BE1">
      <m:oMathPara>
        <m:oMath>
          <m:func>
            <m:funcPr>
              <m:ctrlPr>
                <w:rPr>
                  <w:rFonts w:ascii="Cambria Math" w:hAnsi="Cambria Math"/>
                </w:rPr>
              </m:ctrlPr>
            </m:funcPr>
            <m:fName>
              <m:r>
                <m:rPr>
                  <m:sty m:val="p"/>
                </m:rPr>
                <w:rPr>
                  <w:rFonts w:ascii="Cambria Math" w:hAnsi="Cambria Math"/>
                </w:rPr>
                <m:t>Pr</m:t>
              </m:r>
              <m:ctrlPr>
                <w:rPr>
                  <w:rFonts w:ascii="Cambria Math" w:hAnsi="Cambria Math"/>
                  <w:i/>
                </w:rPr>
              </m:ctrlPr>
            </m:fName>
            <m:e>
              <m:d>
                <m:dPr>
                  <m:ctrlPr>
                    <w:rPr>
                      <w:rFonts w:ascii="Cambria Math" w:hAnsi="Cambria Math"/>
                    </w:rPr>
                  </m:ctrlPr>
                </m:dPr>
                <m:e>
                  <m:r>
                    <w:rPr>
                      <w:rFonts w:ascii="Cambria Math" w:hAnsi="Cambria Math"/>
                    </w:rPr>
                    <m:t>k;n,p</m:t>
                  </m:r>
                  <m:ctrlPr>
                    <w:rPr>
                      <w:rFonts w:ascii="Cambria Math" w:hAnsi="Cambria Math"/>
                      <w:i/>
                    </w:rPr>
                  </m:ctrlPr>
                </m:e>
              </m:d>
            </m:e>
          </m:func>
          <m:r>
            <w:rPr>
              <w:rFonts w:ascii="Cambria Math" w:hAnsi="Cambria Math"/>
            </w:rPr>
            <m:t>=</m:t>
          </m:r>
          <m:func>
            <m:funcPr>
              <m:ctrlPr>
                <w:rPr>
                  <w:rFonts w:ascii="Cambria Math" w:hAnsi="Cambria Math"/>
                </w:rPr>
              </m:ctrlPr>
            </m:funcPr>
            <m:fName>
              <m:r>
                <m:rPr>
                  <m:sty m:val="p"/>
                </m:rPr>
                <w:rPr>
                  <w:rFonts w:ascii="Cambria Math" w:hAnsi="Cambria Math"/>
                </w:rPr>
                <m:t>Pr</m:t>
              </m:r>
              <m:ctrlPr>
                <w:rPr>
                  <w:rFonts w:ascii="Cambria Math" w:hAnsi="Cambria Math"/>
                  <w:i/>
                </w:rPr>
              </m:ctrlPr>
            </m:fName>
            <m:e>
              <m:d>
                <m:dPr>
                  <m:ctrlPr>
                    <w:rPr>
                      <w:rFonts w:ascii="Cambria Math" w:hAnsi="Cambria Math"/>
                    </w:rPr>
                  </m:ctrlPr>
                </m:dPr>
                <m:e>
                  <m:r>
                    <w:rPr>
                      <w:rFonts w:ascii="Cambria Math" w:hAnsi="Cambria Math"/>
                    </w:rPr>
                    <m:t>X=k</m:t>
                  </m:r>
                  <m:ctrlPr>
                    <w:rPr>
                      <w:rFonts w:ascii="Cambria Math" w:hAnsi="Cambria Math"/>
                      <w:i/>
                    </w:rPr>
                  </m:ctrlPr>
                </m:e>
              </m:d>
            </m:e>
          </m:func>
          <m:r>
            <w:rPr>
              <w:rFonts w:ascii="Cambria Math" w:hAnsi="Cambria Math"/>
            </w:rPr>
            <m:t>=</m:t>
          </m:r>
          <m:d>
            <m:dPr>
              <m:ctrlPr>
                <w:rPr>
                  <w:rFonts w:ascii="Cambria Math" w:hAnsi="Cambria Math"/>
                  <w:i/>
                </w:rPr>
              </m:ctrlPr>
            </m:dPr>
            <m:e>
              <m:f>
                <m:fPr>
                  <m:type m:val="noBar"/>
                  <m:ctrlPr>
                    <w:rPr>
                      <w:rFonts w:ascii="Cambria Math" w:eastAsia="MS Mincho" w:hAnsi="Cambria Math" w:cs="MS Mincho"/>
                    </w:rPr>
                  </m:ctrlPr>
                </m:fPr>
                <m:num>
                  <m:r>
                    <w:rPr>
                      <w:rFonts w:ascii="Cambria Math" w:hAnsi="Cambria Math"/>
                    </w:rPr>
                    <m:t>n</m:t>
                  </m:r>
                  <m:ctrlPr>
                    <w:rPr>
                      <w:rFonts w:ascii="Cambria Math" w:hAnsi="Cambria Math"/>
                      <w:i/>
                    </w:rPr>
                  </m:ctrlPr>
                </m:num>
                <m:den>
                  <m:r>
                    <w:rPr>
                      <w:rFonts w:ascii="Cambria Math" w:hAnsi="Cambria Math"/>
                    </w:rPr>
                    <m:t>k</m:t>
                  </m:r>
                  <m:ctrlPr>
                    <w:rPr>
                      <w:rFonts w:ascii="Cambria Math" w:hAnsi="Cambria Math"/>
                      <w:i/>
                    </w:rPr>
                  </m:ctrlPr>
                </m:den>
              </m:f>
            </m:e>
          </m:d>
          <m:sSup>
            <m:sSupPr>
              <m:ctrlPr>
                <w:rPr>
                  <w:rFonts w:ascii="Cambria Math" w:hAnsi="Cambria Math"/>
                  <w:i/>
                </w:rPr>
              </m:ctrlPr>
            </m:sSupPr>
            <m:e>
              <m:r>
                <w:rPr>
                  <w:rFonts w:ascii="Cambria Math" w:hAnsi="Cambria Math"/>
                </w:rPr>
                <m:t>p</m:t>
              </m:r>
            </m:e>
            <m:sup>
              <m:r>
                <w:rPr>
                  <w:rFonts w:ascii="Cambria Math" w:hAnsi="Cambria Math"/>
                </w:rPr>
                <m:t>k</m:t>
              </m:r>
            </m:sup>
          </m:sSup>
          <m:sSup>
            <m:sSupPr>
              <m:ctrlPr>
                <w:rPr>
                  <w:rFonts w:ascii="Cambria Math" w:hAnsi="Cambria Math"/>
                  <w:i/>
                </w:rPr>
              </m:ctrlPr>
            </m:sSupPr>
            <m:e>
              <m:d>
                <m:dPr>
                  <m:ctrlPr>
                    <w:rPr>
                      <w:rFonts w:ascii="Cambria Math" w:hAnsi="Cambria Math"/>
                    </w:rPr>
                  </m:ctrlPr>
                </m:dPr>
                <m:e>
                  <m:r>
                    <w:rPr>
                      <w:rFonts w:ascii="Cambria Math" w:hAnsi="Cambria Math"/>
                    </w:rPr>
                    <m:t>1-p</m:t>
                  </m:r>
                  <m:ctrlPr>
                    <w:rPr>
                      <w:rFonts w:ascii="Cambria Math" w:hAnsi="Cambria Math"/>
                      <w:i/>
                    </w:rPr>
                  </m:ctrlPr>
                </m:e>
              </m:d>
            </m:e>
            <m:sup>
              <m:r>
                <w:rPr>
                  <w:rFonts w:ascii="Cambria Math" w:hAnsi="Cambria Math"/>
                </w:rPr>
                <m:t>n-k</m:t>
              </m:r>
            </m:sup>
          </m:sSup>
        </m:oMath>
      </m:oMathPara>
    </w:p>
    <w:p w14:paraId="02070ABF" w14:textId="77777777" w:rsidR="00CE2BE1" w:rsidRDefault="00CE2BE1" w:rsidP="00CE2BE1"/>
    <w:p w14:paraId="6333F9A8" w14:textId="77777777" w:rsidR="00CE2BE1" w:rsidRDefault="00CE2BE1" w:rsidP="00CE2BE1">
      <w:r>
        <w:t>Plugging in our values, we get:</w:t>
      </w:r>
    </w:p>
    <w:p w14:paraId="5BFD8BAE" w14:textId="77777777" w:rsidR="00CE2BE1" w:rsidRDefault="00CE2BE1" w:rsidP="00CE2BE1"/>
    <w:p w14:paraId="28E48767" w14:textId="17BDDF61" w:rsidR="00CE2BE1" w:rsidRDefault="00000000" w:rsidP="00CE2BE1">
      <m:oMathPara>
        <m:oMath>
          <m:func>
            <m:funcPr>
              <m:ctrlPr>
                <w:rPr>
                  <w:rFonts w:ascii="Cambria Math" w:hAnsi="Cambria Math"/>
                </w:rPr>
              </m:ctrlPr>
            </m:funcPr>
            <m:fName>
              <m:r>
                <m:rPr>
                  <m:sty m:val="p"/>
                </m:rPr>
                <w:rPr>
                  <w:rFonts w:ascii="Cambria Math" w:hAnsi="Cambria Math"/>
                </w:rPr>
                <m:t>Pr</m:t>
              </m:r>
              <m:ctrlPr>
                <w:rPr>
                  <w:rFonts w:ascii="Cambria Math" w:hAnsi="Cambria Math"/>
                  <w:i/>
                </w:rPr>
              </m:ctrlPr>
            </m:fName>
            <m:e>
              <m:d>
                <m:dPr>
                  <m:ctrlPr>
                    <w:rPr>
                      <w:rFonts w:ascii="Cambria Math" w:hAnsi="Cambria Math"/>
                    </w:rPr>
                  </m:ctrlPr>
                </m:dPr>
                <m:e>
                  <m:r>
                    <w:rPr>
                      <w:rFonts w:ascii="Cambria Math" w:hAnsi="Cambria Math"/>
                    </w:rPr>
                    <m:t>8;200,0.05</m:t>
                  </m:r>
                  <m:ctrlPr>
                    <w:rPr>
                      <w:rFonts w:ascii="Cambria Math" w:hAnsi="Cambria Math"/>
                      <w:i/>
                    </w:rPr>
                  </m:ctrlPr>
                </m:e>
              </m:d>
            </m:e>
          </m:func>
          <m:r>
            <w:rPr>
              <w:rFonts w:ascii="Cambria Math" w:hAnsi="Cambria Math"/>
            </w:rPr>
            <m:t>=</m:t>
          </m:r>
          <m:func>
            <m:funcPr>
              <m:ctrlPr>
                <w:rPr>
                  <w:rFonts w:ascii="Cambria Math" w:hAnsi="Cambria Math"/>
                </w:rPr>
              </m:ctrlPr>
            </m:funcPr>
            <m:fName>
              <m:r>
                <m:rPr>
                  <m:sty m:val="p"/>
                </m:rPr>
                <w:rPr>
                  <w:rFonts w:ascii="Cambria Math" w:hAnsi="Cambria Math"/>
                </w:rPr>
                <m:t>Pr</m:t>
              </m:r>
              <m:ctrlPr>
                <w:rPr>
                  <w:rFonts w:ascii="Cambria Math" w:hAnsi="Cambria Math"/>
                  <w:i/>
                </w:rPr>
              </m:ctrlPr>
            </m:fName>
            <m:e>
              <m:d>
                <m:dPr>
                  <m:ctrlPr>
                    <w:rPr>
                      <w:rFonts w:ascii="Cambria Math" w:hAnsi="Cambria Math"/>
                    </w:rPr>
                  </m:ctrlPr>
                </m:dPr>
                <m:e>
                  <m:r>
                    <w:rPr>
                      <w:rFonts w:ascii="Cambria Math" w:hAnsi="Cambria Math"/>
                    </w:rPr>
                    <m:t>X=8</m:t>
                  </m:r>
                  <m:ctrlPr>
                    <w:rPr>
                      <w:rFonts w:ascii="Cambria Math" w:hAnsi="Cambria Math"/>
                      <w:i/>
                    </w:rPr>
                  </m:ctrlPr>
                </m:e>
              </m:d>
            </m:e>
          </m:func>
          <m:r>
            <w:rPr>
              <w:rFonts w:ascii="Cambria Math" w:hAnsi="Cambria Math"/>
            </w:rPr>
            <m:t>=</m:t>
          </m:r>
          <m:d>
            <m:dPr>
              <m:ctrlPr>
                <w:rPr>
                  <w:rFonts w:ascii="Cambria Math" w:hAnsi="Cambria Math"/>
                  <w:i/>
                </w:rPr>
              </m:ctrlPr>
            </m:dPr>
            <m:e>
              <m:f>
                <m:fPr>
                  <m:type m:val="noBar"/>
                  <m:ctrlPr>
                    <w:rPr>
                      <w:rFonts w:ascii="Cambria Math" w:eastAsia="MS Mincho" w:hAnsi="Cambria Math" w:cs="MS Mincho"/>
                    </w:rPr>
                  </m:ctrlPr>
                </m:fPr>
                <m:num>
                  <m:r>
                    <w:rPr>
                      <w:rFonts w:ascii="Cambria Math" w:hAnsi="Cambria Math"/>
                    </w:rPr>
                    <m:t>200</m:t>
                  </m:r>
                  <m:ctrlPr>
                    <w:rPr>
                      <w:rFonts w:ascii="Cambria Math" w:hAnsi="Cambria Math"/>
                      <w:i/>
                    </w:rPr>
                  </m:ctrlPr>
                </m:num>
                <m:den>
                  <m:r>
                    <w:rPr>
                      <w:rFonts w:ascii="Cambria Math" w:hAnsi="Cambria Math"/>
                    </w:rPr>
                    <m:t>8</m:t>
                  </m:r>
                  <m:ctrlPr>
                    <w:rPr>
                      <w:rFonts w:ascii="Cambria Math" w:hAnsi="Cambria Math"/>
                      <w:i/>
                    </w:rPr>
                  </m:ctrlPr>
                </m:den>
              </m:f>
            </m:e>
          </m:d>
          <m:sSup>
            <m:sSupPr>
              <m:ctrlPr>
                <w:rPr>
                  <w:rFonts w:ascii="Cambria Math" w:hAnsi="Cambria Math"/>
                  <w:i/>
                </w:rPr>
              </m:ctrlPr>
            </m:sSupPr>
            <m:e>
              <m:r>
                <w:rPr>
                  <w:rFonts w:ascii="Cambria Math" w:hAnsi="Cambria Math"/>
                </w:rPr>
                <m:t>0.05</m:t>
              </m:r>
            </m:e>
            <m:sup>
              <m:r>
                <w:rPr>
                  <w:rFonts w:ascii="Cambria Math" w:hAnsi="Cambria Math"/>
                </w:rPr>
                <m:t>8</m:t>
              </m:r>
            </m:sup>
          </m:sSup>
          <m:sSup>
            <m:sSupPr>
              <m:ctrlPr>
                <w:rPr>
                  <w:rFonts w:ascii="Cambria Math" w:hAnsi="Cambria Math"/>
                  <w:i/>
                </w:rPr>
              </m:ctrlPr>
            </m:sSupPr>
            <m:e>
              <m:d>
                <m:dPr>
                  <m:ctrlPr>
                    <w:rPr>
                      <w:rFonts w:ascii="Cambria Math" w:hAnsi="Cambria Math"/>
                    </w:rPr>
                  </m:ctrlPr>
                </m:dPr>
                <m:e>
                  <m:r>
                    <w:rPr>
                      <w:rFonts w:ascii="Cambria Math" w:hAnsi="Cambria Math"/>
                    </w:rPr>
                    <m:t>1-0.05</m:t>
                  </m:r>
                  <m:ctrlPr>
                    <w:rPr>
                      <w:rFonts w:ascii="Cambria Math" w:hAnsi="Cambria Math"/>
                      <w:i/>
                    </w:rPr>
                  </m:ctrlPr>
                </m:e>
              </m:d>
            </m:e>
            <m:sup>
              <m:r>
                <w:rPr>
                  <w:rFonts w:ascii="Cambria Math" w:hAnsi="Cambria Math"/>
                </w:rPr>
                <m:t>200-8</m:t>
              </m:r>
            </m:sup>
          </m:sSup>
        </m:oMath>
      </m:oMathPara>
    </w:p>
    <w:p w14:paraId="622B3130" w14:textId="77777777" w:rsidR="00CE2BE1" w:rsidRDefault="00CE2BE1" w:rsidP="00CE2BE1"/>
    <w:p w14:paraId="2E0AF62D" w14:textId="77777777" w:rsidR="00CE2BE1" w:rsidRDefault="00CE2BE1" w:rsidP="00CE2BE1">
      <w:r>
        <w:t>Solving this equation, we get a p-value of 0.327, which means that we cannot reject the null hypothesis that the proportion of exceedances is not statistically different from our VaR level of 5%. Therefore, we can conclude that our VaR estimates are statistically acceptable at the 5% level.</w:t>
      </w:r>
    </w:p>
    <w:p w14:paraId="7592D9DC" w14:textId="77777777" w:rsidR="00CE2BE1" w:rsidRDefault="00CE2BE1" w:rsidP="00CE2BE1"/>
    <w:p w14:paraId="1DBCD1FF" w14:textId="77777777" w:rsidR="00CE2BE1" w:rsidRDefault="00CE2BE1" w:rsidP="00CE2BE1">
      <w:r>
        <w:t>In hypothesis testing, the p-value is the probability of observing a test statistic as extreme as, or more extreme than, the one calculated from the sample data, assuming the null hypothesis is true. In other words, it tells us how likely we are to observe the sample data if the null hypothesis is true.</w:t>
      </w:r>
    </w:p>
    <w:p w14:paraId="6FD0EDE3" w14:textId="77777777" w:rsidR="00CE2BE1" w:rsidRDefault="00CE2BE1" w:rsidP="00CE2BE1"/>
    <w:p w14:paraId="3D431DE4" w14:textId="77777777" w:rsidR="00CE2BE1" w:rsidRDefault="00CE2BE1" w:rsidP="00CE2BE1">
      <w:r>
        <w:t>In the case of the binomial test, the null hypothesis is that the proportion of successes (i.e., the proportion of times the model correctly predicted the direction of the stock price movement) is equal to a predetermined value, typically 0.5. The alternative hypothesis is that the proportion of successes is different from 0.5.</w:t>
      </w:r>
    </w:p>
    <w:p w14:paraId="52DE9A8E" w14:textId="77777777" w:rsidR="00CE2BE1" w:rsidRDefault="00CE2BE1" w:rsidP="00CE2BE1"/>
    <w:p w14:paraId="40DC148D" w14:textId="77777777" w:rsidR="00CE2BE1" w:rsidRDefault="00CE2BE1" w:rsidP="00CE2BE1">
      <w:r>
        <w:t>In the example given, the sample data showed a 4% error rate in 100 data points. The null hypothesis is that the proportion of correct predictions is 0.5. Using the binomial formula, we calculated the probability of observing 8 or fewer correct predictions out of 100, assuming the proportion of correct predictions is 0.5. The resulting p-value was 0.327, which means that there is a 32.7% chance of observing 8 or fewer correct predictions out of 100, assuming the null hypothesis is true.</w:t>
      </w:r>
    </w:p>
    <w:p w14:paraId="560D2C54" w14:textId="77777777" w:rsidR="00CE2BE1" w:rsidRDefault="00CE2BE1" w:rsidP="00CE2BE1"/>
    <w:p w14:paraId="46795384" w14:textId="526A7AD1" w:rsidR="006A5C59" w:rsidRDefault="00CE2BE1" w:rsidP="00CE2BE1">
      <w:r>
        <w:t>The level of significance, typically denoted by alpha, is a threshold below which we reject the null hypothesis. The most commonly used level of significance is 0.05, which means that if the p-value is less than 0.05, we reject the null hypothesis and conclude that the alternative hypothesis is true. However, if the p-value is greater than 0.05, we fail to reject the null hypothesis.</w:t>
      </w:r>
    </w:p>
    <w:p w14:paraId="5EB4ADE6" w14:textId="77777777" w:rsidR="00A451F4" w:rsidRDefault="00A451F4" w:rsidP="00CE2BE1"/>
    <w:p w14:paraId="235B619C" w14:textId="77777777" w:rsidR="00A451F4" w:rsidRDefault="00A451F4" w:rsidP="00A451F4">
      <w:r>
        <w:t>In this case, the p-value of 0.327 is greater than 0.05, which means that there is not enough evidence to reject the null hypothesis. In other words, the observed error rate of 4% is not significantly different from what we would expect if the model had a 50% success rate. Therefore, we can say that the model is not significantly different from random guessing in terms of predicting the direction of stock price movements.</w:t>
      </w:r>
    </w:p>
    <w:p w14:paraId="03BC5041" w14:textId="77777777" w:rsidR="00A451F4" w:rsidRDefault="00A451F4" w:rsidP="00A451F4"/>
    <w:p w14:paraId="6A5F7207" w14:textId="77777777" w:rsidR="00A451F4" w:rsidRDefault="00A451F4" w:rsidP="00A451F4">
      <w:r>
        <w:t>It is important to note that the choice of the level of significance (alpha) can affect the interpretation of the p-value. If we choose a higher alpha level, such as 0.1, then the observed results would be considered statistically significant. On the other hand, if we choose a lower alpha level, such as 0.01, then the observed results would not be considered statistically significant.</w:t>
      </w:r>
    </w:p>
    <w:p w14:paraId="6AA65B05" w14:textId="77777777" w:rsidR="00A451F4" w:rsidRDefault="00A451F4" w:rsidP="00A451F4"/>
    <w:p w14:paraId="548DEEDD" w14:textId="5A103678" w:rsidR="00A451F4" w:rsidRDefault="00A451F4" w:rsidP="00A451F4">
      <w:r>
        <w:t>Additionally, it is important to consider the context and practical implications of the results when interpreting the p-value. A statistically significant result does not necessarily imply practical significance, and vice versa. For example, a small difference in error rates between two models may be statistically significant if the sample size is large enough but may not have practical significance if the difference is too small to have a meaningful impact on decision-making.</w:t>
      </w:r>
      <w:r w:rsidR="00E41BDF">
        <w:rPr>
          <w:rStyle w:val="FootnoteReference"/>
        </w:rPr>
        <w:footnoteReference w:id="22"/>
      </w:r>
      <w:r w:rsidR="00E41BDF">
        <w:rPr>
          <w:rStyle w:val="FootnoteReference"/>
        </w:rPr>
        <w:footnoteReference w:id="23"/>
      </w:r>
    </w:p>
    <w:p w14:paraId="75C1B94A" w14:textId="77777777" w:rsidR="00780F67" w:rsidRDefault="00780F67" w:rsidP="005E1CA2"/>
    <w:p w14:paraId="614CBB65" w14:textId="48F4013E" w:rsidR="00755ABF" w:rsidRDefault="009E50E6" w:rsidP="009E50E6">
      <w:pPr>
        <w:pStyle w:val="Heading2"/>
      </w:pPr>
      <w:bookmarkStart w:id="103" w:name="_Toc131091335"/>
      <w:r w:rsidRPr="009E50E6">
        <w:t>Implementation details</w:t>
      </w:r>
      <w:bookmarkEnd w:id="103"/>
    </w:p>
    <w:p w14:paraId="02780C9F" w14:textId="3705FCF4" w:rsidR="00FA62E2" w:rsidRDefault="00FA62E2" w:rsidP="00FA62E2">
      <w:pPr>
        <w:rPr>
          <w:lang w:eastAsia="en-US"/>
        </w:rPr>
      </w:pPr>
      <w:r w:rsidRPr="00FA62E2">
        <w:rPr>
          <w:lang w:eastAsia="en-US"/>
        </w:rPr>
        <w:t>In this section, we will discuss the implementation details of the financial risk management program, focusing on the algorithms used, the programming languages employed, the software development tools utilized, and the challenges encountered during the implementation process, along with how they were overcome.</w:t>
      </w:r>
    </w:p>
    <w:p w14:paraId="381E8291" w14:textId="77777777" w:rsidR="00FA62E2" w:rsidRDefault="00FA62E2" w:rsidP="00FA62E2">
      <w:pPr>
        <w:rPr>
          <w:lang w:eastAsia="en-US"/>
        </w:rPr>
      </w:pPr>
    </w:p>
    <w:p w14:paraId="6A725361" w14:textId="77777777" w:rsidR="007055AF" w:rsidRDefault="007055AF" w:rsidP="00644B5A">
      <w:pPr>
        <w:pStyle w:val="Heading3"/>
      </w:pPr>
      <w:bookmarkStart w:id="104" w:name="_Toc131091336"/>
      <w:r>
        <w:t>Algorithms Used</w:t>
      </w:r>
      <w:bookmarkEnd w:id="104"/>
    </w:p>
    <w:p w14:paraId="0A1FF04B" w14:textId="3EF5A461" w:rsidR="00FA62E2" w:rsidRDefault="007055AF" w:rsidP="007055AF">
      <w:pPr>
        <w:rPr>
          <w:lang w:eastAsia="en-US"/>
        </w:rPr>
      </w:pPr>
      <w:r>
        <w:rPr>
          <w:lang w:eastAsia="en-US"/>
        </w:rPr>
        <w:t>The financial risk management program employs a variety of algorithms for calculating Value at Risk (VaR) for single stocks, portfolios, and options. The main methods used are:</w:t>
      </w:r>
    </w:p>
    <w:p w14:paraId="19E66489" w14:textId="237B0915" w:rsidR="00644B5A" w:rsidRDefault="00644B5A" w:rsidP="00644B5A">
      <w:pPr>
        <w:pStyle w:val="ListParagraph"/>
        <w:numPr>
          <w:ilvl w:val="0"/>
          <w:numId w:val="38"/>
        </w:numPr>
      </w:pPr>
      <w:r w:rsidRPr="00644B5A">
        <w:lastRenderedPageBreak/>
        <w:t xml:space="preserve">Historical Simulation (HS): This method involves using historical data to estimate potential future losses. By </w:t>
      </w:r>
      <w:r w:rsidR="001B6822" w:rsidRPr="00644B5A">
        <w:t>analysing</w:t>
      </w:r>
      <w:r w:rsidRPr="00644B5A">
        <w:t xml:space="preserve"> historical price changes, we can estimate the probability distribution of potential future losses and compute the </w:t>
      </w:r>
      <w:r w:rsidR="001B6822" w:rsidRPr="00644B5A">
        <w:t>VaR</w:t>
      </w:r>
    </w:p>
    <w:p w14:paraId="38307869" w14:textId="77777777" w:rsidR="009B4CB4" w:rsidRDefault="009B4CB4" w:rsidP="009B4CB4">
      <w:pPr>
        <w:pStyle w:val="ListParagraph"/>
        <w:numPr>
          <w:ilvl w:val="0"/>
          <w:numId w:val="38"/>
        </w:numPr>
      </w:pPr>
      <w:r>
        <w:t>Parametric Method: This method assumes that the returns follow a certain probability distribution, such as the normal or t-distribution. There are two versions of the parametric method implemented in this program:</w:t>
      </w:r>
    </w:p>
    <w:p w14:paraId="368827EA" w14:textId="474E3F4D" w:rsidR="009B4CB4" w:rsidRDefault="009B4CB4" w:rsidP="009B4CB4">
      <w:pPr>
        <w:pStyle w:val="ListParagraph"/>
        <w:numPr>
          <w:ilvl w:val="1"/>
          <w:numId w:val="38"/>
        </w:numPr>
      </w:pPr>
      <w:r>
        <w:t>Method 1: Assumes normally distributed returns.</w:t>
      </w:r>
    </w:p>
    <w:p w14:paraId="3A463B8B" w14:textId="743E7A5A" w:rsidR="00644B5A" w:rsidRDefault="009B4CB4" w:rsidP="009B4CB4">
      <w:pPr>
        <w:pStyle w:val="ListParagraph"/>
        <w:numPr>
          <w:ilvl w:val="1"/>
          <w:numId w:val="38"/>
        </w:numPr>
      </w:pPr>
      <w:r>
        <w:t>Method 2: Assumes returns follow a t-distribution with estimated degrees of freedom.</w:t>
      </w:r>
    </w:p>
    <w:p w14:paraId="01177066" w14:textId="407C86F4" w:rsidR="009B4CB4" w:rsidRDefault="009B4CB4" w:rsidP="009B4CB4">
      <w:pPr>
        <w:pStyle w:val="ListParagraph"/>
        <w:numPr>
          <w:ilvl w:val="0"/>
          <w:numId w:val="38"/>
        </w:numPr>
      </w:pPr>
      <w:r>
        <w:t xml:space="preserve">Monte Carlo Simulation (MCS): This method uses random sampling and statistical </w:t>
      </w:r>
      <w:r w:rsidR="001B6822">
        <w:t>modelling</w:t>
      </w:r>
      <w:r>
        <w:t xml:space="preserve"> to estimate the probability distribution of potential future losses. MCS is performed in two different ways in this program:</w:t>
      </w:r>
    </w:p>
    <w:p w14:paraId="7B3FB78B" w14:textId="39A85A7D" w:rsidR="009B4CB4" w:rsidRDefault="009B4CB4" w:rsidP="009B4CB4">
      <w:pPr>
        <w:pStyle w:val="ListParagraph"/>
        <w:numPr>
          <w:ilvl w:val="1"/>
          <w:numId w:val="38"/>
        </w:numPr>
      </w:pPr>
      <w:r>
        <w:t>Method 1: Assumes normally distributed returns.</w:t>
      </w:r>
    </w:p>
    <w:p w14:paraId="53842D0B" w14:textId="4A7E419C" w:rsidR="009B4CB4" w:rsidRDefault="009B4CB4" w:rsidP="009B4CB4">
      <w:pPr>
        <w:pStyle w:val="ListParagraph"/>
        <w:numPr>
          <w:ilvl w:val="1"/>
          <w:numId w:val="38"/>
        </w:numPr>
      </w:pPr>
      <w:r>
        <w:t>Method 2: Assumes returns follow a t-distribution with estimated degrees of freedom.</w:t>
      </w:r>
    </w:p>
    <w:p w14:paraId="2EC990C2" w14:textId="0DF699A6" w:rsidR="002A5716" w:rsidRDefault="002A5716" w:rsidP="002A5716">
      <w:pPr>
        <w:pStyle w:val="ListParagraph"/>
        <w:numPr>
          <w:ilvl w:val="0"/>
          <w:numId w:val="38"/>
        </w:numPr>
      </w:pPr>
      <w:r w:rsidRPr="002A5716">
        <w:t>Option VaR: The program calculates VaR for a portfolio of options using both Historical Simulation and Monte Carlo Simulation methods.</w:t>
      </w:r>
    </w:p>
    <w:p w14:paraId="39B61263" w14:textId="77777777" w:rsidR="006D37A5" w:rsidRDefault="006D37A5" w:rsidP="006D37A5"/>
    <w:p w14:paraId="67CADD01" w14:textId="55196140" w:rsidR="006D37A5" w:rsidRDefault="006D37A5" w:rsidP="00462D46">
      <w:pPr>
        <w:pStyle w:val="Heading3"/>
      </w:pPr>
      <w:bookmarkStart w:id="105" w:name="_Toc131091337"/>
      <w:r w:rsidRPr="006D37A5">
        <w:t>Programming Language(s)</w:t>
      </w:r>
      <w:bookmarkEnd w:id="105"/>
    </w:p>
    <w:p w14:paraId="4FEA6DB4" w14:textId="77777777" w:rsidR="00462D46" w:rsidRDefault="00462D46" w:rsidP="00E9066C">
      <w:pPr>
        <w:rPr>
          <w:lang w:eastAsia="en-US"/>
        </w:rPr>
      </w:pPr>
    </w:p>
    <w:p w14:paraId="0B499B24" w14:textId="77777777" w:rsidR="00CD43D8" w:rsidRDefault="00CD43D8" w:rsidP="00CD43D8">
      <w:pPr>
        <w:rPr>
          <w:lang w:eastAsia="en-US"/>
        </w:rPr>
      </w:pPr>
      <w:r>
        <w:rPr>
          <w:lang w:eastAsia="en-US"/>
        </w:rPr>
        <w:t>Backend</w:t>
      </w:r>
    </w:p>
    <w:p w14:paraId="21D1604A" w14:textId="46243DF4" w:rsidR="00CD43D8" w:rsidRDefault="00CD43D8" w:rsidP="00CD43D8">
      <w:pPr>
        <w:rPr>
          <w:lang w:eastAsia="en-US"/>
        </w:rPr>
      </w:pPr>
      <w:r>
        <w:rPr>
          <w:lang w:eastAsia="en-US"/>
        </w:rPr>
        <w:t>Python is used for the backend calculations and data processing. Python is a popular choice for financial analysis due to its readability, flexibility, and extensive library support. Python's numerical and scientific libraries, such as NumPy, pandas, and SciPy, provide essential tools for data analysis, manipulation, and statistical modelling.</w:t>
      </w:r>
    </w:p>
    <w:p w14:paraId="7867B0CD" w14:textId="77777777" w:rsidR="00CD43D8" w:rsidRDefault="00CD43D8" w:rsidP="00CD43D8">
      <w:pPr>
        <w:rPr>
          <w:lang w:eastAsia="en-US"/>
        </w:rPr>
      </w:pPr>
    </w:p>
    <w:p w14:paraId="3CF691F9" w14:textId="77777777" w:rsidR="00CD43D8" w:rsidRDefault="00CD43D8" w:rsidP="00CD43D8">
      <w:pPr>
        <w:rPr>
          <w:lang w:eastAsia="en-US"/>
        </w:rPr>
      </w:pPr>
      <w:r>
        <w:rPr>
          <w:lang w:eastAsia="en-US"/>
        </w:rPr>
        <w:t>Frontend</w:t>
      </w:r>
    </w:p>
    <w:p w14:paraId="4FCC5841" w14:textId="02DB0450" w:rsidR="00E9066C" w:rsidRDefault="00CD43D8" w:rsidP="00CD43D8">
      <w:pPr>
        <w:rPr>
          <w:lang w:eastAsia="en-US"/>
        </w:rPr>
      </w:pPr>
      <w:r>
        <w:rPr>
          <w:lang w:eastAsia="en-US"/>
        </w:rPr>
        <w:t>JavaScript is employed for the frontend development, specifically using the React library. React is a popular and powerful JavaScript library for building user interfaces, allowing for the creation of responsive and dynamic web applications. By using React, the frontend can efficiently display results, handle user inputs, and communicate with the backend, creating a seamless user experience.</w:t>
      </w:r>
      <w:r w:rsidR="00B327CB">
        <w:rPr>
          <w:lang w:eastAsia="en-US"/>
        </w:rPr>
        <w:br/>
      </w:r>
      <w:r w:rsidR="00B327CB">
        <w:rPr>
          <w:lang w:eastAsia="en-US"/>
        </w:rPr>
        <w:br/>
      </w:r>
    </w:p>
    <w:p w14:paraId="0AA344AB" w14:textId="77777777" w:rsidR="00A35CF2" w:rsidRDefault="00A35CF2" w:rsidP="00A35CF2">
      <w:pPr>
        <w:pStyle w:val="Heading3"/>
      </w:pPr>
      <w:bookmarkStart w:id="106" w:name="_Toc131091338"/>
      <w:r>
        <w:t>Software Development Tools</w:t>
      </w:r>
      <w:bookmarkEnd w:id="106"/>
    </w:p>
    <w:p w14:paraId="348DFA56" w14:textId="77777777" w:rsidR="00A35CF2" w:rsidRDefault="00A35CF2" w:rsidP="00A35CF2">
      <w:pPr>
        <w:rPr>
          <w:lang w:eastAsia="en-US"/>
        </w:rPr>
      </w:pPr>
      <w:r>
        <w:rPr>
          <w:lang w:eastAsia="en-US"/>
        </w:rPr>
        <w:t>Various software development tools were used to build the financial risk management program, including:</w:t>
      </w:r>
    </w:p>
    <w:p w14:paraId="45C98125" w14:textId="77777777" w:rsidR="00A35CF2" w:rsidRDefault="00A35CF2" w:rsidP="00A35CF2">
      <w:pPr>
        <w:rPr>
          <w:lang w:eastAsia="en-US"/>
        </w:rPr>
      </w:pPr>
    </w:p>
    <w:p w14:paraId="4E65A2AC" w14:textId="7D339079" w:rsidR="00A35CF2" w:rsidRPr="00A35CF2" w:rsidRDefault="00A35CF2" w:rsidP="00A35CF2">
      <w:pPr>
        <w:rPr>
          <w:b/>
          <w:bCs/>
          <w:lang w:eastAsia="en-US"/>
        </w:rPr>
      </w:pPr>
      <w:r w:rsidRPr="00A35CF2">
        <w:rPr>
          <w:b/>
          <w:bCs/>
          <w:lang w:eastAsia="en-US"/>
        </w:rPr>
        <w:t>Visual Studio Code</w:t>
      </w:r>
    </w:p>
    <w:p w14:paraId="5E6C425B" w14:textId="7FFAAA56" w:rsidR="00A35CF2" w:rsidRDefault="00A35CF2" w:rsidP="00A35CF2">
      <w:pPr>
        <w:rPr>
          <w:lang w:eastAsia="en-US"/>
        </w:rPr>
      </w:pPr>
      <w:r>
        <w:rPr>
          <w:lang w:eastAsia="en-US"/>
        </w:rPr>
        <w:t>A versatile IDE used for coding, debugging, and organizing the program, ensuring proper structure and maintainability.</w:t>
      </w:r>
    </w:p>
    <w:p w14:paraId="62E42485" w14:textId="77777777" w:rsidR="00A35CF2" w:rsidRDefault="00A35CF2" w:rsidP="00A35CF2">
      <w:pPr>
        <w:rPr>
          <w:lang w:eastAsia="en-US"/>
        </w:rPr>
      </w:pPr>
    </w:p>
    <w:p w14:paraId="70D0C123" w14:textId="77777777" w:rsidR="00A35CF2" w:rsidRPr="00A35CF2" w:rsidRDefault="00A35CF2" w:rsidP="00A35CF2">
      <w:pPr>
        <w:rPr>
          <w:b/>
          <w:bCs/>
          <w:lang w:eastAsia="en-US"/>
        </w:rPr>
      </w:pPr>
      <w:r w:rsidRPr="00A35CF2">
        <w:rPr>
          <w:b/>
          <w:bCs/>
          <w:lang w:eastAsia="en-US"/>
        </w:rPr>
        <w:t>Jupyter Notebook</w:t>
      </w:r>
    </w:p>
    <w:p w14:paraId="7A3A75B2" w14:textId="600D144D" w:rsidR="00A35CF2" w:rsidRDefault="00A35CF2" w:rsidP="00A35CF2">
      <w:pPr>
        <w:rPr>
          <w:lang w:eastAsia="en-US"/>
        </w:rPr>
      </w:pPr>
      <w:r>
        <w:rPr>
          <w:lang w:eastAsia="en-US"/>
        </w:rPr>
        <w:t>Employed for the initial development and testing of the algorithms, providing an interactive environment for writing and executing code.</w:t>
      </w:r>
    </w:p>
    <w:p w14:paraId="52B4AE3B" w14:textId="77777777" w:rsidR="00A35CF2" w:rsidRDefault="00A35CF2" w:rsidP="00A35CF2">
      <w:pPr>
        <w:rPr>
          <w:lang w:eastAsia="en-US"/>
        </w:rPr>
      </w:pPr>
    </w:p>
    <w:p w14:paraId="2904FFA3" w14:textId="77777777" w:rsidR="00A35CF2" w:rsidRPr="00A35CF2" w:rsidRDefault="00A35CF2" w:rsidP="00A35CF2">
      <w:pPr>
        <w:rPr>
          <w:b/>
          <w:bCs/>
          <w:lang w:eastAsia="en-US"/>
        </w:rPr>
      </w:pPr>
      <w:r w:rsidRPr="00A35CF2">
        <w:rPr>
          <w:b/>
          <w:bCs/>
          <w:lang w:eastAsia="en-US"/>
        </w:rPr>
        <w:t>Django REST framework</w:t>
      </w:r>
    </w:p>
    <w:p w14:paraId="2FC2294C" w14:textId="00286706" w:rsidR="00A35CF2" w:rsidRDefault="00A35CF2" w:rsidP="00A35CF2">
      <w:pPr>
        <w:rPr>
          <w:lang w:eastAsia="en-US"/>
        </w:rPr>
      </w:pPr>
      <w:r>
        <w:rPr>
          <w:lang w:eastAsia="en-US"/>
        </w:rPr>
        <w:t>A high-level Python web framework used to create a web application that allows users to interact with the financial risk management program, handling the backend and facilitating the creation of a REST API.</w:t>
      </w:r>
    </w:p>
    <w:p w14:paraId="4403C124" w14:textId="77777777" w:rsidR="00A35CF2" w:rsidRPr="00A35CF2" w:rsidRDefault="00A35CF2" w:rsidP="00A35CF2">
      <w:pPr>
        <w:rPr>
          <w:b/>
          <w:bCs/>
          <w:lang w:eastAsia="en-US"/>
        </w:rPr>
      </w:pPr>
      <w:r w:rsidRPr="00A35CF2">
        <w:rPr>
          <w:b/>
          <w:bCs/>
          <w:lang w:eastAsia="en-US"/>
        </w:rPr>
        <w:lastRenderedPageBreak/>
        <w:t>React</w:t>
      </w:r>
    </w:p>
    <w:p w14:paraId="46B7175C" w14:textId="6A907C77" w:rsidR="00A35CF2" w:rsidRDefault="00A35CF2" w:rsidP="00A35CF2">
      <w:pPr>
        <w:rPr>
          <w:lang w:eastAsia="en-US"/>
        </w:rPr>
      </w:pPr>
      <w:r>
        <w:rPr>
          <w:lang w:eastAsia="en-US"/>
        </w:rPr>
        <w:t>A JavaScript library for building user interfaces, employed for the frontend development of the web application.</w:t>
      </w:r>
    </w:p>
    <w:p w14:paraId="4E943926" w14:textId="77777777" w:rsidR="00A35CF2" w:rsidRDefault="00A35CF2" w:rsidP="00A35CF2">
      <w:pPr>
        <w:rPr>
          <w:lang w:eastAsia="en-US"/>
        </w:rPr>
      </w:pPr>
    </w:p>
    <w:p w14:paraId="7907FA96" w14:textId="77777777" w:rsidR="00A35CF2" w:rsidRDefault="00A35CF2" w:rsidP="00A35CF2">
      <w:pPr>
        <w:pStyle w:val="Heading3"/>
      </w:pPr>
      <w:bookmarkStart w:id="107" w:name="_Toc131091339"/>
      <w:r>
        <w:t>Challenges Encountered during the Implementation Process, and How They Were Overcome</w:t>
      </w:r>
      <w:bookmarkEnd w:id="107"/>
    </w:p>
    <w:p w14:paraId="5BC86B48" w14:textId="77777777" w:rsidR="00A35CF2" w:rsidRDefault="00A35CF2" w:rsidP="00A35CF2">
      <w:pPr>
        <w:rPr>
          <w:lang w:eastAsia="en-US"/>
        </w:rPr>
      </w:pPr>
    </w:p>
    <w:p w14:paraId="42254859" w14:textId="3155C13F" w:rsidR="00A35CF2" w:rsidRPr="00A35CF2" w:rsidRDefault="00A35CF2" w:rsidP="00A35CF2">
      <w:pPr>
        <w:rPr>
          <w:b/>
          <w:bCs/>
          <w:lang w:eastAsia="en-US"/>
        </w:rPr>
      </w:pPr>
      <w:r w:rsidRPr="00A35CF2">
        <w:rPr>
          <w:b/>
          <w:bCs/>
          <w:lang w:eastAsia="en-US"/>
        </w:rPr>
        <w:t>Data Acquisition and Pre-processing</w:t>
      </w:r>
    </w:p>
    <w:p w14:paraId="2B5561EA" w14:textId="77777777" w:rsidR="00A35CF2" w:rsidRDefault="00A35CF2" w:rsidP="00A35CF2">
      <w:pPr>
        <w:rPr>
          <w:lang w:eastAsia="en-US"/>
        </w:rPr>
      </w:pPr>
      <w:r>
        <w:rPr>
          <w:lang w:eastAsia="en-US"/>
        </w:rPr>
        <w:t>Acquiring historical stock data and ensuring its accuracy and consistency were challenges faced during implementation. These challenges were overcome by using reliable data sources, such as Yahoo Finance, and employing the pandas library to clean, preprocess, and manipulate the data.</w:t>
      </w:r>
    </w:p>
    <w:p w14:paraId="059A10D9" w14:textId="77777777" w:rsidR="00A35CF2" w:rsidRDefault="00A35CF2" w:rsidP="00A35CF2">
      <w:pPr>
        <w:rPr>
          <w:lang w:eastAsia="en-US"/>
        </w:rPr>
      </w:pPr>
    </w:p>
    <w:p w14:paraId="02850936" w14:textId="77777777" w:rsidR="00A35CF2" w:rsidRPr="00A35CF2" w:rsidRDefault="00A35CF2" w:rsidP="00A35CF2">
      <w:pPr>
        <w:rPr>
          <w:b/>
          <w:bCs/>
          <w:lang w:eastAsia="en-US"/>
        </w:rPr>
      </w:pPr>
      <w:r w:rsidRPr="00A35CF2">
        <w:rPr>
          <w:b/>
          <w:bCs/>
          <w:lang w:eastAsia="en-US"/>
        </w:rPr>
        <w:t>Numerical Stability and Performance</w:t>
      </w:r>
    </w:p>
    <w:p w14:paraId="44BF0ED2" w14:textId="77777777" w:rsidR="00A35CF2" w:rsidRDefault="00A35CF2" w:rsidP="00A35CF2">
      <w:pPr>
        <w:rPr>
          <w:lang w:eastAsia="en-US"/>
        </w:rPr>
      </w:pPr>
      <w:r>
        <w:rPr>
          <w:lang w:eastAsia="en-US"/>
        </w:rPr>
        <w:t>Some of the algorithms, particularly those involving Monte Carlo simulations, can be computationally intensive. Optimizing these algorithms for better performance and numerical stability was a challenge. Using efficient numerical libraries like NumPy and SciPy helped in addressing this issue.</w:t>
      </w:r>
    </w:p>
    <w:p w14:paraId="70A85C97" w14:textId="77777777" w:rsidR="00A35CF2" w:rsidRDefault="00A35CF2" w:rsidP="00A35CF2">
      <w:pPr>
        <w:rPr>
          <w:lang w:eastAsia="en-US"/>
        </w:rPr>
      </w:pPr>
    </w:p>
    <w:p w14:paraId="05F4F695" w14:textId="77777777" w:rsidR="00A35CF2" w:rsidRPr="00A35CF2" w:rsidRDefault="00A35CF2" w:rsidP="00A35CF2">
      <w:pPr>
        <w:rPr>
          <w:b/>
          <w:bCs/>
          <w:lang w:eastAsia="en-US"/>
        </w:rPr>
      </w:pPr>
      <w:r w:rsidRPr="00A35CF2">
        <w:rPr>
          <w:b/>
          <w:bCs/>
          <w:lang w:eastAsia="en-US"/>
        </w:rPr>
        <w:t>Integration with Django REST Framework</w:t>
      </w:r>
    </w:p>
    <w:p w14:paraId="21A470FF" w14:textId="77777777" w:rsidR="00A35CF2" w:rsidRDefault="00A35CF2" w:rsidP="00A35CF2">
      <w:pPr>
        <w:rPr>
          <w:lang w:eastAsia="en-US"/>
        </w:rPr>
      </w:pPr>
      <w:r>
        <w:rPr>
          <w:lang w:eastAsia="en-US"/>
        </w:rPr>
        <w:t>Integrating the financial risk management algorithms with the Django REST framework required a solid understanding of both the program and the framework. Proper organization of the code into separate modules and thorough testing ensured seamless integration. Difficulties arose in passing the data and creating a REST API, which were resolved through diligent debugging and refining the API design.</w:t>
      </w:r>
    </w:p>
    <w:p w14:paraId="3C8FA953" w14:textId="77777777" w:rsidR="00A35CF2" w:rsidRDefault="00A35CF2" w:rsidP="00A35CF2">
      <w:pPr>
        <w:rPr>
          <w:lang w:eastAsia="en-US"/>
        </w:rPr>
      </w:pPr>
    </w:p>
    <w:p w14:paraId="6E5FA1F4" w14:textId="77777777" w:rsidR="00A35CF2" w:rsidRPr="00A35CF2" w:rsidRDefault="00A35CF2" w:rsidP="00A35CF2">
      <w:pPr>
        <w:rPr>
          <w:b/>
          <w:bCs/>
          <w:lang w:eastAsia="en-US"/>
        </w:rPr>
      </w:pPr>
      <w:r w:rsidRPr="00A35CF2">
        <w:rPr>
          <w:b/>
          <w:bCs/>
          <w:lang w:eastAsia="en-US"/>
        </w:rPr>
        <w:t>API Connection with Frontend</w:t>
      </w:r>
    </w:p>
    <w:p w14:paraId="65D4EE72" w14:textId="77777777" w:rsidR="00A35CF2" w:rsidRDefault="00A35CF2" w:rsidP="00A35CF2">
      <w:pPr>
        <w:rPr>
          <w:lang w:eastAsia="en-US"/>
        </w:rPr>
      </w:pPr>
      <w:r>
        <w:rPr>
          <w:lang w:eastAsia="en-US"/>
        </w:rPr>
        <w:t>Connecting the API with the frontend presented challenges. The solution involved using the await function, along with React's useState and useEffect hooks, ensuring proper data flow and updates between the frontend and backend.</w:t>
      </w:r>
    </w:p>
    <w:p w14:paraId="34CC7F54" w14:textId="77777777" w:rsidR="00A35CF2" w:rsidRDefault="00A35CF2" w:rsidP="00A35CF2">
      <w:pPr>
        <w:rPr>
          <w:lang w:eastAsia="en-US"/>
        </w:rPr>
      </w:pPr>
    </w:p>
    <w:p w14:paraId="243D9348" w14:textId="77777777" w:rsidR="00A35CF2" w:rsidRPr="00A35CF2" w:rsidRDefault="00A35CF2" w:rsidP="00A35CF2">
      <w:pPr>
        <w:rPr>
          <w:b/>
          <w:bCs/>
          <w:lang w:eastAsia="en-US"/>
        </w:rPr>
      </w:pPr>
      <w:r w:rsidRPr="00A35CF2">
        <w:rPr>
          <w:b/>
          <w:bCs/>
          <w:lang w:eastAsia="en-US"/>
        </w:rPr>
        <w:t>Data Visualization</w:t>
      </w:r>
    </w:p>
    <w:p w14:paraId="768EF288" w14:textId="6947FBDC" w:rsidR="00E9066C" w:rsidRPr="00E9066C" w:rsidRDefault="00A35CF2" w:rsidP="00A35CF2">
      <w:pPr>
        <w:rPr>
          <w:lang w:eastAsia="en-US"/>
        </w:rPr>
      </w:pPr>
      <w:r>
        <w:rPr>
          <w:lang w:eastAsia="en-US"/>
        </w:rPr>
        <w:t>Displaying historical data and historical returns was another challenge. The solution involved using the Plotly.js library, which offers a wide range of customizable and interactive chart types, facilitating clear and effective data visualization.</w:t>
      </w:r>
    </w:p>
    <w:p w14:paraId="552758C5" w14:textId="630FEB20" w:rsidR="009E50E6" w:rsidRDefault="009E50E6" w:rsidP="009E50E6">
      <w:pPr>
        <w:pStyle w:val="Heading2"/>
      </w:pPr>
      <w:bookmarkStart w:id="108" w:name="_Toc131091340"/>
      <w:r w:rsidRPr="009E50E6">
        <w:t>Graphical user interface</w:t>
      </w:r>
      <w:bookmarkEnd w:id="108"/>
    </w:p>
    <w:p w14:paraId="15DDE0C3" w14:textId="20C33E67" w:rsidR="00CF0BB3" w:rsidRDefault="00CF0BB3" w:rsidP="00CF0BB3">
      <w:pPr>
        <w:pStyle w:val="Heading3"/>
      </w:pPr>
      <w:bookmarkStart w:id="109" w:name="_Toc131091341"/>
      <w:r>
        <w:t>Overview</w:t>
      </w:r>
      <w:bookmarkEnd w:id="109"/>
    </w:p>
    <w:p w14:paraId="65786025" w14:textId="77777777" w:rsidR="008F6D6C" w:rsidRPr="008F6D6C" w:rsidRDefault="008F6D6C" w:rsidP="008F6D6C">
      <w:pPr>
        <w:rPr>
          <w:lang w:eastAsia="en-US"/>
        </w:rPr>
      </w:pPr>
      <w:r w:rsidRPr="008F6D6C">
        <w:rPr>
          <w:lang w:eastAsia="en-US"/>
        </w:rPr>
        <w:t>This section presents a brief outline of the application's graphical user interface (GUI). The GUI is constructed to deliver a user-friendly experience, allowing users to effortlessly input data, choose calculation methods, and examine the results in a visually engaging and easy-to-understand way.</w:t>
      </w:r>
    </w:p>
    <w:p w14:paraId="1956D266" w14:textId="77777777" w:rsidR="00CF0BB3" w:rsidRDefault="00CF0BB3" w:rsidP="00CF0BB3">
      <w:pPr>
        <w:rPr>
          <w:lang w:eastAsia="en-US"/>
        </w:rPr>
      </w:pPr>
    </w:p>
    <w:p w14:paraId="43E1917C" w14:textId="77777777" w:rsidR="001B4294" w:rsidRDefault="001B4294" w:rsidP="0097336D">
      <w:pPr>
        <w:pStyle w:val="Heading3"/>
      </w:pPr>
      <w:bookmarkStart w:id="110" w:name="_Toc131091342"/>
      <w:r>
        <w:t>Main Components</w:t>
      </w:r>
      <w:bookmarkEnd w:id="110"/>
    </w:p>
    <w:p w14:paraId="3F971A63" w14:textId="77777777" w:rsidR="001B4294" w:rsidRDefault="001B4294" w:rsidP="001B4294">
      <w:pPr>
        <w:rPr>
          <w:lang w:eastAsia="en-US"/>
        </w:rPr>
      </w:pPr>
      <w:r>
        <w:rPr>
          <w:lang w:eastAsia="en-US"/>
        </w:rPr>
        <w:t>The main components of our GUI are as follows:</w:t>
      </w:r>
    </w:p>
    <w:p w14:paraId="22DC27BA" w14:textId="77777777" w:rsidR="001B4294" w:rsidRDefault="001B4294" w:rsidP="001B4294">
      <w:pPr>
        <w:rPr>
          <w:lang w:eastAsia="en-US"/>
        </w:rPr>
      </w:pPr>
    </w:p>
    <w:p w14:paraId="125C2912" w14:textId="77777777" w:rsidR="00671589" w:rsidRPr="00671589" w:rsidRDefault="001B4294" w:rsidP="001B4294">
      <w:pPr>
        <w:rPr>
          <w:b/>
          <w:bCs/>
          <w:lang w:eastAsia="en-US"/>
        </w:rPr>
      </w:pPr>
      <w:r w:rsidRPr="00671589">
        <w:rPr>
          <w:b/>
          <w:bCs/>
          <w:lang w:eastAsia="en-US"/>
        </w:rPr>
        <w:t xml:space="preserve">Navbar: </w:t>
      </w:r>
    </w:p>
    <w:p w14:paraId="474D68E3" w14:textId="57BE342C" w:rsidR="00671589" w:rsidRDefault="002C55C0" w:rsidP="001B4294">
      <w:pPr>
        <w:rPr>
          <w:lang w:eastAsia="en-US"/>
        </w:rPr>
      </w:pPr>
      <w:r w:rsidRPr="002C55C0">
        <w:rPr>
          <w:lang w:eastAsia="en-US"/>
        </w:rPr>
        <w:lastRenderedPageBreak/>
        <w:t>A navigation bar situated at the top of the application, granting access to various pages and functionalities within the application.</w:t>
      </w:r>
    </w:p>
    <w:p w14:paraId="741BAA86" w14:textId="77777777" w:rsidR="002C55C0" w:rsidRDefault="002C55C0" w:rsidP="001B4294">
      <w:pPr>
        <w:rPr>
          <w:lang w:eastAsia="en-US"/>
        </w:rPr>
      </w:pPr>
    </w:p>
    <w:p w14:paraId="2BD536A9" w14:textId="77777777" w:rsidR="00671589" w:rsidRPr="00671589" w:rsidRDefault="001B4294" w:rsidP="001B4294">
      <w:pPr>
        <w:rPr>
          <w:b/>
          <w:bCs/>
          <w:lang w:eastAsia="en-US"/>
        </w:rPr>
      </w:pPr>
      <w:r w:rsidRPr="00671589">
        <w:rPr>
          <w:b/>
          <w:bCs/>
          <w:lang w:eastAsia="en-US"/>
        </w:rPr>
        <w:t xml:space="preserve">StockVaRSideBar: </w:t>
      </w:r>
    </w:p>
    <w:p w14:paraId="000CDAFC" w14:textId="7FBDB4FC" w:rsidR="001B4294" w:rsidRDefault="001B4294" w:rsidP="001B4294">
      <w:pPr>
        <w:rPr>
          <w:lang w:eastAsia="en-US"/>
        </w:rPr>
      </w:pPr>
      <w:r>
        <w:rPr>
          <w:lang w:eastAsia="en-US"/>
        </w:rPr>
        <w:t>A sidebar component that renders the StockVaRForm to get user input for stock VaR calculations.</w:t>
      </w:r>
    </w:p>
    <w:p w14:paraId="3F8B929C" w14:textId="77777777" w:rsidR="00671589" w:rsidRDefault="00671589" w:rsidP="001B4294">
      <w:pPr>
        <w:rPr>
          <w:lang w:eastAsia="en-US"/>
        </w:rPr>
      </w:pPr>
    </w:p>
    <w:p w14:paraId="31F80D49" w14:textId="77777777" w:rsidR="00671589" w:rsidRPr="00671589" w:rsidRDefault="001B4294" w:rsidP="001B4294">
      <w:pPr>
        <w:rPr>
          <w:b/>
          <w:bCs/>
          <w:lang w:eastAsia="en-US"/>
        </w:rPr>
      </w:pPr>
      <w:r w:rsidRPr="00671589">
        <w:rPr>
          <w:b/>
          <w:bCs/>
          <w:lang w:eastAsia="en-US"/>
        </w:rPr>
        <w:t xml:space="preserve">StockVaRForm: </w:t>
      </w:r>
    </w:p>
    <w:p w14:paraId="083994A5" w14:textId="68842E7B" w:rsidR="001B4294" w:rsidRDefault="001B4294" w:rsidP="001B4294">
      <w:pPr>
        <w:rPr>
          <w:lang w:eastAsia="en-US"/>
        </w:rPr>
      </w:pPr>
      <w:r>
        <w:rPr>
          <w:lang w:eastAsia="en-US"/>
        </w:rPr>
        <w:t>A form component for getting user input related to stock VaR calculations.</w:t>
      </w:r>
    </w:p>
    <w:p w14:paraId="089DCE8D" w14:textId="77777777" w:rsidR="00671589" w:rsidRDefault="00671589" w:rsidP="001B4294">
      <w:pPr>
        <w:rPr>
          <w:lang w:eastAsia="en-US"/>
        </w:rPr>
      </w:pPr>
    </w:p>
    <w:p w14:paraId="70B8BFC9" w14:textId="77777777" w:rsidR="00671589" w:rsidRPr="00671589" w:rsidRDefault="001B4294" w:rsidP="00682E4B">
      <w:pPr>
        <w:rPr>
          <w:b/>
          <w:bCs/>
          <w:lang w:eastAsia="en-US"/>
        </w:rPr>
      </w:pPr>
      <w:r w:rsidRPr="00671589">
        <w:rPr>
          <w:b/>
          <w:bCs/>
          <w:lang w:eastAsia="en-US"/>
        </w:rPr>
        <w:t xml:space="preserve">OptionVaRSideBar: </w:t>
      </w:r>
    </w:p>
    <w:p w14:paraId="1DC9A717" w14:textId="29099C2A" w:rsidR="00682E4B" w:rsidRDefault="001B4294" w:rsidP="00682E4B">
      <w:pPr>
        <w:rPr>
          <w:lang w:eastAsia="en-US"/>
        </w:rPr>
      </w:pPr>
      <w:r>
        <w:rPr>
          <w:lang w:eastAsia="en-US"/>
        </w:rPr>
        <w:t>A sidebar component that</w:t>
      </w:r>
      <w:r w:rsidR="00682E4B">
        <w:rPr>
          <w:lang w:eastAsia="en-US"/>
        </w:rPr>
        <w:t xml:space="preserve"> </w:t>
      </w:r>
      <w:r w:rsidR="00682E4B">
        <w:rPr>
          <w:lang w:eastAsia="en-US"/>
        </w:rPr>
        <w:t>renders the OptionVaRForm to get user input for option VaR calculations.</w:t>
      </w:r>
    </w:p>
    <w:p w14:paraId="466DA1D6" w14:textId="77777777" w:rsidR="00671589" w:rsidRDefault="00671589" w:rsidP="00682E4B">
      <w:pPr>
        <w:rPr>
          <w:lang w:eastAsia="en-US"/>
        </w:rPr>
      </w:pPr>
    </w:p>
    <w:p w14:paraId="7E1F06A1" w14:textId="77777777" w:rsidR="00671589" w:rsidRPr="00671589" w:rsidRDefault="00682E4B" w:rsidP="00682E4B">
      <w:pPr>
        <w:rPr>
          <w:b/>
          <w:bCs/>
          <w:lang w:eastAsia="en-US"/>
        </w:rPr>
      </w:pPr>
      <w:r w:rsidRPr="00671589">
        <w:rPr>
          <w:b/>
          <w:bCs/>
          <w:lang w:eastAsia="en-US"/>
        </w:rPr>
        <w:t xml:space="preserve">OptionVaRForm: </w:t>
      </w:r>
    </w:p>
    <w:p w14:paraId="5C1BEBBB" w14:textId="76E65A31" w:rsidR="00682E4B" w:rsidRDefault="00682E4B" w:rsidP="00682E4B">
      <w:pPr>
        <w:rPr>
          <w:lang w:eastAsia="en-US"/>
        </w:rPr>
      </w:pPr>
      <w:r>
        <w:rPr>
          <w:lang w:eastAsia="en-US"/>
        </w:rPr>
        <w:t>A form component for getting user input related to option VaR calculations.</w:t>
      </w:r>
    </w:p>
    <w:p w14:paraId="362F3EA0" w14:textId="77777777" w:rsidR="00682E4B" w:rsidRDefault="00682E4B" w:rsidP="00682E4B">
      <w:pPr>
        <w:rPr>
          <w:lang w:eastAsia="en-US"/>
        </w:rPr>
      </w:pPr>
    </w:p>
    <w:p w14:paraId="5FFA4765" w14:textId="77777777" w:rsidR="00671589" w:rsidRPr="00671589" w:rsidRDefault="00682E4B" w:rsidP="00682E4B">
      <w:pPr>
        <w:rPr>
          <w:b/>
          <w:bCs/>
          <w:lang w:eastAsia="en-US"/>
        </w:rPr>
      </w:pPr>
      <w:r w:rsidRPr="00671589">
        <w:rPr>
          <w:b/>
          <w:bCs/>
          <w:lang w:eastAsia="en-US"/>
        </w:rPr>
        <w:t xml:space="preserve">TimeSeriesGraph: </w:t>
      </w:r>
    </w:p>
    <w:p w14:paraId="4D8243DC" w14:textId="074E4002" w:rsidR="00682E4B" w:rsidRDefault="00682E4B" w:rsidP="00682E4B">
      <w:pPr>
        <w:rPr>
          <w:lang w:eastAsia="en-US"/>
        </w:rPr>
      </w:pPr>
      <w:r>
        <w:rPr>
          <w:lang w:eastAsia="en-US"/>
        </w:rPr>
        <w:t>A component that renders two graphs for data visualization, including a returns chart and a closing price chart.</w:t>
      </w:r>
    </w:p>
    <w:p w14:paraId="37EB0F35" w14:textId="77777777" w:rsidR="00671589" w:rsidRDefault="00671589" w:rsidP="00682E4B">
      <w:pPr>
        <w:rPr>
          <w:lang w:eastAsia="en-US"/>
        </w:rPr>
      </w:pPr>
    </w:p>
    <w:p w14:paraId="1972308E" w14:textId="77777777" w:rsidR="00682E4B" w:rsidRDefault="00682E4B" w:rsidP="00682E4B">
      <w:pPr>
        <w:rPr>
          <w:lang w:eastAsia="en-US"/>
        </w:rPr>
      </w:pPr>
      <w:r>
        <w:rPr>
          <w:lang w:eastAsia="en-US"/>
        </w:rPr>
        <w:t>The application consists of 3 main pages:</w:t>
      </w:r>
    </w:p>
    <w:p w14:paraId="4CBD8510" w14:textId="77777777" w:rsidR="00682E4B" w:rsidRDefault="00682E4B" w:rsidP="00682E4B">
      <w:pPr>
        <w:rPr>
          <w:lang w:eastAsia="en-US"/>
        </w:rPr>
      </w:pPr>
    </w:p>
    <w:p w14:paraId="28486894" w14:textId="77777777" w:rsidR="00671589" w:rsidRPr="00671589" w:rsidRDefault="00682E4B" w:rsidP="00682E4B">
      <w:pPr>
        <w:rPr>
          <w:b/>
          <w:bCs/>
          <w:lang w:eastAsia="en-US"/>
        </w:rPr>
      </w:pPr>
      <w:r w:rsidRPr="00671589">
        <w:rPr>
          <w:b/>
          <w:bCs/>
          <w:lang w:eastAsia="en-US"/>
        </w:rPr>
        <w:t xml:space="preserve">Home Page: </w:t>
      </w:r>
    </w:p>
    <w:p w14:paraId="1DA6899C" w14:textId="4FB33015" w:rsidR="00682E4B" w:rsidRDefault="00682E4B" w:rsidP="00682E4B">
      <w:pPr>
        <w:rPr>
          <w:lang w:eastAsia="en-US"/>
        </w:rPr>
      </w:pPr>
      <w:r>
        <w:rPr>
          <w:lang w:eastAsia="en-US"/>
        </w:rPr>
        <w:t>This page features the TimeSeriesGraph component, which displays the returns and closing price charts, as well as the StockVaRSideBar component for user input related to stock VaR calculations.</w:t>
      </w:r>
    </w:p>
    <w:p w14:paraId="52399C27" w14:textId="77777777" w:rsidR="00671589" w:rsidRDefault="00671589" w:rsidP="00682E4B">
      <w:pPr>
        <w:rPr>
          <w:lang w:eastAsia="en-US"/>
        </w:rPr>
      </w:pPr>
    </w:p>
    <w:p w14:paraId="31861197" w14:textId="77777777" w:rsidR="00671589" w:rsidRPr="00671589" w:rsidRDefault="00682E4B" w:rsidP="00682E4B">
      <w:pPr>
        <w:rPr>
          <w:b/>
          <w:bCs/>
          <w:lang w:eastAsia="en-US"/>
        </w:rPr>
      </w:pPr>
      <w:r w:rsidRPr="00671589">
        <w:rPr>
          <w:b/>
          <w:bCs/>
          <w:lang w:eastAsia="en-US"/>
        </w:rPr>
        <w:t xml:space="preserve">VarDifferentMethod Page: </w:t>
      </w:r>
    </w:p>
    <w:p w14:paraId="18F9F480" w14:textId="0728565E" w:rsidR="00682E4B" w:rsidRDefault="00682E4B" w:rsidP="00682E4B">
      <w:pPr>
        <w:rPr>
          <w:lang w:eastAsia="en-US"/>
        </w:rPr>
      </w:pPr>
      <w:r>
        <w:rPr>
          <w:lang w:eastAsia="en-US"/>
        </w:rPr>
        <w:t>This page includes the StockVaRSideBar component for user input and displays the results for calculating VaR using different methods.</w:t>
      </w:r>
    </w:p>
    <w:p w14:paraId="46A6ACF5" w14:textId="77777777" w:rsidR="00671589" w:rsidRDefault="00671589" w:rsidP="00682E4B">
      <w:pPr>
        <w:rPr>
          <w:lang w:eastAsia="en-US"/>
        </w:rPr>
      </w:pPr>
    </w:p>
    <w:p w14:paraId="31678C24" w14:textId="77777777" w:rsidR="00671589" w:rsidRPr="00671589" w:rsidRDefault="00682E4B" w:rsidP="00682E4B">
      <w:pPr>
        <w:rPr>
          <w:b/>
          <w:bCs/>
          <w:lang w:eastAsia="en-US"/>
        </w:rPr>
      </w:pPr>
      <w:r w:rsidRPr="00671589">
        <w:rPr>
          <w:b/>
          <w:bCs/>
          <w:lang w:eastAsia="en-US"/>
        </w:rPr>
        <w:t xml:space="preserve">VaRWithOption Page: </w:t>
      </w:r>
    </w:p>
    <w:p w14:paraId="48258946" w14:textId="6C781A78" w:rsidR="00682E4B" w:rsidRDefault="00682E4B" w:rsidP="00682E4B">
      <w:pPr>
        <w:rPr>
          <w:lang w:eastAsia="en-US"/>
        </w:rPr>
      </w:pPr>
      <w:r>
        <w:rPr>
          <w:lang w:eastAsia="en-US"/>
        </w:rPr>
        <w:t>This page features the OptionVaRSideBar component for user input and presents the results for calculating Option VaR using different methods.</w:t>
      </w:r>
    </w:p>
    <w:p w14:paraId="4AAEA122" w14:textId="631013CD" w:rsidR="00CF0BB3" w:rsidRDefault="00682E4B" w:rsidP="00682E4B">
      <w:pPr>
        <w:rPr>
          <w:lang w:eastAsia="en-US"/>
        </w:rPr>
      </w:pPr>
      <w:r>
        <w:rPr>
          <w:lang w:eastAsia="en-US"/>
        </w:rPr>
        <w:t>These components and pages work together to provide users with an intuitive and interactive experience for calculating and analyzing VaR and Option VaR using various methods.</w:t>
      </w:r>
    </w:p>
    <w:p w14:paraId="4ECD0A31" w14:textId="77777777" w:rsidR="00E90B41" w:rsidRDefault="00E90B41" w:rsidP="00682E4B">
      <w:pPr>
        <w:rPr>
          <w:lang w:eastAsia="en-US"/>
        </w:rPr>
      </w:pPr>
    </w:p>
    <w:p w14:paraId="42B7BD12" w14:textId="3E6AA621" w:rsidR="0097336D" w:rsidRDefault="0097336D" w:rsidP="0097336D">
      <w:pPr>
        <w:pStyle w:val="Heading3"/>
      </w:pPr>
      <w:bookmarkStart w:id="111" w:name="_Toc131091343"/>
      <w:r>
        <w:t>Future Enhancements</w:t>
      </w:r>
      <w:bookmarkEnd w:id="111"/>
    </w:p>
    <w:p w14:paraId="1DDD220D" w14:textId="77777777" w:rsidR="0097336D" w:rsidRDefault="0097336D" w:rsidP="0097336D">
      <w:r>
        <w:t>In this final subsection, we outline potential future enhancements and updates to the GUI. These could include:</w:t>
      </w:r>
    </w:p>
    <w:p w14:paraId="476FFD47" w14:textId="77777777" w:rsidR="0097336D" w:rsidRDefault="0097336D" w:rsidP="0097336D"/>
    <w:p w14:paraId="345B9842" w14:textId="77777777" w:rsidR="00D940FE" w:rsidRPr="00900BBD" w:rsidRDefault="0097336D" w:rsidP="0097336D">
      <w:pPr>
        <w:rPr>
          <w:b/>
          <w:bCs/>
        </w:rPr>
      </w:pPr>
      <w:r w:rsidRPr="00900BBD">
        <w:rPr>
          <w:b/>
          <w:bCs/>
        </w:rPr>
        <w:t xml:space="preserve">Responsive Design: </w:t>
      </w:r>
    </w:p>
    <w:p w14:paraId="2E545B3F" w14:textId="0FC930A3" w:rsidR="0097336D" w:rsidRDefault="0097336D" w:rsidP="0097336D">
      <w:r>
        <w:t>Implementing a responsive design for the application, which will adapt to various screen sizes and devices, ensuring a seamless user experience across desktop, tablet, and mobile platforms.</w:t>
      </w:r>
    </w:p>
    <w:p w14:paraId="753D3A2E" w14:textId="77777777" w:rsidR="0097336D" w:rsidRDefault="0097336D" w:rsidP="0097336D"/>
    <w:p w14:paraId="1BD0693F" w14:textId="77777777" w:rsidR="00900BBD" w:rsidRPr="00900BBD" w:rsidRDefault="0097336D" w:rsidP="0097336D">
      <w:pPr>
        <w:rPr>
          <w:b/>
          <w:bCs/>
        </w:rPr>
      </w:pPr>
      <w:r w:rsidRPr="00900BBD">
        <w:rPr>
          <w:b/>
          <w:bCs/>
        </w:rPr>
        <w:t xml:space="preserve">Additional Visualizations: </w:t>
      </w:r>
    </w:p>
    <w:p w14:paraId="48EDDCB0" w14:textId="1F5F085C" w:rsidR="0097336D" w:rsidRDefault="0097336D" w:rsidP="0097336D">
      <w:r>
        <w:lastRenderedPageBreak/>
        <w:t>Expanding the range of available visualizations, such as pie charts, bar graphs, or heat maps, to provide users with more insights into their data and the results of the calculations.</w:t>
      </w:r>
    </w:p>
    <w:p w14:paraId="68382E04" w14:textId="77777777" w:rsidR="0097336D" w:rsidRDefault="0097336D" w:rsidP="0097336D"/>
    <w:p w14:paraId="2F8B2947" w14:textId="77777777" w:rsidR="00AD5F67" w:rsidRPr="00AD5F67" w:rsidRDefault="00AD5F67" w:rsidP="00AD5F67">
      <w:pPr>
        <w:rPr>
          <w:b/>
          <w:bCs/>
        </w:rPr>
      </w:pPr>
      <w:r w:rsidRPr="00AD5F67">
        <w:rPr>
          <w:b/>
          <w:bCs/>
        </w:rPr>
        <w:t>User Personalization:</w:t>
      </w:r>
    </w:p>
    <w:p w14:paraId="1288A119" w14:textId="08BB5A3E" w:rsidR="0097336D" w:rsidRPr="00AD5F67" w:rsidRDefault="00AD5F67" w:rsidP="00AD5F67">
      <w:r w:rsidRPr="00AD5F67">
        <w:t>Enabling users to tailor the interface's appearance, such as modifying color schemes or adjusting font sizes, to better accommodate their preferences and enhance the overall user experience.</w:t>
      </w:r>
    </w:p>
    <w:p w14:paraId="3A077927" w14:textId="77777777" w:rsidR="002C55C0" w:rsidRDefault="002C55C0" w:rsidP="0097336D"/>
    <w:p w14:paraId="51CCBC59" w14:textId="77777777" w:rsidR="001C5D03" w:rsidRPr="00900BBD" w:rsidRDefault="0097336D" w:rsidP="0097336D">
      <w:pPr>
        <w:rPr>
          <w:b/>
          <w:bCs/>
        </w:rPr>
      </w:pPr>
      <w:r w:rsidRPr="00900BBD">
        <w:rPr>
          <w:b/>
          <w:bCs/>
        </w:rPr>
        <w:t xml:space="preserve">Improved Error Handling and Feedback: </w:t>
      </w:r>
    </w:p>
    <w:p w14:paraId="1E98E6CB" w14:textId="232EB46F" w:rsidR="0097336D" w:rsidRDefault="0097336D" w:rsidP="0097336D">
      <w:r>
        <w:t>Enhancing the interface with more informative error messages and feedback, guiding users through potential issues with their input or calculations, and providing clear instructions for resolving these problems.</w:t>
      </w:r>
    </w:p>
    <w:p w14:paraId="6ADAC1C0" w14:textId="77777777" w:rsidR="0097336D" w:rsidRDefault="0097336D" w:rsidP="0097336D"/>
    <w:p w14:paraId="7B0BD81C" w14:textId="77777777" w:rsidR="001C5D03" w:rsidRPr="00900BBD" w:rsidRDefault="0097336D" w:rsidP="0097336D">
      <w:pPr>
        <w:rPr>
          <w:b/>
          <w:bCs/>
        </w:rPr>
      </w:pPr>
      <w:r w:rsidRPr="00900BBD">
        <w:rPr>
          <w:b/>
          <w:bCs/>
        </w:rPr>
        <w:t xml:space="preserve">Integration with External Data Sources: </w:t>
      </w:r>
    </w:p>
    <w:p w14:paraId="4F39DF90" w14:textId="0594E775" w:rsidR="00A26EA7" w:rsidRDefault="007B7C66" w:rsidP="0097336D">
      <w:r w:rsidRPr="007B7C66">
        <w:t>Integrating the capability to link with external data sources or APIs for automatic import and update of financial data, simplifying the process for users and ensuring they utilize the most current information available.</w:t>
      </w:r>
    </w:p>
    <w:p w14:paraId="63014B12" w14:textId="68E9980F" w:rsidR="00A26EA7" w:rsidRPr="002D4CCD" w:rsidRDefault="00A26EA7" w:rsidP="0097336D"/>
    <w:p w14:paraId="282F7621" w14:textId="6277C908" w:rsidR="003A7952" w:rsidRDefault="004E2220">
      <w:pPr>
        <w:pStyle w:val="Heading1"/>
      </w:pPr>
      <w:bookmarkStart w:id="112" w:name="_Toc22116032"/>
      <w:bookmarkStart w:id="113" w:name="_Toc22116156"/>
      <w:bookmarkStart w:id="114" w:name="_Toc22116166"/>
      <w:bookmarkStart w:id="115" w:name="_Toc367967473"/>
      <w:bookmarkStart w:id="116" w:name="_Toc131091344"/>
      <w:r>
        <w:lastRenderedPageBreak/>
        <w:t>P</w:t>
      </w:r>
      <w:r w:rsidRPr="004E2220">
        <w:t>roof-of-concept</w:t>
      </w:r>
      <w:r w:rsidR="003A7952">
        <w:t>s</w:t>
      </w:r>
      <w:bookmarkEnd w:id="112"/>
      <w:bookmarkEnd w:id="113"/>
      <w:bookmarkEnd w:id="114"/>
      <w:bookmarkEnd w:id="115"/>
      <w:bookmarkEnd w:id="116"/>
      <w:r>
        <w:t xml:space="preserve"> </w:t>
      </w:r>
    </w:p>
    <w:p w14:paraId="462A5313" w14:textId="77777777" w:rsidR="00E857A4" w:rsidRDefault="00E857A4" w:rsidP="00E857A4">
      <w:r>
        <w:t>In this chapter, we will discuss the proof-of-concepts for the different methods used to calculate Value at Risk (VaR) for single stocks, portfolios, and options. The goal is to demonstrate the functionality and effectiveness of each method and how they can be applied to real-world financial risk management.</w:t>
      </w:r>
    </w:p>
    <w:p w14:paraId="60C1C7AF" w14:textId="77777777" w:rsidR="00E857A4" w:rsidRDefault="00E857A4" w:rsidP="00E857A4"/>
    <w:p w14:paraId="05165EDE" w14:textId="1D6D4F96" w:rsidR="00E857A4" w:rsidRDefault="00E857A4" w:rsidP="00E857A4">
      <w:r>
        <w:t xml:space="preserve">For demonstration purposes, we will use a consistent set of parameters across all examples: a 501-day historical period, a 1-day time horizon, and an initial investment of $10,000. The program calculates the 95% </w:t>
      </w:r>
      <w:r w:rsidR="0098337C">
        <w:t>VaR</w:t>
      </w:r>
    </w:p>
    <w:p w14:paraId="46421967" w14:textId="77777777" w:rsidR="00E857A4" w:rsidRDefault="00E857A4" w:rsidP="00E857A4"/>
    <w:p w14:paraId="70D56B71" w14:textId="77777777" w:rsidR="00E857A4" w:rsidRDefault="00E857A4" w:rsidP="00E857A4">
      <w:r>
        <w:t>For the single stock data, we are using Apple Inc. (AAPL).</w:t>
      </w:r>
    </w:p>
    <w:p w14:paraId="4687C4E3" w14:textId="77777777" w:rsidR="00E857A4" w:rsidRDefault="00E857A4" w:rsidP="00E857A4"/>
    <w:p w14:paraId="61991599" w14:textId="77777777" w:rsidR="00E857A4" w:rsidRDefault="00E857A4" w:rsidP="00E857A4">
      <w:r>
        <w:t>For the portfolio, we are using TSM, GOOGL, TSLA, MSFT, and AAPL with respective portfolio weights of 0.2, 0.15, 0.15, 0.3, and 0.2.</w:t>
      </w:r>
    </w:p>
    <w:p w14:paraId="48DE8651" w14:textId="59309D2A" w:rsidR="00E857A4" w:rsidRDefault="004F0741" w:rsidP="00E857A4">
      <w:r>
        <w:br/>
      </w:r>
      <w:r w:rsidR="00BC1BFD" w:rsidRPr="00BC1BFD">
        <w:t>For single options, we are using AAPL with an option type of "call," a strike price of 140, an expiration date of '2023-06-30', a portfolio weight of 1, a risk-free rate of 0.05, a confidence level of 5%, and 100 options.</w:t>
      </w:r>
    </w:p>
    <w:p w14:paraId="57915B80" w14:textId="77777777" w:rsidR="00BC1BFD" w:rsidRDefault="00BC1BFD" w:rsidP="00E857A4"/>
    <w:p w14:paraId="12383032" w14:textId="2E7AAF23" w:rsidR="006C38D1" w:rsidRDefault="00E857A4" w:rsidP="00E857A4">
      <w:r>
        <w:t xml:space="preserve">For </w:t>
      </w:r>
      <w:r w:rsidR="004F0741">
        <w:t xml:space="preserve">portfolio </w:t>
      </w:r>
      <w:r>
        <w:t>options, we are using AAPL, TSM, and MSFT, with respective option types "call," "put," and "put," strike prices of 140, 100, and 300, expiration dates '2023-06-30', '2023-07-30', and '2023-08-30', portfolio weights of 0.5, 0.3, and 0.2, risk-free rate of 0.05, and confidence level of 5%. The number of options for each stock is 100, 150, and 200, respectively.</w:t>
      </w:r>
    </w:p>
    <w:p w14:paraId="0CAA8718" w14:textId="77777777" w:rsidR="006C38D1" w:rsidRDefault="006C38D1" w:rsidP="00E857A4"/>
    <w:p w14:paraId="2717BFEE" w14:textId="77777777" w:rsidR="0098337C" w:rsidRPr="00B77DA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77DAD">
        <w:rPr>
          <w:rFonts w:ascii="Courier New" w:hAnsi="Courier New" w:cs="Courier New"/>
          <w:color w:val="000000"/>
          <w:sz w:val="20"/>
          <w:szCs w:val="20"/>
        </w:rPr>
        <w:t>period = 501</w:t>
      </w:r>
    </w:p>
    <w:p w14:paraId="552AD58A" w14:textId="77777777" w:rsidR="0098337C" w:rsidRPr="00B77DA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77DAD">
        <w:rPr>
          <w:rFonts w:ascii="Courier New" w:hAnsi="Courier New" w:cs="Courier New"/>
          <w:color w:val="000000"/>
          <w:sz w:val="20"/>
          <w:szCs w:val="20"/>
        </w:rPr>
        <w:t>Time = 1</w:t>
      </w:r>
    </w:p>
    <w:p w14:paraId="674F054B" w14:textId="77777777" w:rsidR="0098337C" w:rsidRPr="00B77DA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77DAD">
        <w:rPr>
          <w:rFonts w:ascii="Courier New" w:hAnsi="Courier New" w:cs="Courier New"/>
          <w:color w:val="000000"/>
          <w:sz w:val="20"/>
          <w:szCs w:val="20"/>
        </w:rPr>
        <w:t>InitialInvestment = 10000</w:t>
      </w:r>
    </w:p>
    <w:p w14:paraId="5D8AF93E" w14:textId="77777777" w:rsidR="0098337C" w:rsidRPr="00B77DA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788A80D" w14:textId="77777777" w:rsidR="0098337C" w:rsidRPr="00B77DA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77DAD">
        <w:rPr>
          <w:rFonts w:ascii="Courier New" w:hAnsi="Courier New" w:cs="Courier New"/>
          <w:color w:val="000000"/>
          <w:sz w:val="20"/>
          <w:szCs w:val="20"/>
        </w:rPr>
        <w:t>Portfolio_data = {</w:t>
      </w:r>
    </w:p>
    <w:p w14:paraId="10A3BD1D" w14:textId="77777777" w:rsidR="0098337C" w:rsidRPr="00B77DA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77DAD">
        <w:rPr>
          <w:rFonts w:ascii="Courier New" w:hAnsi="Courier New" w:cs="Courier New"/>
          <w:color w:val="000000"/>
          <w:sz w:val="20"/>
          <w:szCs w:val="20"/>
        </w:rPr>
        <w:t xml:space="preserve">    'period':period,</w:t>
      </w:r>
    </w:p>
    <w:p w14:paraId="749AB276" w14:textId="77777777" w:rsidR="0098337C" w:rsidRPr="00B77DA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77DAD">
        <w:rPr>
          <w:rFonts w:ascii="Courier New" w:hAnsi="Courier New" w:cs="Courier New"/>
          <w:color w:val="000000"/>
          <w:sz w:val="20"/>
          <w:szCs w:val="20"/>
        </w:rPr>
        <w:t xml:space="preserve">    'Time' : Time,</w:t>
      </w:r>
    </w:p>
    <w:p w14:paraId="6DBD4A28" w14:textId="77777777" w:rsidR="0098337C" w:rsidRPr="00B77DA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77DAD">
        <w:rPr>
          <w:rFonts w:ascii="Courier New" w:hAnsi="Courier New" w:cs="Courier New"/>
          <w:color w:val="000000"/>
          <w:sz w:val="20"/>
          <w:szCs w:val="20"/>
        </w:rPr>
        <w:t xml:space="preserve">    'InitialInvestment' : 10000,</w:t>
      </w:r>
    </w:p>
    <w:p w14:paraId="11D2D2F3" w14:textId="77777777" w:rsidR="0098337C" w:rsidRPr="00B77DA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77DAD">
        <w:rPr>
          <w:rFonts w:ascii="Courier New" w:hAnsi="Courier New" w:cs="Courier New"/>
          <w:color w:val="000000"/>
          <w:sz w:val="20"/>
          <w:szCs w:val="20"/>
        </w:rPr>
        <w:t xml:space="preserve">    'stock_list': ["TSM","GOOGL","TSLA","MSFT","AAPL"],</w:t>
      </w:r>
    </w:p>
    <w:p w14:paraId="5FF375D7" w14:textId="77777777" w:rsidR="0098337C" w:rsidRPr="00B77DA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77DAD">
        <w:rPr>
          <w:rFonts w:ascii="Courier New" w:hAnsi="Courier New" w:cs="Courier New"/>
          <w:color w:val="000000"/>
          <w:sz w:val="20"/>
          <w:szCs w:val="20"/>
        </w:rPr>
        <w:t xml:space="preserve">    'portfolio_weights' :[0.2,0.15,0.15,0.3,0.2],</w:t>
      </w:r>
    </w:p>
    <w:p w14:paraId="19FC9079" w14:textId="77777777" w:rsidR="0098337C" w:rsidRPr="00B77DA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77DAD">
        <w:rPr>
          <w:rFonts w:ascii="Courier New" w:hAnsi="Courier New" w:cs="Courier New"/>
          <w:color w:val="000000"/>
          <w:sz w:val="20"/>
          <w:szCs w:val="20"/>
        </w:rPr>
        <w:t xml:space="preserve">    'confidence_level':5</w:t>
      </w:r>
    </w:p>
    <w:p w14:paraId="093F43DB" w14:textId="77777777" w:rsidR="0098337C" w:rsidRPr="00B77DA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77DAD">
        <w:rPr>
          <w:rFonts w:ascii="Courier New" w:hAnsi="Courier New" w:cs="Courier New"/>
          <w:color w:val="000000"/>
          <w:sz w:val="20"/>
          <w:szCs w:val="20"/>
        </w:rPr>
        <w:t>}</w:t>
      </w:r>
    </w:p>
    <w:p w14:paraId="5B1AF07D" w14:textId="77777777" w:rsidR="0098337C" w:rsidRPr="00B77DA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388D3A3" w14:textId="77777777" w:rsidR="0098337C" w:rsidRPr="00B77DA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77DAD">
        <w:rPr>
          <w:rFonts w:ascii="Courier New" w:hAnsi="Courier New" w:cs="Courier New"/>
          <w:color w:val="000000"/>
          <w:sz w:val="20"/>
          <w:szCs w:val="20"/>
        </w:rPr>
        <w:t>Single_data = {</w:t>
      </w:r>
    </w:p>
    <w:p w14:paraId="232BE118" w14:textId="77777777" w:rsidR="0098337C" w:rsidRPr="00B77DA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77DAD">
        <w:rPr>
          <w:rFonts w:ascii="Courier New" w:hAnsi="Courier New" w:cs="Courier New"/>
          <w:color w:val="000000"/>
          <w:sz w:val="20"/>
          <w:szCs w:val="20"/>
        </w:rPr>
        <w:t xml:space="preserve">    'period':period,</w:t>
      </w:r>
    </w:p>
    <w:p w14:paraId="65671721" w14:textId="77777777" w:rsidR="0098337C" w:rsidRPr="00B77DA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77DAD">
        <w:rPr>
          <w:rFonts w:ascii="Courier New" w:hAnsi="Courier New" w:cs="Courier New"/>
          <w:color w:val="000000"/>
          <w:sz w:val="20"/>
          <w:szCs w:val="20"/>
        </w:rPr>
        <w:t xml:space="preserve">    'Time' : Time,</w:t>
      </w:r>
    </w:p>
    <w:p w14:paraId="3EEF3CC8" w14:textId="77777777" w:rsidR="0098337C" w:rsidRPr="00B77DA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77DAD">
        <w:rPr>
          <w:rFonts w:ascii="Courier New" w:hAnsi="Courier New" w:cs="Courier New"/>
          <w:color w:val="000000"/>
          <w:sz w:val="20"/>
          <w:szCs w:val="20"/>
        </w:rPr>
        <w:t xml:space="preserve">    'InitialInvestment' : InitialInvestment,</w:t>
      </w:r>
    </w:p>
    <w:p w14:paraId="7AFB9ECB" w14:textId="77777777" w:rsidR="0098337C" w:rsidRPr="00B77DA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77DAD">
        <w:rPr>
          <w:rFonts w:ascii="Courier New" w:hAnsi="Courier New" w:cs="Courier New"/>
          <w:color w:val="000000"/>
          <w:sz w:val="20"/>
          <w:szCs w:val="20"/>
        </w:rPr>
        <w:t xml:space="preserve">    'stock_list': ["AAPL"],</w:t>
      </w:r>
    </w:p>
    <w:p w14:paraId="2207BF4B" w14:textId="77777777" w:rsidR="0098337C" w:rsidRPr="00B77DA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77DAD">
        <w:rPr>
          <w:rFonts w:ascii="Courier New" w:hAnsi="Courier New" w:cs="Courier New"/>
          <w:color w:val="000000"/>
          <w:sz w:val="20"/>
          <w:szCs w:val="20"/>
        </w:rPr>
        <w:t xml:space="preserve">    'portfolio_weights' :[1],</w:t>
      </w:r>
    </w:p>
    <w:p w14:paraId="1E42694E" w14:textId="77777777" w:rsidR="0098337C" w:rsidRPr="00B77DA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77DAD">
        <w:rPr>
          <w:rFonts w:ascii="Courier New" w:hAnsi="Courier New" w:cs="Courier New"/>
          <w:color w:val="000000"/>
          <w:sz w:val="20"/>
          <w:szCs w:val="20"/>
        </w:rPr>
        <w:t xml:space="preserve">    'confidence_level':5</w:t>
      </w:r>
    </w:p>
    <w:p w14:paraId="74CE8CA1" w14:textId="77777777" w:rsidR="0098337C" w:rsidRPr="00B77DA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77DAD">
        <w:rPr>
          <w:rFonts w:ascii="Courier New" w:hAnsi="Courier New" w:cs="Courier New"/>
          <w:color w:val="000000"/>
          <w:sz w:val="20"/>
          <w:szCs w:val="20"/>
        </w:rPr>
        <w:t>}</w:t>
      </w:r>
    </w:p>
    <w:p w14:paraId="32F5FEA4" w14:textId="77777777" w:rsidR="0098337C" w:rsidRPr="00B77DAD" w:rsidRDefault="0098337C" w:rsidP="0098337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482B7484" w14:textId="77777777" w:rsidR="00994B34" w:rsidRPr="00994B34"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94B34">
        <w:rPr>
          <w:rFonts w:ascii="Courier New" w:hAnsi="Courier New" w:cs="Courier New"/>
          <w:color w:val="000000"/>
          <w:sz w:val="20"/>
          <w:szCs w:val="20"/>
        </w:rPr>
        <w:t>option_Single_data = {</w:t>
      </w:r>
    </w:p>
    <w:p w14:paraId="4621BCE0" w14:textId="77777777" w:rsidR="00994B34" w:rsidRPr="00994B34"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94B34">
        <w:rPr>
          <w:rFonts w:ascii="Courier New" w:hAnsi="Courier New" w:cs="Courier New"/>
          <w:color w:val="000000"/>
          <w:sz w:val="20"/>
          <w:szCs w:val="20"/>
        </w:rPr>
        <w:t xml:space="preserve">    'stock_list': ["AAPL"],</w:t>
      </w:r>
    </w:p>
    <w:p w14:paraId="1757BDCF" w14:textId="77777777" w:rsidR="00994B34" w:rsidRPr="00994B34"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94B34">
        <w:rPr>
          <w:rFonts w:ascii="Courier New" w:hAnsi="Courier New" w:cs="Courier New"/>
          <w:color w:val="000000"/>
          <w:sz w:val="20"/>
          <w:szCs w:val="20"/>
        </w:rPr>
        <w:t xml:space="preserve">    'option_type': ["call"],</w:t>
      </w:r>
    </w:p>
    <w:p w14:paraId="1C197F46" w14:textId="77777777" w:rsidR="00994B34" w:rsidRPr="00994B34"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94B34">
        <w:rPr>
          <w:rFonts w:ascii="Courier New" w:hAnsi="Courier New" w:cs="Courier New"/>
          <w:color w:val="000000"/>
          <w:sz w:val="20"/>
          <w:szCs w:val="20"/>
        </w:rPr>
        <w:t xml:space="preserve">    'strike_price': [140],</w:t>
      </w:r>
    </w:p>
    <w:p w14:paraId="19346870" w14:textId="77777777" w:rsidR="00994B34" w:rsidRPr="00994B34"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94B34">
        <w:rPr>
          <w:rFonts w:ascii="Courier New" w:hAnsi="Courier New" w:cs="Courier New"/>
          <w:color w:val="000000"/>
          <w:sz w:val="20"/>
          <w:szCs w:val="20"/>
        </w:rPr>
        <w:t xml:space="preserve">    'expiration_date': ['2023-06-30'],</w:t>
      </w:r>
    </w:p>
    <w:p w14:paraId="0A975985" w14:textId="77777777" w:rsidR="00994B34" w:rsidRPr="00994B34"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94B34">
        <w:rPr>
          <w:rFonts w:ascii="Courier New" w:hAnsi="Courier New" w:cs="Courier New"/>
          <w:color w:val="000000"/>
          <w:sz w:val="20"/>
          <w:szCs w:val="20"/>
        </w:rPr>
        <w:t xml:space="preserve">    'portfolio_weights': [1],</w:t>
      </w:r>
    </w:p>
    <w:p w14:paraId="6B520C12" w14:textId="77777777" w:rsidR="00994B34" w:rsidRPr="00994B34"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94B34">
        <w:rPr>
          <w:rFonts w:ascii="Courier New" w:hAnsi="Courier New" w:cs="Courier New"/>
          <w:color w:val="000000"/>
          <w:sz w:val="20"/>
          <w:szCs w:val="20"/>
        </w:rPr>
        <w:lastRenderedPageBreak/>
        <w:t xml:space="preserve">    'risk_free_rate': 0.05,</w:t>
      </w:r>
    </w:p>
    <w:p w14:paraId="45A5F6B0" w14:textId="77777777" w:rsidR="00994B34" w:rsidRPr="00994B34"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94B34">
        <w:rPr>
          <w:rFonts w:ascii="Courier New" w:hAnsi="Courier New" w:cs="Courier New"/>
          <w:color w:val="000000"/>
          <w:sz w:val="20"/>
          <w:szCs w:val="20"/>
        </w:rPr>
        <w:t xml:space="preserve">    'confidence_level': 5,</w:t>
      </w:r>
    </w:p>
    <w:p w14:paraId="0AF5AA5D" w14:textId="77777777" w:rsidR="00994B34" w:rsidRPr="00994B34"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94B34">
        <w:rPr>
          <w:rFonts w:ascii="Courier New" w:hAnsi="Courier New" w:cs="Courier New"/>
          <w:color w:val="000000"/>
          <w:sz w:val="20"/>
          <w:szCs w:val="20"/>
        </w:rPr>
        <w:t xml:space="preserve">    'number_of_options': [100]</w:t>
      </w:r>
    </w:p>
    <w:p w14:paraId="0D955EE5" w14:textId="77777777" w:rsidR="00994B34" w:rsidRPr="00994B34"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94B34">
        <w:rPr>
          <w:rFonts w:ascii="Courier New" w:hAnsi="Courier New" w:cs="Courier New"/>
          <w:color w:val="000000"/>
          <w:sz w:val="20"/>
          <w:szCs w:val="20"/>
        </w:rPr>
        <w:t>}</w:t>
      </w:r>
    </w:p>
    <w:p w14:paraId="36663801" w14:textId="77777777" w:rsidR="00994B34" w:rsidRPr="00994B34"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0A7F5CC7" w14:textId="77777777" w:rsidR="00994B34" w:rsidRPr="00994B34"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94B34">
        <w:rPr>
          <w:rFonts w:ascii="Courier New" w:hAnsi="Courier New" w:cs="Courier New"/>
          <w:color w:val="000000"/>
          <w:sz w:val="20"/>
          <w:szCs w:val="20"/>
        </w:rPr>
        <w:t>option_Portfolio_data = {</w:t>
      </w:r>
    </w:p>
    <w:p w14:paraId="5316ECAC" w14:textId="77777777" w:rsidR="00994B34" w:rsidRPr="00994B34"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94B34">
        <w:rPr>
          <w:rFonts w:ascii="Courier New" w:hAnsi="Courier New" w:cs="Courier New"/>
          <w:color w:val="000000"/>
          <w:sz w:val="20"/>
          <w:szCs w:val="20"/>
        </w:rPr>
        <w:t xml:space="preserve">    'stock_list': ["AAPL","TSM","MSFT"],</w:t>
      </w:r>
    </w:p>
    <w:p w14:paraId="31826D09" w14:textId="77777777" w:rsidR="00994B34" w:rsidRPr="00994B34"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94B34">
        <w:rPr>
          <w:rFonts w:ascii="Courier New" w:hAnsi="Courier New" w:cs="Courier New"/>
          <w:color w:val="000000"/>
          <w:sz w:val="20"/>
          <w:szCs w:val="20"/>
        </w:rPr>
        <w:t xml:space="preserve">    'option_type': ["call","put","put"],</w:t>
      </w:r>
    </w:p>
    <w:p w14:paraId="739DB0FB" w14:textId="77777777" w:rsidR="00994B34" w:rsidRPr="00994B34"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94B34">
        <w:rPr>
          <w:rFonts w:ascii="Courier New" w:hAnsi="Courier New" w:cs="Courier New"/>
          <w:color w:val="000000"/>
          <w:sz w:val="20"/>
          <w:szCs w:val="20"/>
        </w:rPr>
        <w:t xml:space="preserve">    'strike_price': [140,100,300],</w:t>
      </w:r>
    </w:p>
    <w:p w14:paraId="039B8EAA" w14:textId="77777777" w:rsidR="00994B34" w:rsidRPr="00994B34"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94B34">
        <w:rPr>
          <w:rFonts w:ascii="Courier New" w:hAnsi="Courier New" w:cs="Courier New"/>
          <w:color w:val="000000"/>
          <w:sz w:val="20"/>
          <w:szCs w:val="20"/>
        </w:rPr>
        <w:t xml:space="preserve">    'expiration_date': ['2023-06-30','2023-07-30','2023-08-30'],</w:t>
      </w:r>
    </w:p>
    <w:p w14:paraId="01BCBE71" w14:textId="77777777" w:rsidR="00994B34" w:rsidRPr="00994B34"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94B34">
        <w:rPr>
          <w:rFonts w:ascii="Courier New" w:hAnsi="Courier New" w:cs="Courier New"/>
          <w:color w:val="000000"/>
          <w:sz w:val="20"/>
          <w:szCs w:val="20"/>
        </w:rPr>
        <w:t xml:space="preserve">    'portfolio_weights': [0.5,0.3,0.2],</w:t>
      </w:r>
    </w:p>
    <w:p w14:paraId="40E2AEBF" w14:textId="77777777" w:rsidR="00994B34" w:rsidRPr="00994B34"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94B34">
        <w:rPr>
          <w:rFonts w:ascii="Courier New" w:hAnsi="Courier New" w:cs="Courier New"/>
          <w:color w:val="000000"/>
          <w:sz w:val="20"/>
          <w:szCs w:val="20"/>
        </w:rPr>
        <w:t xml:space="preserve">    'risk_free_rate': 0.05,</w:t>
      </w:r>
    </w:p>
    <w:p w14:paraId="5356A9FB" w14:textId="77777777" w:rsidR="00994B34" w:rsidRPr="00994B34"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94B34">
        <w:rPr>
          <w:rFonts w:ascii="Courier New" w:hAnsi="Courier New" w:cs="Courier New"/>
          <w:color w:val="000000"/>
          <w:sz w:val="20"/>
          <w:szCs w:val="20"/>
        </w:rPr>
        <w:t xml:space="preserve">    'confidence_level': 5,</w:t>
      </w:r>
    </w:p>
    <w:p w14:paraId="3EC3F5CC" w14:textId="77777777" w:rsidR="00994B34" w:rsidRPr="00994B34"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94B34">
        <w:rPr>
          <w:rFonts w:ascii="Courier New" w:hAnsi="Courier New" w:cs="Courier New"/>
          <w:color w:val="000000"/>
          <w:sz w:val="20"/>
          <w:szCs w:val="20"/>
        </w:rPr>
        <w:t xml:space="preserve">    'number_of_options': [100, 150, 200]</w:t>
      </w:r>
    </w:p>
    <w:p w14:paraId="6E4F4E62" w14:textId="7EB9775C" w:rsidR="006C38D1" w:rsidRPr="007E1C6D" w:rsidRDefault="00994B34" w:rsidP="007E1C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94B34">
        <w:rPr>
          <w:rFonts w:ascii="Courier New" w:hAnsi="Courier New" w:cs="Courier New"/>
          <w:color w:val="000000"/>
          <w:sz w:val="20"/>
          <w:szCs w:val="20"/>
        </w:rPr>
        <w:t>}</w:t>
      </w:r>
    </w:p>
    <w:p w14:paraId="3C8EA287" w14:textId="589007C5" w:rsidR="00EB7C04" w:rsidRDefault="00EB7C04" w:rsidP="00EB7C04">
      <w:pPr>
        <w:pStyle w:val="Heading2"/>
      </w:pPr>
      <w:bookmarkStart w:id="117" w:name="_Toc131091345"/>
      <w:r w:rsidRPr="00CD49CB">
        <w:t>Historical Simulation</w:t>
      </w:r>
      <w:bookmarkEnd w:id="117"/>
    </w:p>
    <w:p w14:paraId="5BA5C864" w14:textId="24E17AC2" w:rsidR="00536E8A" w:rsidRDefault="00CD49CB" w:rsidP="00EB7C04">
      <w:pPr>
        <w:pStyle w:val="Heading3"/>
      </w:pPr>
      <w:bookmarkStart w:id="118" w:name="_Toc131091346"/>
      <w:r>
        <w:t xml:space="preserve">VaR </w:t>
      </w:r>
      <w:r w:rsidRPr="00CD49CB">
        <w:t>for a Single stock using Historical Simulation</w:t>
      </w:r>
      <w:bookmarkEnd w:id="118"/>
    </w:p>
    <w:p w14:paraId="2D77CEF9" w14:textId="77777777" w:rsidR="00DF71EF" w:rsidRDefault="00DF71EF" w:rsidP="00DF71EF">
      <w:pPr>
        <w:rPr>
          <w:lang w:eastAsia="en-US"/>
        </w:rPr>
      </w:pPr>
      <w:r>
        <w:rPr>
          <w:lang w:eastAsia="en-US"/>
        </w:rPr>
        <w:t>The historical simulation method calculates the VaR by analyzing the historical price changes of a stock. This approach assumes that past price movements are indicative of potential future movements. The provided Python code includes the Historical_Simulation class, which contains methods to compute the VaR for a single stock and a portfolio using historical simulation.</w:t>
      </w:r>
    </w:p>
    <w:p w14:paraId="684BE120" w14:textId="77777777" w:rsidR="00DF71EF" w:rsidRDefault="00DF71EF" w:rsidP="00DF71EF">
      <w:pPr>
        <w:rPr>
          <w:lang w:eastAsia="en-US"/>
        </w:rPr>
      </w:pPr>
    </w:p>
    <w:p w14:paraId="478310F9" w14:textId="42086B15" w:rsidR="00833C44" w:rsidRDefault="00DF71EF" w:rsidP="00DF71EF">
      <w:pPr>
        <w:rPr>
          <w:lang w:eastAsia="en-US"/>
        </w:rPr>
      </w:pPr>
      <w:r>
        <w:rPr>
          <w:lang w:eastAsia="en-US"/>
        </w:rPr>
        <w:t>For the single stock example, the Calculating_VaR_by_Historical_Simulation method is used with a confidence level of 95%. The example uses Apple Inc. (AAPL) stock data, a 501-day historical period, a 1-day time horizon, and an initial investment of $10,000. The following code snippet shows how the method is called with the appropriate parameters for a single stock:</w:t>
      </w:r>
    </w:p>
    <w:p w14:paraId="5D8DA853" w14:textId="77777777" w:rsidR="00DF71EF" w:rsidRDefault="00DF71EF" w:rsidP="00DF71EF">
      <w:pPr>
        <w:rPr>
          <w:lang w:eastAsia="en-US"/>
        </w:rPr>
      </w:pPr>
    </w:p>
    <w:p w14:paraId="31E6F962" w14:textId="77777777" w:rsidR="00DF71EF" w:rsidRPr="00DF71EF" w:rsidRDefault="00DF71EF" w:rsidP="00DF71E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DF71EF">
        <w:rPr>
          <w:rFonts w:ascii="Courier New" w:hAnsi="Courier New" w:cs="Courier New"/>
          <w:color w:val="000000"/>
          <w:sz w:val="20"/>
          <w:szCs w:val="20"/>
        </w:rPr>
        <w:t>hs = Historical_Simulation(Single_data)</w:t>
      </w:r>
    </w:p>
    <w:p w14:paraId="1713574F" w14:textId="04F9FAD9" w:rsidR="00833C44" w:rsidRPr="00BE4DF3" w:rsidRDefault="00DF71EF" w:rsidP="00DF71E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DF71EF">
        <w:rPr>
          <w:rFonts w:ascii="Courier New" w:hAnsi="Courier New" w:cs="Courier New"/>
          <w:color w:val="000000"/>
          <w:sz w:val="20"/>
          <w:szCs w:val="20"/>
        </w:rPr>
        <w:t>single_stock_var = hs.Calculating_VaR_by_Historical_Simulation(95)</w:t>
      </w:r>
    </w:p>
    <w:p w14:paraId="3339BEAA" w14:textId="77777777" w:rsidR="00833C44" w:rsidRDefault="00833C44" w:rsidP="00833C44">
      <w:pPr>
        <w:rPr>
          <w:lang w:eastAsia="en-US"/>
        </w:rPr>
      </w:pPr>
    </w:p>
    <w:p w14:paraId="216FCC38" w14:textId="2A08258C" w:rsidR="00E857A4" w:rsidRDefault="00D46F9A" w:rsidP="00CD49CB">
      <w:pPr>
        <w:rPr>
          <w:lang w:eastAsia="en-US"/>
        </w:rPr>
      </w:pPr>
      <w:r w:rsidRPr="00D46F9A">
        <w:rPr>
          <w:lang w:eastAsia="en-US"/>
        </w:rPr>
        <w:t>Upon execution, the program outputs the historical simulation VaR result for the single stock, showcasing its ability to calculate the risk associated with the investment.</w:t>
      </w:r>
    </w:p>
    <w:p w14:paraId="1AAB352F" w14:textId="77777777" w:rsidR="00D46F9A" w:rsidRDefault="00D46F9A" w:rsidP="00CD49CB">
      <w:pPr>
        <w:rPr>
          <w:lang w:eastAsia="en-US"/>
        </w:rPr>
      </w:pPr>
    </w:p>
    <w:p w14:paraId="11E4EDFD" w14:textId="21EE032B" w:rsidR="00E857A4" w:rsidRDefault="00BE4DF3" w:rsidP="00EB7C04">
      <w:pPr>
        <w:pStyle w:val="Heading3"/>
      </w:pPr>
      <w:bookmarkStart w:id="119" w:name="_Toc131091347"/>
      <w:r>
        <w:t xml:space="preserve">VaR </w:t>
      </w:r>
      <w:r w:rsidRPr="00BE4DF3">
        <w:t>for a Portfolio using Historical Simulation</w:t>
      </w:r>
      <w:bookmarkEnd w:id="119"/>
    </w:p>
    <w:p w14:paraId="0F338B56" w14:textId="77777777" w:rsidR="00A270F4" w:rsidRDefault="00A270F4" w:rsidP="00A270F4">
      <w:pPr>
        <w:rPr>
          <w:lang w:eastAsia="en-US"/>
        </w:rPr>
      </w:pPr>
      <w:r>
        <w:rPr>
          <w:lang w:eastAsia="en-US"/>
        </w:rPr>
        <w:t>The historical simulation method can also be applied to a portfolio of stocks. The same approach used for a single stock is employed, but instead of considering only one stock, the method analyzes the historical price movements of each stock in the portfolio.</w:t>
      </w:r>
    </w:p>
    <w:p w14:paraId="47751305" w14:textId="77777777" w:rsidR="00A270F4" w:rsidRDefault="00A270F4" w:rsidP="00A270F4">
      <w:pPr>
        <w:rPr>
          <w:lang w:eastAsia="en-US"/>
        </w:rPr>
      </w:pPr>
    </w:p>
    <w:p w14:paraId="71678A2B" w14:textId="77777777" w:rsidR="00A270F4" w:rsidRDefault="00A270F4" w:rsidP="00A270F4">
      <w:pPr>
        <w:rPr>
          <w:lang w:eastAsia="en-US"/>
        </w:rPr>
      </w:pPr>
      <w:r>
        <w:rPr>
          <w:lang w:eastAsia="en-US"/>
        </w:rPr>
        <w:t>In the provided Python code, the historical_simulation_portfolio function is used to compute the VaR for a portfolio using historical simulation. The portfolio contains stocks from TSM, GOOGL, TSLA, MSFT, and AAPL with respective portfolio weights of 0.2, 0.15, 0.15, 0.3, and 0.2, as defined in the Portfolio_data dictionary.</w:t>
      </w:r>
    </w:p>
    <w:p w14:paraId="2C2C8E48" w14:textId="77777777" w:rsidR="00A270F4" w:rsidRDefault="00A270F4" w:rsidP="00A270F4">
      <w:pPr>
        <w:rPr>
          <w:lang w:eastAsia="en-US"/>
        </w:rPr>
      </w:pPr>
    </w:p>
    <w:p w14:paraId="445B20F8" w14:textId="77777777" w:rsidR="00A270F4" w:rsidRDefault="00A270F4" w:rsidP="00A270F4">
      <w:pPr>
        <w:rPr>
          <w:lang w:eastAsia="en-US"/>
        </w:rPr>
      </w:pPr>
      <w:r>
        <w:rPr>
          <w:lang w:eastAsia="en-US"/>
        </w:rPr>
        <w:t xml:space="preserve">Similar to the single stock example, the program considers a 501-day historical period, a 1-day time horizon, and an initial investment of $10,000. The program calculates the 95% </w:t>
      </w:r>
      <w:r>
        <w:rPr>
          <w:lang w:eastAsia="en-US"/>
        </w:rPr>
        <w:lastRenderedPageBreak/>
        <w:t>VaR, which represents the maximum potential loss with a 95% confidence level over the specified time horizon.</w:t>
      </w:r>
    </w:p>
    <w:p w14:paraId="770CA880" w14:textId="77777777" w:rsidR="00A270F4" w:rsidRDefault="00A270F4" w:rsidP="00A270F4">
      <w:pPr>
        <w:rPr>
          <w:lang w:eastAsia="en-US"/>
        </w:rPr>
      </w:pPr>
    </w:p>
    <w:p w14:paraId="64E0F1EE" w14:textId="439889AB" w:rsidR="00A270F4" w:rsidRDefault="00110D9F" w:rsidP="00A270F4">
      <w:pPr>
        <w:rPr>
          <w:lang w:eastAsia="en-US"/>
        </w:rPr>
      </w:pPr>
      <w:r w:rsidRPr="00110D9F">
        <w:rPr>
          <w:lang w:eastAsia="en-US"/>
        </w:rPr>
        <w:t>The following code snippet demonstrates how the method is called with the appropriate parameters for a portfolio:</w:t>
      </w:r>
    </w:p>
    <w:p w14:paraId="128EF1A0" w14:textId="77777777" w:rsidR="00110D9F" w:rsidRDefault="00110D9F" w:rsidP="00A270F4">
      <w:pPr>
        <w:rPr>
          <w:lang w:eastAsia="en-US"/>
        </w:rPr>
      </w:pPr>
    </w:p>
    <w:p w14:paraId="571C52E9" w14:textId="77777777" w:rsidR="00110D9F" w:rsidRPr="00110D9F" w:rsidRDefault="00110D9F" w:rsidP="00110D9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10D9F">
        <w:rPr>
          <w:rFonts w:ascii="Courier New" w:hAnsi="Courier New" w:cs="Courier New"/>
          <w:color w:val="000000"/>
          <w:sz w:val="20"/>
          <w:szCs w:val="20"/>
        </w:rPr>
        <w:t>hs = Historical_Simulation(Portfolio_data)</w:t>
      </w:r>
    </w:p>
    <w:p w14:paraId="35586E2E" w14:textId="7F351769" w:rsidR="00533DDA" w:rsidRDefault="00110D9F" w:rsidP="00110D9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10D9F">
        <w:rPr>
          <w:rFonts w:ascii="Courier New" w:hAnsi="Courier New" w:cs="Courier New"/>
          <w:color w:val="000000"/>
          <w:sz w:val="20"/>
          <w:szCs w:val="20"/>
        </w:rPr>
        <w:t>portfolio_var = hs.Calculating_VaR_by_Historical_Simulation(95)</w:t>
      </w:r>
    </w:p>
    <w:p w14:paraId="7E5042D2" w14:textId="77777777" w:rsidR="00533DDA" w:rsidRDefault="00533DDA" w:rsidP="00A270F4">
      <w:pPr>
        <w:rPr>
          <w:lang w:eastAsia="en-US"/>
        </w:rPr>
      </w:pPr>
    </w:p>
    <w:p w14:paraId="6ED3C949" w14:textId="36B5FB72" w:rsidR="00536E8A" w:rsidRDefault="00110D9F" w:rsidP="009F445A">
      <w:r w:rsidRPr="00110D9F">
        <w:rPr>
          <w:lang w:eastAsia="en-US"/>
        </w:rPr>
        <w:t>The program outputs the historical simulation VaR result for the portfolio, demonstrating its ability to assess the risk associated with a diversified investment.</w:t>
      </w:r>
    </w:p>
    <w:p w14:paraId="6067507A" w14:textId="76873F58" w:rsidR="00EB7C04" w:rsidRDefault="00EB7C04" w:rsidP="00EB7C04">
      <w:pPr>
        <w:pStyle w:val="Heading2"/>
      </w:pPr>
      <w:bookmarkStart w:id="120" w:name="_Toc131091348"/>
      <w:r>
        <w:t>Model Building</w:t>
      </w:r>
      <w:bookmarkEnd w:id="120"/>
    </w:p>
    <w:p w14:paraId="27077BC6" w14:textId="5A8AFE6D" w:rsidR="00CF4502" w:rsidRDefault="00CF4502" w:rsidP="00EB7C04">
      <w:pPr>
        <w:pStyle w:val="Heading3"/>
      </w:pPr>
      <w:bookmarkStart w:id="121" w:name="_Toc131091349"/>
      <w:r>
        <w:t>VaR for a Single stock using Model Building 1</w:t>
      </w:r>
      <w:bookmarkEnd w:id="121"/>
    </w:p>
    <w:p w14:paraId="17C46FE1" w14:textId="77777777" w:rsidR="00AE5989" w:rsidRDefault="00AE5989" w:rsidP="00AE5989">
      <w:r>
        <w:t>In this case, the Calculating_VaR_by_parametric_method method from the parametric_method class is used to compute the VaR for a single stock. It calculates the average daily return (mu) and daily volatility (vol) of the historical returns for the stock. The VaR is then computed using the quantile from the normal distribution and scaled with the time horizon and the initial investment.</w:t>
      </w:r>
    </w:p>
    <w:p w14:paraId="6604C2B5" w14:textId="77777777" w:rsidR="00AE5989" w:rsidRDefault="00AE5989" w:rsidP="00AE5989"/>
    <w:p w14:paraId="3139080C" w14:textId="10A2E370" w:rsidR="00AE5989" w:rsidRDefault="00AE5989" w:rsidP="00AE5989">
      <w:r>
        <w:t>The following code snippet shows how the method is called with the appropriate parameters for a single stock:</w:t>
      </w:r>
    </w:p>
    <w:p w14:paraId="2F9EF32E" w14:textId="77777777" w:rsidR="00AE5989" w:rsidRPr="00AE5989" w:rsidRDefault="00AE5989" w:rsidP="00AE598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E5989">
        <w:rPr>
          <w:rFonts w:ascii="Courier New" w:hAnsi="Courier New" w:cs="Courier New"/>
          <w:color w:val="000000"/>
          <w:sz w:val="20"/>
          <w:szCs w:val="20"/>
        </w:rPr>
        <w:t>pm = parametric_method(Single_data)</w:t>
      </w:r>
    </w:p>
    <w:p w14:paraId="39C0A9DE" w14:textId="7FE3F06B" w:rsidR="008F0A1B" w:rsidRDefault="00AE5989" w:rsidP="00AE598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E5989">
        <w:rPr>
          <w:rFonts w:ascii="Courier New" w:hAnsi="Courier New" w:cs="Courier New"/>
          <w:color w:val="000000"/>
          <w:sz w:val="20"/>
          <w:szCs w:val="20"/>
        </w:rPr>
        <w:t>single_stock_var_1 = pm.Calculating_VaR_by_parametric_method(95, 1, 10000)</w:t>
      </w:r>
    </w:p>
    <w:p w14:paraId="7F3446C0" w14:textId="77777777" w:rsidR="00575AF5" w:rsidRDefault="00575AF5" w:rsidP="00575AF5">
      <w:pPr>
        <w:rPr>
          <w:lang w:eastAsia="en-US"/>
        </w:rPr>
      </w:pPr>
    </w:p>
    <w:p w14:paraId="69056A56" w14:textId="254DEF90" w:rsidR="00575AF5" w:rsidRDefault="00AE5989" w:rsidP="00CF4502">
      <w:pPr>
        <w:rPr>
          <w:lang w:eastAsia="en-US"/>
        </w:rPr>
      </w:pPr>
      <w:r w:rsidRPr="00AE5989">
        <w:rPr>
          <w:lang w:eastAsia="en-US"/>
        </w:rPr>
        <w:t>Upon execution, the program outputs the Model Building VaR result for the single stock, showcasing its ability to calculate the risk associated with the investment</w:t>
      </w:r>
      <w:r w:rsidR="00575AF5">
        <w:rPr>
          <w:lang w:eastAsia="en-US"/>
        </w:rPr>
        <w:t>.</w:t>
      </w:r>
    </w:p>
    <w:p w14:paraId="4C232473" w14:textId="07C47502" w:rsidR="00CF4502" w:rsidRDefault="00CF4502" w:rsidP="00EB7C04">
      <w:pPr>
        <w:pStyle w:val="Heading3"/>
      </w:pPr>
      <w:bookmarkStart w:id="122" w:name="_Toc131091350"/>
      <w:r>
        <w:t>VaR for a Portfolio using Model Building 1</w:t>
      </w:r>
      <w:bookmarkEnd w:id="122"/>
    </w:p>
    <w:p w14:paraId="585C9C9F" w14:textId="77777777" w:rsidR="00F82A6A" w:rsidRDefault="00F82A6A" w:rsidP="00F82A6A">
      <w:r>
        <w:t>In this case, the Calculating_VaR_by_parametric_method method is used with the input parameter Portfolio_data. This method computes the VaR for a portfolio in the same way as for a single stock, but it considers the overall historical returns of the portfolio instead.</w:t>
      </w:r>
    </w:p>
    <w:p w14:paraId="73F15E3E" w14:textId="77777777" w:rsidR="00F82A6A" w:rsidRDefault="00F82A6A" w:rsidP="00F82A6A"/>
    <w:p w14:paraId="2974E37A" w14:textId="7B0934C5" w:rsidR="008F0A1B" w:rsidRDefault="00F82A6A" w:rsidP="00F82A6A">
      <w:pPr>
        <w:rPr>
          <w:lang w:eastAsia="en-US"/>
        </w:rPr>
      </w:pPr>
      <w:r>
        <w:t>The following code snippet demonstrates how the method is called with the appropriate parameters for a portfolio:</w:t>
      </w:r>
    </w:p>
    <w:p w14:paraId="0ED20828" w14:textId="77777777" w:rsidR="00F82A6A" w:rsidRPr="00F82A6A" w:rsidRDefault="00F82A6A" w:rsidP="00F82A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F82A6A">
        <w:rPr>
          <w:rFonts w:ascii="Courier New" w:hAnsi="Courier New" w:cs="Courier New"/>
          <w:color w:val="000000"/>
          <w:sz w:val="20"/>
          <w:szCs w:val="20"/>
        </w:rPr>
        <w:t>pm = parametric_method(Portfolio_data)</w:t>
      </w:r>
    </w:p>
    <w:p w14:paraId="04479079" w14:textId="7C89DEB0" w:rsidR="008F0A1B" w:rsidRDefault="00F82A6A" w:rsidP="00F82A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F82A6A">
        <w:rPr>
          <w:rFonts w:ascii="Courier New" w:hAnsi="Courier New" w:cs="Courier New"/>
          <w:color w:val="000000"/>
          <w:sz w:val="20"/>
          <w:szCs w:val="20"/>
        </w:rPr>
        <w:t>portfolio_var_1 = pm.Calculating_VaR_by_parametric_method(95, 1, 10000)</w:t>
      </w:r>
    </w:p>
    <w:p w14:paraId="487E1A91" w14:textId="77777777" w:rsidR="008F0A1B" w:rsidRDefault="008F0A1B" w:rsidP="008F0A1B">
      <w:pPr>
        <w:rPr>
          <w:lang w:eastAsia="en-US"/>
        </w:rPr>
      </w:pPr>
    </w:p>
    <w:p w14:paraId="0F6D73CE" w14:textId="4043917C" w:rsidR="008F0A1B" w:rsidRDefault="00F82A6A" w:rsidP="00CF4502">
      <w:pPr>
        <w:rPr>
          <w:lang w:eastAsia="en-US"/>
        </w:rPr>
      </w:pPr>
      <w:r w:rsidRPr="00F82A6A">
        <w:rPr>
          <w:lang w:eastAsia="en-US"/>
        </w:rPr>
        <w:t>The program outputs the Model Building VaR result for the portfolio using the first method, demonstrating its ability to assess the risk associated with a diversified investment.</w:t>
      </w:r>
    </w:p>
    <w:p w14:paraId="00D3EA7E" w14:textId="557BC256" w:rsidR="00CF4502" w:rsidRDefault="00CF4502" w:rsidP="00EB7C04">
      <w:pPr>
        <w:pStyle w:val="Heading3"/>
      </w:pPr>
      <w:bookmarkStart w:id="123" w:name="_Toc131091351"/>
      <w:r>
        <w:lastRenderedPageBreak/>
        <w:t>VaR for a Single stock using Model Building 2</w:t>
      </w:r>
      <w:bookmarkEnd w:id="123"/>
    </w:p>
    <w:p w14:paraId="42116743" w14:textId="77777777" w:rsidR="00F60079" w:rsidRDefault="00F60079" w:rsidP="00F60079">
      <w:r>
        <w:t>In this case, the Calculating_VaR_by_parametric_method_portfolio method is used with the input parameter Single_data. This method computes the VaR for a single stock by considering the covariance matrix of the historical returns for the stock. The total risk (sigma) is calculated, and the VaR is computed using the normal distribution and scaled with the time horizon.</w:t>
      </w:r>
    </w:p>
    <w:p w14:paraId="30B34451" w14:textId="77777777" w:rsidR="00F60079" w:rsidRDefault="00F60079" w:rsidP="00F60079"/>
    <w:p w14:paraId="05DB2CCB" w14:textId="1EDD051B" w:rsidR="008E7A90" w:rsidRDefault="00F60079" w:rsidP="00F60079">
      <w:pPr>
        <w:rPr>
          <w:lang w:eastAsia="en-US"/>
        </w:rPr>
      </w:pPr>
      <w:r>
        <w:t>The following code snippet shows how the method is called with the appropriate parameters for a single stock:</w:t>
      </w:r>
    </w:p>
    <w:p w14:paraId="44521BD2" w14:textId="77777777" w:rsidR="008E7A90" w:rsidRDefault="008E7A90" w:rsidP="008E7A90">
      <w:pPr>
        <w:rPr>
          <w:lang w:eastAsia="en-US"/>
        </w:rPr>
      </w:pPr>
    </w:p>
    <w:p w14:paraId="31F3ED39" w14:textId="77777777" w:rsidR="00F60079" w:rsidRPr="00F60079" w:rsidRDefault="00F60079" w:rsidP="00F6007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F60079">
        <w:rPr>
          <w:rFonts w:ascii="Courier New" w:hAnsi="Courier New" w:cs="Courier New"/>
          <w:color w:val="000000"/>
          <w:sz w:val="20"/>
          <w:szCs w:val="20"/>
        </w:rPr>
        <w:t>pm = parametric_method(Single_data)</w:t>
      </w:r>
    </w:p>
    <w:p w14:paraId="1D022A59" w14:textId="02DD8E45" w:rsidR="008E7A90" w:rsidRDefault="00F60079" w:rsidP="00F6007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F60079">
        <w:rPr>
          <w:rFonts w:ascii="Courier New" w:hAnsi="Courier New" w:cs="Courier New"/>
          <w:color w:val="000000"/>
          <w:sz w:val="20"/>
          <w:szCs w:val="20"/>
        </w:rPr>
        <w:t>single_stock_var_2 = pm.Calculating_VaR_by_parametric_method_portfolio(95, 1, 10000)</w:t>
      </w:r>
    </w:p>
    <w:p w14:paraId="771F50C0" w14:textId="77777777" w:rsidR="008E7A90" w:rsidRDefault="008E7A90" w:rsidP="008E7A90">
      <w:pPr>
        <w:rPr>
          <w:lang w:eastAsia="en-US"/>
        </w:rPr>
      </w:pPr>
    </w:p>
    <w:p w14:paraId="52D2D1F3" w14:textId="3A7E4916" w:rsidR="00CF4502" w:rsidRDefault="00CB7F36" w:rsidP="00CF4502">
      <w:pPr>
        <w:rPr>
          <w:lang w:eastAsia="en-US"/>
        </w:rPr>
      </w:pPr>
      <w:r w:rsidRPr="00CB7F36">
        <w:rPr>
          <w:lang w:eastAsia="en-US"/>
        </w:rPr>
        <w:t>Upon execution, the program outputs the Model Building VaR result for the single stock, showcasing its ability to calculate the risk associated with the investment.</w:t>
      </w:r>
    </w:p>
    <w:p w14:paraId="7CCD427F" w14:textId="4C6E691F" w:rsidR="00CF4502" w:rsidRDefault="00CF4502" w:rsidP="00EB7C04">
      <w:pPr>
        <w:pStyle w:val="Heading3"/>
      </w:pPr>
      <w:bookmarkStart w:id="124" w:name="_Toc131091352"/>
      <w:r>
        <w:t>VaR for a Portfolio using Model Building 2</w:t>
      </w:r>
      <w:bookmarkEnd w:id="124"/>
    </w:p>
    <w:p w14:paraId="28244EE3" w14:textId="77777777" w:rsidR="00CB7F36" w:rsidRDefault="00CB7F36" w:rsidP="00CB7F36">
      <w:r>
        <w:t>In this case, the Calculating_VaR_by_parametric_method_portfolio method is used with the input parameter Portfolio_data. This method computes the VaR for a portfolio by taking into account the covariance matrix and the weights of the stocks in the portfolio. The total risk (sigma) is calculated, and the VaR is computed using the normal distribution and scaled with the time horizon.</w:t>
      </w:r>
    </w:p>
    <w:p w14:paraId="13F334FB" w14:textId="77777777" w:rsidR="00CB7F36" w:rsidRDefault="00CB7F36" w:rsidP="00CB7F36"/>
    <w:p w14:paraId="6E810469" w14:textId="56324F8D" w:rsidR="008E7A90" w:rsidRDefault="00CB7F36" w:rsidP="00CB7F36">
      <w:pPr>
        <w:rPr>
          <w:lang w:eastAsia="en-US"/>
        </w:rPr>
      </w:pPr>
      <w:r>
        <w:t>The following code snippet demonstrates how the method is called with the appropriate parameters for a portfolio:</w:t>
      </w:r>
    </w:p>
    <w:p w14:paraId="669323C2" w14:textId="77777777" w:rsidR="008E7A90" w:rsidRDefault="008E7A90" w:rsidP="008E7A90">
      <w:pPr>
        <w:rPr>
          <w:lang w:eastAsia="en-US"/>
        </w:rPr>
      </w:pPr>
    </w:p>
    <w:p w14:paraId="152FB418" w14:textId="77777777" w:rsidR="00CB7F36" w:rsidRPr="00CB7F36" w:rsidRDefault="00CB7F36" w:rsidP="00CB7F3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B7F36">
        <w:rPr>
          <w:rFonts w:ascii="Courier New" w:hAnsi="Courier New" w:cs="Courier New"/>
          <w:color w:val="000000"/>
          <w:sz w:val="20"/>
          <w:szCs w:val="20"/>
        </w:rPr>
        <w:t>pm = parametric_method(Portfolio_data)</w:t>
      </w:r>
    </w:p>
    <w:p w14:paraId="35CFADCE" w14:textId="5D09DDD9" w:rsidR="008E7A90" w:rsidRDefault="00CB7F36" w:rsidP="00CB7F3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CB7F36">
        <w:rPr>
          <w:rFonts w:ascii="Courier New" w:hAnsi="Courier New" w:cs="Courier New"/>
          <w:color w:val="000000"/>
          <w:sz w:val="20"/>
          <w:szCs w:val="20"/>
        </w:rPr>
        <w:t>portfolio_var_2 = pm.Calculating_VaR_by_parametric_method_portfolio(95, 1, 10000)</w:t>
      </w:r>
    </w:p>
    <w:p w14:paraId="7B4B99FD" w14:textId="77777777" w:rsidR="008E7A90" w:rsidRDefault="008E7A90" w:rsidP="008E7A90">
      <w:pPr>
        <w:rPr>
          <w:lang w:eastAsia="en-US"/>
        </w:rPr>
      </w:pPr>
    </w:p>
    <w:p w14:paraId="20DB777F" w14:textId="77777777" w:rsidR="00B75DE0" w:rsidRDefault="00B75DE0" w:rsidP="00B75DE0">
      <w:pPr>
        <w:rPr>
          <w:lang w:eastAsia="en-US"/>
        </w:rPr>
      </w:pPr>
      <w:r>
        <w:rPr>
          <w:lang w:eastAsia="en-US"/>
        </w:rPr>
        <w:t>The program outputs the Model Building VaR result for the portfolio using the second method, demonstrating its ability to assess the risk associated with a diversified investment.</w:t>
      </w:r>
    </w:p>
    <w:p w14:paraId="1E83F617" w14:textId="77777777" w:rsidR="00B75DE0" w:rsidRDefault="00B75DE0" w:rsidP="00B75DE0">
      <w:pPr>
        <w:rPr>
          <w:lang w:eastAsia="en-US"/>
        </w:rPr>
      </w:pPr>
    </w:p>
    <w:p w14:paraId="5DD4D5C9" w14:textId="4784979D" w:rsidR="0046144F" w:rsidRDefault="00B75DE0" w:rsidP="00B75DE0">
      <w:pPr>
        <w:rPr>
          <w:lang w:eastAsia="en-US"/>
        </w:rPr>
      </w:pPr>
      <w:r>
        <w:rPr>
          <w:lang w:eastAsia="en-US"/>
        </w:rPr>
        <w:t>The main difference between Model Building 1 and Model Building 2 is the way they handle risk computation. Model Building 1 calculates risk based on the historical returns of a single stock or a portfolio, while Model Building 2 takes into account the covariance matrix and the weights of the stocks in the portfolio to compute the overall risk. This allows Model Building 2 to better capture the risk diversification benefits of a portfolio, as it considers the correlations between the individual stocks.</w:t>
      </w:r>
    </w:p>
    <w:p w14:paraId="12B9C150" w14:textId="274D84A3" w:rsidR="0046144F" w:rsidRDefault="0046144F" w:rsidP="0046144F">
      <w:pPr>
        <w:pStyle w:val="Heading2"/>
      </w:pPr>
      <w:bookmarkStart w:id="125" w:name="_Toc131091353"/>
      <w:r w:rsidRPr="0046144F">
        <w:t>Monte Carlo Simulation</w:t>
      </w:r>
      <w:bookmarkEnd w:id="125"/>
    </w:p>
    <w:p w14:paraId="349841A8" w14:textId="77777777" w:rsidR="0046144F" w:rsidRDefault="0046144F" w:rsidP="00CF4502">
      <w:pPr>
        <w:rPr>
          <w:lang w:eastAsia="en-US"/>
        </w:rPr>
      </w:pPr>
    </w:p>
    <w:p w14:paraId="606CD260" w14:textId="1A9CF0EA" w:rsidR="00CF4502" w:rsidRDefault="00584F85" w:rsidP="0046144F">
      <w:pPr>
        <w:pStyle w:val="Heading3"/>
      </w:pPr>
      <w:bookmarkStart w:id="126" w:name="_Toc131091354"/>
      <w:r>
        <w:lastRenderedPageBreak/>
        <w:t>VaR</w:t>
      </w:r>
      <w:r w:rsidRPr="00584F85">
        <w:t xml:space="preserve"> for a Single stock using Monte Carlo Simulation 1</w:t>
      </w:r>
      <w:bookmarkEnd w:id="126"/>
    </w:p>
    <w:p w14:paraId="2ACD765F" w14:textId="4D20D39A" w:rsidR="00F277D0" w:rsidRDefault="00F277D0" w:rsidP="00F277D0">
      <w:r>
        <w:t xml:space="preserve">Monte Carlo Simulation is a popular technique to model the </w:t>
      </w:r>
      <w:r w:rsidR="00940F5A">
        <w:t>behaviours</w:t>
      </w:r>
      <w:r>
        <w:t xml:space="preserve"> of a stock or a portfolio of stocks. It provides an alternative approach to the parametric methods, which rely on historical returns data and their distribution assumptions. The Monte Carlo Simulation generates random samples from the stock price distribution to simulate future stock prices and computes the Value at Risk (VaR) based on these samples.</w:t>
      </w:r>
    </w:p>
    <w:p w14:paraId="2742E3DE" w14:textId="77777777" w:rsidR="00F277D0" w:rsidRDefault="00F277D0" w:rsidP="00F277D0"/>
    <w:p w14:paraId="4C2C8ED2" w14:textId="77777777" w:rsidR="00F277D0" w:rsidRDefault="00F277D0" w:rsidP="00F277D0">
      <w:r>
        <w:t>In this section, we use the Monte_Carlo_Simulation_method_one_portfolio(Single_data) function to compute the VaR for a single stock using Monte Carlo Simulation.</w:t>
      </w:r>
    </w:p>
    <w:p w14:paraId="646FD997" w14:textId="77777777" w:rsidR="00F277D0" w:rsidRDefault="00F277D0" w:rsidP="00F277D0"/>
    <w:p w14:paraId="56F062B2" w14:textId="31FB64C0" w:rsidR="00F277D0" w:rsidRDefault="00F277D0" w:rsidP="00F277D0">
      <w:r>
        <w:t>Sample code for running the function:</w:t>
      </w:r>
    </w:p>
    <w:p w14:paraId="1F481207" w14:textId="77777777" w:rsidR="0097062B" w:rsidRPr="00F2517D" w:rsidRDefault="0097062B" w:rsidP="0097062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F2517D">
        <w:rPr>
          <w:rFonts w:ascii="Courier New" w:hAnsi="Courier New" w:cs="Courier New"/>
          <w:color w:val="000000"/>
          <w:sz w:val="20"/>
          <w:szCs w:val="20"/>
        </w:rPr>
        <w:t>mc_simulation = Monte_Carlo_Simulation_method(Single_data)</w:t>
      </w:r>
    </w:p>
    <w:p w14:paraId="2AE85782" w14:textId="77777777" w:rsidR="0097062B" w:rsidRPr="00F2517D" w:rsidRDefault="0097062B" w:rsidP="0097062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F2517D">
        <w:rPr>
          <w:rFonts w:ascii="Courier New" w:hAnsi="Courier New" w:cs="Courier New"/>
          <w:color w:val="000000"/>
          <w:sz w:val="20"/>
          <w:szCs w:val="20"/>
        </w:rPr>
        <w:t>simulation_result = mc_simulation.predict_daily_price(period, iterations)</w:t>
      </w:r>
    </w:p>
    <w:p w14:paraId="2E71DC36" w14:textId="77777777" w:rsidR="0097062B" w:rsidRPr="00F2517D" w:rsidRDefault="0097062B" w:rsidP="0097062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F2517D">
        <w:rPr>
          <w:rFonts w:ascii="Courier New" w:hAnsi="Courier New" w:cs="Courier New"/>
          <w:color w:val="000000"/>
          <w:sz w:val="20"/>
          <w:szCs w:val="20"/>
        </w:rPr>
        <w:t>all_portfolio_prediction = mc_simulation.combine_the_predict_price(simulation_result)</w:t>
      </w:r>
    </w:p>
    <w:p w14:paraId="405A7466" w14:textId="569572CE" w:rsidR="00F277D0" w:rsidRPr="002E5FEB" w:rsidRDefault="0097062B" w:rsidP="002E5FE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F2517D">
        <w:rPr>
          <w:rFonts w:ascii="Courier New" w:hAnsi="Courier New" w:cs="Courier New"/>
          <w:color w:val="000000"/>
          <w:sz w:val="20"/>
          <w:szCs w:val="20"/>
        </w:rPr>
        <w:t>mc_var, mc_cvar = mc_simulation.using_HS_to_get_var(all_portfolio_prediction, Time, InitialInvestment, confidence_level)</w:t>
      </w:r>
      <w:r>
        <w:rPr>
          <w:rFonts w:ascii="Courier New" w:hAnsi="Courier New" w:cs="Courier New"/>
          <w:color w:val="000000"/>
          <w:sz w:val="20"/>
          <w:szCs w:val="20"/>
        </w:rPr>
        <w:tab/>
      </w:r>
    </w:p>
    <w:p w14:paraId="2E15AC84" w14:textId="05438B0B" w:rsidR="00584F85" w:rsidRDefault="00584F85" w:rsidP="0046144F">
      <w:pPr>
        <w:pStyle w:val="Heading3"/>
      </w:pPr>
      <w:bookmarkStart w:id="127" w:name="_Toc131091355"/>
      <w:r>
        <w:t>VaR</w:t>
      </w:r>
      <w:r w:rsidRPr="00584F85">
        <w:t xml:space="preserve"> for a </w:t>
      </w:r>
      <w:r w:rsidR="00A334E0" w:rsidRPr="00A334E0">
        <w:t>Portfolio</w:t>
      </w:r>
      <w:r w:rsidR="00A334E0">
        <w:t xml:space="preserve"> </w:t>
      </w:r>
      <w:r w:rsidRPr="00584F85">
        <w:t>using Monte Carlo Simulation 1</w:t>
      </w:r>
      <w:bookmarkEnd w:id="127"/>
    </w:p>
    <w:p w14:paraId="6DD9015C" w14:textId="77777777" w:rsidR="00315606" w:rsidRDefault="00315606" w:rsidP="00315606">
      <w:pPr>
        <w:rPr>
          <w:lang w:eastAsia="en-US"/>
        </w:rPr>
      </w:pPr>
      <w:r>
        <w:rPr>
          <w:lang w:eastAsia="en-US"/>
        </w:rPr>
        <w:t>In this section, we use the Monte_Carlo_Simulation_method_one_portfolio(Portfolio_data) function to compute the VaR for a portfolio of stocks using Monte Carlo Simulation.</w:t>
      </w:r>
    </w:p>
    <w:p w14:paraId="3916135E" w14:textId="77777777" w:rsidR="00315606" w:rsidRDefault="00315606" w:rsidP="00315606">
      <w:pPr>
        <w:rPr>
          <w:lang w:eastAsia="en-US"/>
        </w:rPr>
      </w:pPr>
    </w:p>
    <w:p w14:paraId="0BAE7099" w14:textId="1EF1DB30" w:rsidR="002E5FEB" w:rsidRDefault="00315606" w:rsidP="00315606">
      <w:pPr>
        <w:rPr>
          <w:lang w:eastAsia="en-US"/>
        </w:rPr>
      </w:pPr>
      <w:r>
        <w:rPr>
          <w:lang w:eastAsia="en-US"/>
        </w:rPr>
        <w:t>Sample code for running the function:</w:t>
      </w:r>
    </w:p>
    <w:p w14:paraId="617ADF01" w14:textId="77777777" w:rsidR="001E1878" w:rsidRPr="00F2517D" w:rsidRDefault="001E1878" w:rsidP="001E187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F2517D">
        <w:rPr>
          <w:rFonts w:ascii="Courier New" w:hAnsi="Courier New" w:cs="Courier New"/>
          <w:color w:val="000000"/>
          <w:sz w:val="20"/>
          <w:szCs w:val="20"/>
        </w:rPr>
        <w:t>mc_simulation = Monte_Carlo_Simulation_method(Portfolio_data)</w:t>
      </w:r>
    </w:p>
    <w:p w14:paraId="41CA1975" w14:textId="77777777" w:rsidR="001E1878" w:rsidRPr="00F2517D" w:rsidRDefault="001E1878" w:rsidP="001E187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F2517D">
        <w:rPr>
          <w:rFonts w:ascii="Courier New" w:hAnsi="Courier New" w:cs="Courier New"/>
          <w:color w:val="000000"/>
          <w:sz w:val="20"/>
          <w:szCs w:val="20"/>
        </w:rPr>
        <w:t>simulation_result = mc_simulation.predict_daily_price(period, iterations)</w:t>
      </w:r>
    </w:p>
    <w:p w14:paraId="013F6D28" w14:textId="77777777" w:rsidR="001E1878" w:rsidRPr="00F2517D" w:rsidRDefault="001E1878" w:rsidP="001E187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F2517D">
        <w:rPr>
          <w:rFonts w:ascii="Courier New" w:hAnsi="Courier New" w:cs="Courier New"/>
          <w:color w:val="000000"/>
          <w:sz w:val="20"/>
          <w:szCs w:val="20"/>
        </w:rPr>
        <w:t>all_portfolio_prediction = mc_simulation.combine_the_predict_price(simulation_result)</w:t>
      </w:r>
    </w:p>
    <w:p w14:paraId="655FFA64" w14:textId="06D41E5E" w:rsidR="00584F85" w:rsidRPr="00FF13AC" w:rsidRDefault="001E1878" w:rsidP="00FF13AC">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F2517D">
        <w:rPr>
          <w:rFonts w:ascii="Courier New" w:hAnsi="Courier New" w:cs="Courier New"/>
          <w:color w:val="000000"/>
          <w:sz w:val="20"/>
          <w:szCs w:val="20"/>
        </w:rPr>
        <w:t>mc_var, mc_cvar = mc_simulation.using_HS_to_get_var(all_portfolio_prediction, Time, InitialInvestment, confidence_level)</w:t>
      </w:r>
    </w:p>
    <w:p w14:paraId="06B64834" w14:textId="69452B4E" w:rsidR="00584F85" w:rsidRDefault="00584F85" w:rsidP="0046144F">
      <w:pPr>
        <w:pStyle w:val="Heading3"/>
      </w:pPr>
      <w:bookmarkStart w:id="128" w:name="_Toc131091356"/>
      <w:r>
        <w:t>VaR</w:t>
      </w:r>
      <w:r w:rsidRPr="00584F85">
        <w:t xml:space="preserve"> for a Single stock using Monte Carlo Simulation </w:t>
      </w:r>
      <w:r w:rsidR="002D080E">
        <w:t>2</w:t>
      </w:r>
      <w:bookmarkEnd w:id="128"/>
    </w:p>
    <w:p w14:paraId="691F7A87" w14:textId="77777777" w:rsidR="00FF13AC" w:rsidRDefault="00FF13AC" w:rsidP="00FF13AC">
      <w:pPr>
        <w:rPr>
          <w:lang w:eastAsia="en-US"/>
        </w:rPr>
      </w:pPr>
      <w:r>
        <w:rPr>
          <w:lang w:eastAsia="en-US"/>
        </w:rPr>
        <w:t>In this section, we use the Monte_Carlo_Simulation_method_two_portfolio(Single_data) function to compute the VaR for a single stock using Monte Carlo Simulation with Cholesky decomposition. The Cholesky decomposition is used to take into account the correlation between the stocks in the portfolio.</w:t>
      </w:r>
    </w:p>
    <w:p w14:paraId="77AC7EA2" w14:textId="77777777" w:rsidR="00FF13AC" w:rsidRDefault="00FF13AC" w:rsidP="00FF13AC">
      <w:pPr>
        <w:rPr>
          <w:lang w:eastAsia="en-US"/>
        </w:rPr>
      </w:pPr>
    </w:p>
    <w:p w14:paraId="473EF519" w14:textId="2F82F4C7" w:rsidR="00FF13AC" w:rsidRDefault="00FF13AC" w:rsidP="00FF13AC">
      <w:pPr>
        <w:rPr>
          <w:lang w:eastAsia="en-US"/>
        </w:rPr>
      </w:pPr>
      <w:r>
        <w:rPr>
          <w:lang w:eastAsia="en-US"/>
        </w:rPr>
        <w:t>Sample code for running the function:</w:t>
      </w:r>
    </w:p>
    <w:p w14:paraId="24C38496" w14:textId="77777777" w:rsidR="00875B6D" w:rsidRPr="00F2517D" w:rsidRDefault="00875B6D" w:rsidP="00875B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F2517D">
        <w:rPr>
          <w:rFonts w:ascii="Courier New" w:hAnsi="Courier New" w:cs="Courier New"/>
          <w:color w:val="000000"/>
          <w:sz w:val="20"/>
          <w:szCs w:val="20"/>
        </w:rPr>
        <w:t>mc_simulation = Monte_Carlo_Simulation_method(Single_data)</w:t>
      </w:r>
    </w:p>
    <w:p w14:paraId="7BC22C14" w14:textId="77777777" w:rsidR="00875B6D" w:rsidRPr="00F2517D" w:rsidRDefault="00875B6D" w:rsidP="00875B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F2517D">
        <w:rPr>
          <w:rFonts w:ascii="Courier New" w:hAnsi="Courier New" w:cs="Courier New"/>
          <w:color w:val="000000"/>
          <w:sz w:val="20"/>
          <w:szCs w:val="20"/>
        </w:rPr>
        <w:t>simulation_result = mc_simulation.predict_daily_price_cholesky_decomposition(period, iterations)</w:t>
      </w:r>
    </w:p>
    <w:p w14:paraId="6322074E" w14:textId="77777777" w:rsidR="00875B6D" w:rsidRPr="00F2517D" w:rsidRDefault="00875B6D" w:rsidP="00875B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F2517D">
        <w:rPr>
          <w:rFonts w:ascii="Courier New" w:hAnsi="Courier New" w:cs="Courier New"/>
          <w:color w:val="000000"/>
          <w:sz w:val="20"/>
          <w:szCs w:val="20"/>
        </w:rPr>
        <w:t>all_portfolio_prediction = mc_simulation.combine_the_predict_price(simulation_result)</w:t>
      </w:r>
    </w:p>
    <w:p w14:paraId="69FD7CA5" w14:textId="13E01F49" w:rsidR="00FF13AC" w:rsidRPr="00875B6D" w:rsidRDefault="00875B6D" w:rsidP="00875B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F2517D">
        <w:rPr>
          <w:rFonts w:ascii="Courier New" w:hAnsi="Courier New" w:cs="Courier New"/>
          <w:color w:val="000000"/>
          <w:sz w:val="20"/>
          <w:szCs w:val="20"/>
        </w:rPr>
        <w:t>mc_var, mc_cvar = mc_simulation.using_HS_to_get_var(all_portfolio_prediction, Time, InitialInvestment, confidence_level)</w:t>
      </w:r>
    </w:p>
    <w:p w14:paraId="4AA96B79" w14:textId="13C284B7" w:rsidR="00584F85" w:rsidRDefault="00A334E0" w:rsidP="0046144F">
      <w:pPr>
        <w:pStyle w:val="Heading3"/>
      </w:pPr>
      <w:bookmarkStart w:id="129" w:name="_Toc131091357"/>
      <w:r>
        <w:lastRenderedPageBreak/>
        <w:t>VaR</w:t>
      </w:r>
      <w:r w:rsidRPr="00584F85">
        <w:t xml:space="preserve"> for a </w:t>
      </w:r>
      <w:r w:rsidRPr="00A334E0">
        <w:t>Portfolio</w:t>
      </w:r>
      <w:r>
        <w:t xml:space="preserve"> </w:t>
      </w:r>
      <w:r w:rsidRPr="00584F85">
        <w:t xml:space="preserve">using Monte Carlo Simulation </w:t>
      </w:r>
      <w:r>
        <w:t>2</w:t>
      </w:r>
      <w:bookmarkEnd w:id="129"/>
    </w:p>
    <w:p w14:paraId="3609C5FE" w14:textId="77777777" w:rsidR="00875B6D" w:rsidRDefault="00875B6D" w:rsidP="00875B6D">
      <w:r>
        <w:t>In this section, we use the Monte_Carlo_Simulation_method_two_portfolio(Portfolio_data) function to compute the VaR for a portfolio of stocks using Monte Carlo Simulation with Cholesky decomposition.</w:t>
      </w:r>
    </w:p>
    <w:p w14:paraId="2FFD6DED" w14:textId="77777777" w:rsidR="00875B6D" w:rsidRDefault="00875B6D" w:rsidP="00875B6D"/>
    <w:p w14:paraId="3D9A5C2C" w14:textId="286EEFF8" w:rsidR="00CF4502" w:rsidRDefault="00875B6D" w:rsidP="00875B6D">
      <w:r>
        <w:t>Sample code for running the function:</w:t>
      </w:r>
    </w:p>
    <w:p w14:paraId="5CF2350D" w14:textId="77777777" w:rsidR="008C66FD" w:rsidRPr="00F2517D" w:rsidRDefault="008C66FD" w:rsidP="008C66F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F2517D">
        <w:rPr>
          <w:rFonts w:ascii="Courier New" w:hAnsi="Courier New" w:cs="Courier New"/>
          <w:color w:val="000000"/>
          <w:sz w:val="20"/>
          <w:szCs w:val="20"/>
        </w:rPr>
        <w:t>mc_simulation = Monte_Carlo_Simulation_method(Portfolio_data)</w:t>
      </w:r>
    </w:p>
    <w:p w14:paraId="52EA2E75" w14:textId="77777777" w:rsidR="008C66FD" w:rsidRPr="00F2517D" w:rsidRDefault="008C66FD" w:rsidP="008C66F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F2517D">
        <w:rPr>
          <w:rFonts w:ascii="Courier New" w:hAnsi="Courier New" w:cs="Courier New"/>
          <w:color w:val="000000"/>
          <w:sz w:val="20"/>
          <w:szCs w:val="20"/>
        </w:rPr>
        <w:t>simulation_result = mc_simulation.predict_daily_price_cholesky_decomposition(period, iterations)</w:t>
      </w:r>
    </w:p>
    <w:p w14:paraId="7D051D36" w14:textId="77777777" w:rsidR="008C66FD" w:rsidRPr="00F2517D" w:rsidRDefault="008C66FD" w:rsidP="008C66F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F2517D">
        <w:rPr>
          <w:rFonts w:ascii="Courier New" w:hAnsi="Courier New" w:cs="Courier New"/>
          <w:color w:val="000000"/>
          <w:sz w:val="20"/>
          <w:szCs w:val="20"/>
        </w:rPr>
        <w:t>all_portfolio_prediction = mc_simulation.combine_the_predict_price(simulation_result)</w:t>
      </w:r>
    </w:p>
    <w:p w14:paraId="483E913C" w14:textId="77777777" w:rsidR="008C66FD" w:rsidRDefault="008C66FD" w:rsidP="008C66F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F2517D">
        <w:rPr>
          <w:rFonts w:ascii="Courier New" w:hAnsi="Courier New" w:cs="Courier New"/>
          <w:color w:val="000000"/>
          <w:sz w:val="20"/>
          <w:szCs w:val="20"/>
        </w:rPr>
        <w:t>mc_var, mc_cvar = mc_simulation.using_HS_to_get_var(all_portfolio_prediction, Time, InitialInvestment, confidence_level)</w:t>
      </w:r>
    </w:p>
    <w:p w14:paraId="35D83B52" w14:textId="77777777" w:rsidR="00875B6D" w:rsidRDefault="00875B6D" w:rsidP="00875B6D"/>
    <w:p w14:paraId="76ADCFA1" w14:textId="1B3D4615" w:rsidR="00EB7C04" w:rsidRDefault="007E2114" w:rsidP="00355AFF">
      <w:r w:rsidRPr="007E2114">
        <w:t>The Monte Carlo Simulation 1 and Monte Carlo Simulation 2 methods both provide alternative ways to compute VaR and CVaR for a single stock or a portfolio. The primary difference between the two methods is the way they handle correlation between the stocks. Monte Carlo Simulation 1 does not take into account the correlation between stocks, while Monte Carlo Simulation 2 uses Cholesky decomposition to incorporate the correlation structure.</w:t>
      </w:r>
    </w:p>
    <w:p w14:paraId="5F3C8BFD" w14:textId="088D5FF5" w:rsidR="00C23C07" w:rsidRDefault="00C23C07" w:rsidP="00F8199B">
      <w:pPr>
        <w:pStyle w:val="Heading2"/>
      </w:pPr>
      <w:bookmarkStart w:id="130" w:name="_Toc131091358"/>
      <w:r>
        <w:t>Option VaR</w:t>
      </w:r>
      <w:bookmarkEnd w:id="130"/>
    </w:p>
    <w:p w14:paraId="30D34466" w14:textId="77777777" w:rsidR="00C23C07" w:rsidRDefault="00C23C07" w:rsidP="00C23C07">
      <w:pPr>
        <w:tabs>
          <w:tab w:val="left" w:pos="6298"/>
        </w:tabs>
      </w:pPr>
      <w:r>
        <w:t>In this section, we will discuss the calculation of Option VaR using the OptionVaR class. There are two methods for calculating Option VaR: Historical Simulation and Monte Carlo Simulation. Each of these methods will be explained in detail in the following subsections. We will first discuss the calculation of Option VaR for a single stock and then for a portfolio of stocks.</w:t>
      </w:r>
    </w:p>
    <w:p w14:paraId="33F3CE94" w14:textId="77777777" w:rsidR="00C23C07" w:rsidRDefault="00C23C07" w:rsidP="00C23C07">
      <w:pPr>
        <w:tabs>
          <w:tab w:val="left" w:pos="6298"/>
        </w:tabs>
      </w:pPr>
    </w:p>
    <w:p w14:paraId="2B48CF38" w14:textId="422081D9" w:rsidR="00C23C07" w:rsidRDefault="00C23C07" w:rsidP="00355AFF">
      <w:pPr>
        <w:pStyle w:val="Heading3"/>
      </w:pPr>
      <w:bookmarkStart w:id="131" w:name="_Toc131091359"/>
      <w:r>
        <w:t>Option VaR for a Single Stock using Historical Simulation</w:t>
      </w:r>
      <w:bookmarkEnd w:id="131"/>
    </w:p>
    <w:p w14:paraId="23426DD0" w14:textId="77777777" w:rsidR="00C23C07" w:rsidRDefault="00C23C07" w:rsidP="00C23C07">
      <w:pPr>
        <w:tabs>
          <w:tab w:val="left" w:pos="6298"/>
        </w:tabs>
      </w:pPr>
      <w:r>
        <w:t>In the Historical Simulation method, we calculate the VaR using historical stock prices. The option_HS_var(option_Single_data) function in app.py is used for this purpose. Here's a sample code for running the function:</w:t>
      </w:r>
    </w:p>
    <w:p w14:paraId="467B8F91" w14:textId="77777777" w:rsidR="00C23C07" w:rsidRDefault="00C23C07" w:rsidP="00C23C07">
      <w:pPr>
        <w:tabs>
          <w:tab w:val="left" w:pos="6298"/>
        </w:tabs>
      </w:pPr>
    </w:p>
    <w:p w14:paraId="2036C377" w14:textId="77777777" w:rsidR="00C23C07" w:rsidRPr="00355AFF" w:rsidRDefault="00C23C07" w:rsidP="00355AF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55AFF">
        <w:rPr>
          <w:rFonts w:ascii="Courier New" w:hAnsi="Courier New" w:cs="Courier New"/>
          <w:color w:val="000000"/>
          <w:sz w:val="20"/>
          <w:szCs w:val="20"/>
        </w:rPr>
        <w:t>single_option_hs_var = option_HS_var(option_Single_data)</w:t>
      </w:r>
    </w:p>
    <w:p w14:paraId="6FF57EB9" w14:textId="77777777" w:rsidR="00C23C07" w:rsidRPr="00355AFF" w:rsidRDefault="00C23C07" w:rsidP="00355AF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55AFF">
        <w:rPr>
          <w:rFonts w:ascii="Courier New" w:hAnsi="Courier New" w:cs="Courier New"/>
          <w:color w:val="000000"/>
          <w:sz w:val="20"/>
          <w:szCs w:val="20"/>
        </w:rPr>
        <w:t>print(single_option_hs_var)</w:t>
      </w:r>
    </w:p>
    <w:p w14:paraId="380B7EE3" w14:textId="7422317A" w:rsidR="00C23C07" w:rsidRDefault="00C23C07" w:rsidP="00355AFF">
      <w:pPr>
        <w:pStyle w:val="Heading3"/>
      </w:pPr>
      <w:bookmarkStart w:id="132" w:name="_Toc131091360"/>
      <w:r>
        <w:t>Option VaR for a Portfolio using Historical Simulation</w:t>
      </w:r>
      <w:bookmarkEnd w:id="132"/>
    </w:p>
    <w:p w14:paraId="2C0F91B9" w14:textId="77777777" w:rsidR="00C23C07" w:rsidRDefault="00C23C07" w:rsidP="00C23C07">
      <w:pPr>
        <w:tabs>
          <w:tab w:val="left" w:pos="6298"/>
        </w:tabs>
      </w:pPr>
      <w:r>
        <w:t>To calculate the Option VaR for a portfolio of stocks using Historical Simulation, we use the option_HS_var(option_Portfolio_data) function in app.py. Here's a sample code for running the function:</w:t>
      </w:r>
    </w:p>
    <w:p w14:paraId="6C563614" w14:textId="77777777" w:rsidR="00C23C07" w:rsidRDefault="00C23C07" w:rsidP="00C23C07">
      <w:pPr>
        <w:tabs>
          <w:tab w:val="left" w:pos="6298"/>
        </w:tabs>
      </w:pPr>
    </w:p>
    <w:p w14:paraId="792710BC" w14:textId="77777777" w:rsidR="00C23C07" w:rsidRPr="00355AFF" w:rsidRDefault="00C23C07" w:rsidP="00355AF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55AFF">
        <w:rPr>
          <w:rFonts w:ascii="Courier New" w:hAnsi="Courier New" w:cs="Courier New"/>
          <w:color w:val="000000"/>
          <w:sz w:val="20"/>
          <w:szCs w:val="20"/>
        </w:rPr>
        <w:t>portfolio_option_hs_var = option_HS_var(option_Portfolio_data)</w:t>
      </w:r>
    </w:p>
    <w:p w14:paraId="6AB9F24F" w14:textId="77777777" w:rsidR="00C23C07" w:rsidRPr="00355AFF" w:rsidRDefault="00C23C07" w:rsidP="00355AF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55AFF">
        <w:rPr>
          <w:rFonts w:ascii="Courier New" w:hAnsi="Courier New" w:cs="Courier New"/>
          <w:color w:val="000000"/>
          <w:sz w:val="20"/>
          <w:szCs w:val="20"/>
        </w:rPr>
        <w:t>print(portfolio_option_hs_var)</w:t>
      </w:r>
    </w:p>
    <w:p w14:paraId="7A919DD5" w14:textId="5ED118BE" w:rsidR="00C23C07" w:rsidRDefault="00C23C07" w:rsidP="00355AFF">
      <w:pPr>
        <w:pStyle w:val="Heading3"/>
      </w:pPr>
      <w:bookmarkStart w:id="133" w:name="_Toc131091361"/>
      <w:r>
        <w:lastRenderedPageBreak/>
        <w:t>Option VaR for a Single Stock using Monte Carlo Simulation</w:t>
      </w:r>
      <w:bookmarkEnd w:id="133"/>
    </w:p>
    <w:p w14:paraId="3F60EC1D" w14:textId="77777777" w:rsidR="00C23C07" w:rsidRDefault="00C23C07" w:rsidP="00C23C07">
      <w:pPr>
        <w:tabs>
          <w:tab w:val="left" w:pos="6298"/>
        </w:tabs>
      </w:pPr>
      <w:r>
        <w:t>The Monte Carlo Simulation method calculates the Option VaR by simulating the stock prices. The option_MS_var(option_Single_data) function in app.py is used for this purpose. Here's a sample code for running the function:</w:t>
      </w:r>
    </w:p>
    <w:p w14:paraId="044EF892" w14:textId="77777777" w:rsidR="00C23C07" w:rsidRDefault="00C23C07" w:rsidP="00C23C07">
      <w:pPr>
        <w:tabs>
          <w:tab w:val="left" w:pos="6298"/>
        </w:tabs>
      </w:pPr>
    </w:p>
    <w:p w14:paraId="4F9D7F0D" w14:textId="77777777" w:rsidR="00C23C07" w:rsidRPr="00355AFF" w:rsidRDefault="00C23C07" w:rsidP="00355AF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55AFF">
        <w:rPr>
          <w:rFonts w:ascii="Courier New" w:hAnsi="Courier New" w:cs="Courier New"/>
          <w:color w:val="000000"/>
          <w:sz w:val="20"/>
          <w:szCs w:val="20"/>
        </w:rPr>
        <w:t>single_option_mc_var = option_MS_var(option_Single_data)</w:t>
      </w:r>
    </w:p>
    <w:p w14:paraId="681FF541" w14:textId="77777777" w:rsidR="00C23C07" w:rsidRPr="00355AFF" w:rsidRDefault="00C23C07" w:rsidP="00355AF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55AFF">
        <w:rPr>
          <w:rFonts w:ascii="Courier New" w:hAnsi="Courier New" w:cs="Courier New"/>
          <w:color w:val="000000"/>
          <w:sz w:val="20"/>
          <w:szCs w:val="20"/>
        </w:rPr>
        <w:t>print(single_option_mc_var)</w:t>
      </w:r>
    </w:p>
    <w:p w14:paraId="78E3A3B7" w14:textId="77777777" w:rsidR="00F8199B" w:rsidRDefault="00F8199B" w:rsidP="00C23C07">
      <w:pPr>
        <w:tabs>
          <w:tab w:val="left" w:pos="6298"/>
        </w:tabs>
      </w:pPr>
    </w:p>
    <w:p w14:paraId="2D10AF28" w14:textId="57B5EA20" w:rsidR="00C23C07" w:rsidRDefault="00C23C07" w:rsidP="00355AFF">
      <w:pPr>
        <w:pStyle w:val="Heading3"/>
      </w:pPr>
      <w:bookmarkStart w:id="134" w:name="_Toc131091362"/>
      <w:r>
        <w:t>Option VaR for a Portfolio using Monte Carlo Simulation</w:t>
      </w:r>
      <w:bookmarkEnd w:id="134"/>
    </w:p>
    <w:p w14:paraId="741C64A0" w14:textId="77777777" w:rsidR="00C23C07" w:rsidRDefault="00C23C07" w:rsidP="00C23C07">
      <w:pPr>
        <w:tabs>
          <w:tab w:val="left" w:pos="6298"/>
        </w:tabs>
      </w:pPr>
      <w:r>
        <w:t>To calculate the Option VaR for a portfolio of stocks using Monte Carlo Simulation, we use the option_MS_var(option_Portfolio_data) function in app.py. Here's a sample code for running the function:</w:t>
      </w:r>
    </w:p>
    <w:p w14:paraId="004D38D4" w14:textId="77777777" w:rsidR="00C23C07" w:rsidRDefault="00C23C07" w:rsidP="00C23C07">
      <w:pPr>
        <w:tabs>
          <w:tab w:val="left" w:pos="6298"/>
        </w:tabs>
      </w:pPr>
    </w:p>
    <w:p w14:paraId="098F8770" w14:textId="77777777" w:rsidR="00C23C07" w:rsidRPr="00355AFF" w:rsidRDefault="00C23C07" w:rsidP="00355AF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55AFF">
        <w:rPr>
          <w:rFonts w:ascii="Courier New" w:hAnsi="Courier New" w:cs="Courier New"/>
          <w:color w:val="000000"/>
          <w:sz w:val="20"/>
          <w:szCs w:val="20"/>
        </w:rPr>
        <w:t>portfolio_option_mc_var = option_MS_var(option_Portfolio_data)</w:t>
      </w:r>
    </w:p>
    <w:p w14:paraId="6C3878D6" w14:textId="6E427565" w:rsidR="00EB7C04" w:rsidRPr="008064CA" w:rsidRDefault="00C23C07" w:rsidP="008064C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55AFF">
        <w:rPr>
          <w:rFonts w:ascii="Courier New" w:hAnsi="Courier New" w:cs="Courier New"/>
          <w:color w:val="000000"/>
          <w:sz w:val="20"/>
          <w:szCs w:val="20"/>
        </w:rPr>
        <w:t>print(portfolio_option_mc_var)</w:t>
      </w:r>
    </w:p>
    <w:p w14:paraId="1354BF86" w14:textId="690518E5" w:rsidR="00BC0C17" w:rsidRDefault="00BC0C17" w:rsidP="00412D7D">
      <w:pPr>
        <w:pStyle w:val="Heading2"/>
      </w:pPr>
      <w:bookmarkStart w:id="135" w:name="_Toc131091363"/>
      <w:r>
        <w:t xml:space="preserve">Source code </w:t>
      </w:r>
      <w:r w:rsidR="00153D6E">
        <w:t>explain</w:t>
      </w:r>
      <w:bookmarkEnd w:id="135"/>
    </w:p>
    <w:p w14:paraId="3E4D1C64" w14:textId="1012D6EF" w:rsidR="007A4CBF" w:rsidRDefault="007A4CBF" w:rsidP="007A4CBF">
      <w:pPr>
        <w:rPr>
          <w:lang w:eastAsia="en-US"/>
        </w:rPr>
      </w:pPr>
      <w:r>
        <w:rPr>
          <w:lang w:eastAsia="en-US"/>
        </w:rPr>
        <w:t xml:space="preserve">All the source code will be provide in the appendix. </w:t>
      </w:r>
    </w:p>
    <w:p w14:paraId="3C5DE65C" w14:textId="77777777" w:rsidR="007A4CBF" w:rsidRPr="007A4CBF" w:rsidRDefault="007A4CBF" w:rsidP="007A4CBF">
      <w:pPr>
        <w:rPr>
          <w:lang w:eastAsia="en-US"/>
        </w:rPr>
      </w:pPr>
    </w:p>
    <w:p w14:paraId="035FC088" w14:textId="1F654FE0" w:rsidR="009E00C3" w:rsidRPr="009E00C3" w:rsidRDefault="009E00C3" w:rsidP="009E00C3">
      <w:pPr>
        <w:pStyle w:val="Heading3"/>
      </w:pPr>
      <w:bookmarkStart w:id="136" w:name="_Toc131091364"/>
      <w:r w:rsidRPr="009E00C3">
        <w:t>data_initialise class</w:t>
      </w:r>
      <w:bookmarkEnd w:id="136"/>
    </w:p>
    <w:p w14:paraId="2DA187B2" w14:textId="77777777" w:rsidR="00412D7D" w:rsidRDefault="00412D7D" w:rsidP="00412D7D">
      <w:pPr>
        <w:rPr>
          <w:lang w:eastAsia="en-US"/>
        </w:rPr>
      </w:pPr>
      <w:r>
        <w:rPr>
          <w:lang w:eastAsia="en-US"/>
        </w:rPr>
        <w:t>The data_initialise class is responsible for initializing and manipulating stock data. It provides methods for calculating the portfolio performance, daily portfolio returns, and Value at Risk (VaR), as well as adding portfolio columns to the data frame and plotting graphs. Below, we discuss the methods in the data_initialise class and provide steps for running the code.</w:t>
      </w:r>
    </w:p>
    <w:p w14:paraId="28DF95C7" w14:textId="77777777" w:rsidR="00412D7D" w:rsidRDefault="00412D7D" w:rsidP="00412D7D">
      <w:pPr>
        <w:rPr>
          <w:lang w:eastAsia="en-US"/>
        </w:rPr>
      </w:pPr>
    </w:p>
    <w:p w14:paraId="7FD679C1" w14:textId="2A9AE48A" w:rsidR="009E00C3" w:rsidRPr="00B0367E" w:rsidRDefault="00412D7D" w:rsidP="00B0367E">
      <w:pPr>
        <w:pStyle w:val="heading4temp"/>
      </w:pPr>
      <w:r w:rsidRPr="00B0367E">
        <w:t>__init__ method</w:t>
      </w:r>
    </w:p>
    <w:p w14:paraId="2481AC2A" w14:textId="375981D4" w:rsidR="00412D7D" w:rsidRDefault="00412D7D" w:rsidP="00412D7D">
      <w:pPr>
        <w:rPr>
          <w:lang w:eastAsia="en-US"/>
        </w:rPr>
      </w:pPr>
      <w:r>
        <w:rPr>
          <w:lang w:eastAsia="en-US"/>
        </w:rPr>
        <w:t>This constructor initializes the raw data for stocks using a pandas data frame containing the closing price for a specific stock or a portfolio. If portfolio weights are not provided, the default weight is set to 1. To run the code, create a new instance of the data_initialise class by passing the historical data data frame and the optional portfolio weights.</w:t>
      </w:r>
    </w:p>
    <w:p w14:paraId="1DB69BEE" w14:textId="77777777" w:rsidR="00412D7D" w:rsidRDefault="00412D7D" w:rsidP="00412D7D">
      <w:pPr>
        <w:rPr>
          <w:lang w:eastAsia="en-US"/>
        </w:rPr>
      </w:pPr>
      <w:r>
        <w:rPr>
          <w:lang w:eastAsia="en-US"/>
        </w:rPr>
        <w:t>Example:</w:t>
      </w:r>
    </w:p>
    <w:p w14:paraId="0188B6AE" w14:textId="77777777" w:rsidR="00412D7D" w:rsidRDefault="00412D7D" w:rsidP="00412D7D">
      <w:pPr>
        <w:rPr>
          <w:lang w:eastAsia="en-US"/>
        </w:rPr>
      </w:pPr>
    </w:p>
    <w:p w14:paraId="1B84E244" w14:textId="77777777" w:rsidR="00412D7D" w:rsidRPr="009E00C3" w:rsidRDefault="00412D7D" w:rsidP="009E00C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E00C3">
        <w:rPr>
          <w:rFonts w:ascii="Courier New" w:hAnsi="Courier New" w:cs="Courier New"/>
          <w:color w:val="000000"/>
          <w:sz w:val="20"/>
          <w:szCs w:val="20"/>
        </w:rPr>
        <w:t>data_init = data_initialise(Stock_historical_data_df, portfolio_weights)</w:t>
      </w:r>
    </w:p>
    <w:p w14:paraId="2C92CF20" w14:textId="77777777" w:rsidR="009E00C3" w:rsidRDefault="009E00C3" w:rsidP="00412D7D">
      <w:pPr>
        <w:rPr>
          <w:lang w:eastAsia="en-US"/>
        </w:rPr>
      </w:pPr>
    </w:p>
    <w:p w14:paraId="61510815" w14:textId="77777777" w:rsidR="009E00C3" w:rsidRDefault="009E00C3" w:rsidP="00412D7D">
      <w:pPr>
        <w:rPr>
          <w:lang w:eastAsia="en-US"/>
        </w:rPr>
      </w:pPr>
    </w:p>
    <w:p w14:paraId="294410B0" w14:textId="65645B21" w:rsidR="009E00C3" w:rsidRDefault="00412D7D" w:rsidP="00126F81">
      <w:pPr>
        <w:pStyle w:val="heading4temp"/>
      </w:pPr>
      <w:r>
        <w:t>portfolioPerformance method</w:t>
      </w:r>
      <w:r w:rsidR="009E00C3">
        <w:t xml:space="preserve"> :</w:t>
      </w:r>
    </w:p>
    <w:p w14:paraId="53E8F88F" w14:textId="55012DBA" w:rsidR="00412D7D" w:rsidRDefault="00412D7D" w:rsidP="00412D7D">
      <w:pPr>
        <w:rPr>
          <w:lang w:eastAsia="en-US"/>
        </w:rPr>
      </w:pPr>
      <w:r>
        <w:rPr>
          <w:lang w:eastAsia="en-US"/>
        </w:rPr>
        <w:t>This method calculates the portfolio performance, given the weights, mean returns, covariance matrix, and time horizon. It returns the predicted returns and standard deviation. To run the code, call the portfolioPerformance method on an instance of the data_initialise class.</w:t>
      </w:r>
    </w:p>
    <w:p w14:paraId="673A3543" w14:textId="77777777" w:rsidR="009E00C3" w:rsidRDefault="009E00C3" w:rsidP="00412D7D">
      <w:pPr>
        <w:rPr>
          <w:lang w:eastAsia="en-US"/>
        </w:rPr>
      </w:pPr>
    </w:p>
    <w:p w14:paraId="771D0F30" w14:textId="3FEAA974" w:rsidR="00412D7D" w:rsidRDefault="00412D7D" w:rsidP="00412D7D">
      <w:pPr>
        <w:rPr>
          <w:lang w:eastAsia="en-US"/>
        </w:rPr>
      </w:pPr>
      <w:r>
        <w:rPr>
          <w:lang w:eastAsia="en-US"/>
        </w:rPr>
        <w:t>Example:</w:t>
      </w:r>
    </w:p>
    <w:p w14:paraId="620A537A" w14:textId="77777777" w:rsidR="00412D7D" w:rsidRPr="009E00C3" w:rsidRDefault="00412D7D" w:rsidP="009E00C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E00C3">
        <w:rPr>
          <w:rFonts w:ascii="Courier New" w:hAnsi="Courier New" w:cs="Courier New"/>
          <w:color w:val="000000"/>
          <w:sz w:val="20"/>
          <w:szCs w:val="20"/>
        </w:rPr>
        <w:t>returns, std = data_init.portfolioPerformance(weights, meanReturns, covMatrix, Time)</w:t>
      </w:r>
    </w:p>
    <w:p w14:paraId="301DE106" w14:textId="77777777" w:rsidR="009E00C3" w:rsidRDefault="009E00C3" w:rsidP="00412D7D">
      <w:pPr>
        <w:rPr>
          <w:lang w:eastAsia="en-US"/>
        </w:rPr>
      </w:pPr>
    </w:p>
    <w:p w14:paraId="2CD1B500" w14:textId="77777777" w:rsidR="009E00C3" w:rsidRDefault="00412D7D" w:rsidP="00412D7D">
      <w:pPr>
        <w:rPr>
          <w:lang w:eastAsia="en-US"/>
        </w:rPr>
      </w:pPr>
      <w:r>
        <w:rPr>
          <w:lang w:eastAsia="en-US"/>
        </w:rPr>
        <w:t xml:space="preserve">Calculating_daily_portfolio_Returns method: </w:t>
      </w:r>
    </w:p>
    <w:p w14:paraId="4131590B" w14:textId="054E6DAA" w:rsidR="00412D7D" w:rsidRDefault="00412D7D" w:rsidP="00412D7D">
      <w:pPr>
        <w:rPr>
          <w:lang w:eastAsia="en-US"/>
        </w:rPr>
      </w:pPr>
      <w:r>
        <w:rPr>
          <w:lang w:eastAsia="en-US"/>
        </w:rPr>
        <w:t>This method calculates the daily returns for the given stock and closing price, returning a data frame with the daily returns. To run the code, call the Calculating_daily_portfolio_Returns method on an instance of the data_initialise class.</w:t>
      </w:r>
    </w:p>
    <w:p w14:paraId="211BBAEE" w14:textId="77777777" w:rsidR="009E00C3" w:rsidRDefault="009E00C3" w:rsidP="00412D7D">
      <w:pPr>
        <w:rPr>
          <w:lang w:eastAsia="en-US"/>
        </w:rPr>
      </w:pPr>
    </w:p>
    <w:p w14:paraId="1D70F3E3" w14:textId="1B86954A" w:rsidR="00412D7D" w:rsidRDefault="00412D7D" w:rsidP="00412D7D">
      <w:pPr>
        <w:rPr>
          <w:lang w:eastAsia="en-US"/>
        </w:rPr>
      </w:pPr>
      <w:r>
        <w:rPr>
          <w:lang w:eastAsia="en-US"/>
        </w:rPr>
        <w:t>Example:</w:t>
      </w:r>
    </w:p>
    <w:p w14:paraId="01443422" w14:textId="77777777" w:rsidR="00412D7D" w:rsidRPr="009E00C3" w:rsidRDefault="00412D7D" w:rsidP="009E00C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E00C3">
        <w:rPr>
          <w:rFonts w:ascii="Courier New" w:hAnsi="Courier New" w:cs="Courier New"/>
          <w:color w:val="000000"/>
          <w:sz w:val="20"/>
          <w:szCs w:val="20"/>
        </w:rPr>
        <w:t>daily_returns_df = data_init.Calculating_daily_portfolio_Returns()</w:t>
      </w:r>
    </w:p>
    <w:p w14:paraId="3D569609" w14:textId="77777777" w:rsidR="009E00C3" w:rsidRDefault="009E00C3" w:rsidP="00412D7D">
      <w:pPr>
        <w:rPr>
          <w:lang w:eastAsia="en-US"/>
        </w:rPr>
      </w:pPr>
    </w:p>
    <w:p w14:paraId="07D36FE3" w14:textId="77777777" w:rsidR="009E00C3" w:rsidRDefault="00412D7D" w:rsidP="00126F81">
      <w:pPr>
        <w:pStyle w:val="heading4temp"/>
      </w:pPr>
      <w:r>
        <w:t xml:space="preserve">add_Portfolio_columns_to_df method: </w:t>
      </w:r>
    </w:p>
    <w:p w14:paraId="25266318" w14:textId="0B5FC82A" w:rsidR="009E00C3" w:rsidRDefault="00412D7D" w:rsidP="00412D7D">
      <w:pPr>
        <w:rPr>
          <w:lang w:eastAsia="en-US"/>
        </w:rPr>
      </w:pPr>
      <w:r>
        <w:rPr>
          <w:lang w:eastAsia="en-US"/>
        </w:rPr>
        <w:t>This method adds a new 'Portfolio' column to the given historical returns data frame, using the given weights. To run the code, call the add_Portfolio_columns_to_df method on an instance of the data_initialise class, passing the data frame with historical returns.</w:t>
      </w:r>
    </w:p>
    <w:p w14:paraId="22B2E889" w14:textId="77777777" w:rsidR="009E00C3" w:rsidRDefault="009E00C3" w:rsidP="00412D7D">
      <w:pPr>
        <w:rPr>
          <w:lang w:eastAsia="en-US"/>
        </w:rPr>
      </w:pPr>
    </w:p>
    <w:p w14:paraId="16F3B7DA" w14:textId="26D9C519" w:rsidR="00412D7D" w:rsidRDefault="00412D7D" w:rsidP="00412D7D">
      <w:pPr>
        <w:rPr>
          <w:lang w:eastAsia="en-US"/>
        </w:rPr>
      </w:pPr>
      <w:r>
        <w:rPr>
          <w:lang w:eastAsia="en-US"/>
        </w:rPr>
        <w:t>Example:</w:t>
      </w:r>
    </w:p>
    <w:p w14:paraId="6710949E" w14:textId="567F50FC" w:rsidR="009E00C3" w:rsidRPr="00126F81" w:rsidRDefault="00412D7D" w:rsidP="00126F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E00C3">
        <w:rPr>
          <w:rFonts w:ascii="Courier New" w:hAnsi="Courier New" w:cs="Courier New"/>
          <w:color w:val="000000"/>
          <w:sz w:val="20"/>
          <w:szCs w:val="20"/>
        </w:rPr>
        <w:t>portfolio_df = data_init.add_Portfolio_columns_to_df(Stock_historical_data_df_with_returns)</w:t>
      </w:r>
    </w:p>
    <w:p w14:paraId="0E44C16E" w14:textId="77777777" w:rsidR="0011489F" w:rsidRDefault="00412D7D" w:rsidP="00126F81">
      <w:pPr>
        <w:pStyle w:val="heading4temp"/>
      </w:pPr>
      <w:r>
        <w:t xml:space="preserve">quantile_to_VaR method: </w:t>
      </w:r>
    </w:p>
    <w:p w14:paraId="0FC11A6F" w14:textId="21D1F22F" w:rsidR="00412D7D" w:rsidRDefault="00412D7D" w:rsidP="00412D7D">
      <w:pPr>
        <w:rPr>
          <w:lang w:eastAsia="en-US"/>
        </w:rPr>
      </w:pPr>
      <w:r>
        <w:rPr>
          <w:lang w:eastAsia="en-US"/>
        </w:rPr>
        <w:t>This method calculates the VaR from the given quantile, time horizon, and initial investment. It returns the VaR for a given portfolio or stock, confidence level, time, and initial investment. To run the code, call the quantile_to_VaR method on an instance of the data_initialise class.</w:t>
      </w:r>
    </w:p>
    <w:p w14:paraId="5578A50C" w14:textId="77777777" w:rsidR="009E00C3" w:rsidRDefault="009E00C3" w:rsidP="00412D7D">
      <w:pPr>
        <w:rPr>
          <w:lang w:eastAsia="en-US"/>
        </w:rPr>
      </w:pPr>
    </w:p>
    <w:p w14:paraId="24DEEE09" w14:textId="26C21DB4" w:rsidR="00412D7D" w:rsidRDefault="00412D7D" w:rsidP="00412D7D">
      <w:pPr>
        <w:rPr>
          <w:lang w:eastAsia="en-US"/>
        </w:rPr>
      </w:pPr>
      <w:r>
        <w:rPr>
          <w:lang w:eastAsia="en-US"/>
        </w:rPr>
        <w:t>Example:</w:t>
      </w:r>
    </w:p>
    <w:p w14:paraId="3E44FFEC" w14:textId="3AB76E51" w:rsidR="009E00C3" w:rsidRDefault="00412D7D" w:rsidP="00126F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r w:rsidRPr="009E00C3">
        <w:rPr>
          <w:rFonts w:ascii="Courier New" w:hAnsi="Courier New" w:cs="Courier New"/>
          <w:color w:val="000000"/>
          <w:sz w:val="20"/>
          <w:szCs w:val="20"/>
        </w:rPr>
        <w:t>VaR = data_init.quantile_to_VaR(quantile, Time, InitialInvestment)</w:t>
      </w:r>
    </w:p>
    <w:p w14:paraId="35C2134C" w14:textId="77777777" w:rsidR="009E00C3" w:rsidRDefault="00412D7D" w:rsidP="00126F81">
      <w:pPr>
        <w:pStyle w:val="heading4temp"/>
      </w:pPr>
      <w:r>
        <w:t xml:space="preserve">plot_graph method: </w:t>
      </w:r>
    </w:p>
    <w:p w14:paraId="617C005E" w14:textId="3CFB8387" w:rsidR="009E00C3" w:rsidRDefault="00412D7D" w:rsidP="00412D7D">
      <w:pPr>
        <w:rPr>
          <w:lang w:eastAsia="en-US"/>
        </w:rPr>
      </w:pPr>
      <w:r>
        <w:rPr>
          <w:lang w:eastAsia="en-US"/>
        </w:rPr>
        <w:t>This method plots a graph of the given price list for the specified stock. To run the code, call the plot_graph method on an instance of the data_initialise class, passing the price list and the stock's name.</w:t>
      </w:r>
    </w:p>
    <w:p w14:paraId="7ABDE8AE" w14:textId="77777777" w:rsidR="00126F81" w:rsidRDefault="00126F81" w:rsidP="00412D7D">
      <w:pPr>
        <w:rPr>
          <w:lang w:eastAsia="en-US"/>
        </w:rPr>
      </w:pPr>
    </w:p>
    <w:p w14:paraId="6D02EB9A" w14:textId="77777777" w:rsidR="00126F81" w:rsidRDefault="00126F81" w:rsidP="00412D7D">
      <w:pPr>
        <w:rPr>
          <w:lang w:eastAsia="en-US"/>
        </w:rPr>
      </w:pPr>
    </w:p>
    <w:p w14:paraId="25783DE7" w14:textId="04A15B28" w:rsidR="00412D7D" w:rsidRDefault="00412D7D" w:rsidP="00412D7D">
      <w:pPr>
        <w:rPr>
          <w:lang w:eastAsia="en-US"/>
        </w:rPr>
      </w:pPr>
      <w:r>
        <w:rPr>
          <w:lang w:eastAsia="en-US"/>
        </w:rPr>
        <w:t>Example:</w:t>
      </w:r>
    </w:p>
    <w:p w14:paraId="7370DA0D" w14:textId="77777777" w:rsidR="00412D7D" w:rsidRPr="009E00C3" w:rsidRDefault="00412D7D" w:rsidP="009E00C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9E00C3">
        <w:rPr>
          <w:rFonts w:ascii="Courier New" w:hAnsi="Courier New" w:cs="Courier New"/>
          <w:color w:val="000000"/>
          <w:sz w:val="20"/>
          <w:szCs w:val="20"/>
        </w:rPr>
        <w:t>data_init.plot_graph(price_list, stock)</w:t>
      </w:r>
    </w:p>
    <w:p w14:paraId="13F706EF" w14:textId="36F97E6C" w:rsidR="00EB529E" w:rsidRDefault="00412D7D" w:rsidP="00412D7D">
      <w:pPr>
        <w:rPr>
          <w:lang w:eastAsia="en-US"/>
        </w:rPr>
      </w:pPr>
      <w:r>
        <w:rPr>
          <w:lang w:eastAsia="en-US"/>
        </w:rPr>
        <w:t>By following these steps, users can utilize the data_initialise class to initialize and manipulate stock data, calculate daily returns, portfolio performance, and VaR, and visualize the stock data.</w:t>
      </w:r>
    </w:p>
    <w:p w14:paraId="3BF46F8A" w14:textId="77777777" w:rsidR="0011489F" w:rsidRDefault="0011489F" w:rsidP="0011489F">
      <w:pPr>
        <w:pStyle w:val="Heading3"/>
      </w:pPr>
      <w:bookmarkStart w:id="137" w:name="_Toc131091365"/>
      <w:r>
        <w:lastRenderedPageBreak/>
        <w:t>Historical_Simulation class</w:t>
      </w:r>
      <w:bookmarkEnd w:id="137"/>
    </w:p>
    <w:p w14:paraId="2B67D8F3" w14:textId="77777777" w:rsidR="0011489F" w:rsidRDefault="0011489F" w:rsidP="0011489F">
      <w:pPr>
        <w:rPr>
          <w:lang w:eastAsia="en-US"/>
        </w:rPr>
      </w:pPr>
    </w:p>
    <w:p w14:paraId="49FAB79F" w14:textId="77777777" w:rsidR="0011489F" w:rsidRDefault="0011489F" w:rsidP="0011489F">
      <w:pPr>
        <w:rPr>
          <w:lang w:eastAsia="en-US"/>
        </w:rPr>
      </w:pPr>
      <w:r>
        <w:rPr>
          <w:lang w:eastAsia="en-US"/>
        </w:rPr>
        <w:t>The Historical_Simulation class extends the data_initialise class and is used to calculate the Value at Risk (VaR) and Conditional Value at Risk (CVaR) using the historical simulation method. It consists of two primary methods:</w:t>
      </w:r>
    </w:p>
    <w:p w14:paraId="32632455" w14:textId="77777777" w:rsidR="0011489F" w:rsidRDefault="0011489F" w:rsidP="0011489F">
      <w:pPr>
        <w:rPr>
          <w:lang w:eastAsia="en-US"/>
        </w:rPr>
      </w:pPr>
    </w:p>
    <w:p w14:paraId="4D5A71F0" w14:textId="76591FA5" w:rsidR="0011489F" w:rsidRDefault="0011489F" w:rsidP="0011489F">
      <w:pPr>
        <w:pStyle w:val="heading4temp"/>
      </w:pPr>
      <w:r>
        <w:t>Calculating_VaR_by_Historical_Simulation method</w:t>
      </w:r>
    </w:p>
    <w:p w14:paraId="0174C1DA" w14:textId="4183E9DE" w:rsidR="00126F81" w:rsidRDefault="0011489F" w:rsidP="0011489F">
      <w:pPr>
        <w:rPr>
          <w:lang w:eastAsia="en-US"/>
        </w:rPr>
      </w:pPr>
      <w:r>
        <w:rPr>
          <w:lang w:eastAsia="en-US"/>
        </w:rPr>
        <w:t>This method calculates the VaR using the historical simulation method based on the specified confidence level. To run the code, create an instance of the Historical_Simulation class and call the Calculating_VaR_by_Historical_Simulation method, providing the confidence level as an argument.</w:t>
      </w:r>
    </w:p>
    <w:p w14:paraId="64207F72" w14:textId="77777777" w:rsidR="00126F81" w:rsidRDefault="00126F81" w:rsidP="0011489F">
      <w:pPr>
        <w:rPr>
          <w:lang w:eastAsia="en-US"/>
        </w:rPr>
      </w:pPr>
    </w:p>
    <w:p w14:paraId="3CC57B0D" w14:textId="53D7F174" w:rsidR="0011489F" w:rsidRDefault="0011489F" w:rsidP="0011489F">
      <w:pPr>
        <w:rPr>
          <w:lang w:eastAsia="en-US"/>
        </w:rPr>
      </w:pPr>
      <w:r>
        <w:rPr>
          <w:lang w:eastAsia="en-US"/>
        </w:rPr>
        <w:t>Example:</w:t>
      </w:r>
    </w:p>
    <w:p w14:paraId="10E2568F" w14:textId="77777777" w:rsidR="0011489F" w:rsidRPr="00126F81" w:rsidRDefault="0011489F" w:rsidP="00126F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26F81">
        <w:rPr>
          <w:rFonts w:ascii="Courier New" w:hAnsi="Courier New" w:cs="Courier New"/>
          <w:color w:val="000000"/>
          <w:sz w:val="20"/>
          <w:szCs w:val="20"/>
        </w:rPr>
        <w:t>historical_sim = Historical_Simulation(Stock_historical_data_df, portfolio_weights)</w:t>
      </w:r>
    </w:p>
    <w:p w14:paraId="561F674B" w14:textId="77777777" w:rsidR="0011489F" w:rsidRPr="00126F81" w:rsidRDefault="0011489F" w:rsidP="00126F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26F81">
        <w:rPr>
          <w:rFonts w:ascii="Courier New" w:hAnsi="Courier New" w:cs="Courier New"/>
          <w:color w:val="000000"/>
          <w:sz w:val="20"/>
          <w:szCs w:val="20"/>
        </w:rPr>
        <w:t>VaR_historical = historical_sim.Calculating_VaR_by_Historical_Simulation(confidence_level)</w:t>
      </w:r>
    </w:p>
    <w:p w14:paraId="68F0917F" w14:textId="77777777" w:rsidR="0011489F" w:rsidRDefault="0011489F" w:rsidP="0011489F">
      <w:pPr>
        <w:rPr>
          <w:lang w:eastAsia="en-US"/>
        </w:rPr>
      </w:pPr>
    </w:p>
    <w:p w14:paraId="625504E2" w14:textId="77777777" w:rsidR="0011489F" w:rsidRDefault="0011489F" w:rsidP="00126F81">
      <w:pPr>
        <w:pStyle w:val="heading4temp"/>
      </w:pPr>
      <w:r>
        <w:t xml:space="preserve">Calculating_CVaR_by_Historical_Simulation method: </w:t>
      </w:r>
    </w:p>
    <w:p w14:paraId="0DCA7CB2" w14:textId="700A9DCF" w:rsidR="0011489F" w:rsidRDefault="0011489F" w:rsidP="0011489F">
      <w:pPr>
        <w:rPr>
          <w:lang w:eastAsia="en-US"/>
        </w:rPr>
      </w:pPr>
      <w:r>
        <w:rPr>
          <w:lang w:eastAsia="en-US"/>
        </w:rPr>
        <w:t>This method calculates the CVaR using the historical simulation method based on the specified confidence level. To run the code, create an instance of the Historical_Simulation class and call the Calculating_CVaR_by_Historical_Simulation method, providing the confidence level as an argument.</w:t>
      </w:r>
    </w:p>
    <w:p w14:paraId="62F7D3E6" w14:textId="77777777" w:rsidR="00126F81" w:rsidRDefault="00126F81" w:rsidP="0011489F">
      <w:pPr>
        <w:rPr>
          <w:lang w:eastAsia="en-US"/>
        </w:rPr>
      </w:pPr>
    </w:p>
    <w:p w14:paraId="247B2606" w14:textId="1A5CC8B9" w:rsidR="0011489F" w:rsidRDefault="0011489F" w:rsidP="0011489F">
      <w:pPr>
        <w:rPr>
          <w:lang w:eastAsia="en-US"/>
        </w:rPr>
      </w:pPr>
      <w:r>
        <w:rPr>
          <w:lang w:eastAsia="en-US"/>
        </w:rPr>
        <w:t>Example:</w:t>
      </w:r>
    </w:p>
    <w:p w14:paraId="7D8FBA1B" w14:textId="77777777" w:rsidR="0011489F" w:rsidRPr="00126F81" w:rsidRDefault="0011489F" w:rsidP="00126F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26F81">
        <w:rPr>
          <w:rFonts w:ascii="Courier New" w:hAnsi="Courier New" w:cs="Courier New"/>
          <w:color w:val="000000"/>
          <w:sz w:val="20"/>
          <w:szCs w:val="20"/>
        </w:rPr>
        <w:t>historical_sim = Historical_Simulation(Stock_historical_data_df, portfolio_weights)</w:t>
      </w:r>
    </w:p>
    <w:p w14:paraId="0DE39147" w14:textId="77777777" w:rsidR="0011489F" w:rsidRPr="00126F81" w:rsidRDefault="0011489F" w:rsidP="00126F8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26F81">
        <w:rPr>
          <w:rFonts w:ascii="Courier New" w:hAnsi="Courier New" w:cs="Courier New"/>
          <w:color w:val="000000"/>
          <w:sz w:val="20"/>
          <w:szCs w:val="20"/>
        </w:rPr>
        <w:t>CVaR_historical = historical_sim.Calculating_CVaR_by_Historical_Simulation(confidence_level)</w:t>
      </w:r>
    </w:p>
    <w:p w14:paraId="68A56D2B" w14:textId="77777777" w:rsidR="0011489F" w:rsidRDefault="0011489F" w:rsidP="0011489F">
      <w:pPr>
        <w:rPr>
          <w:lang w:eastAsia="en-US"/>
        </w:rPr>
      </w:pPr>
    </w:p>
    <w:p w14:paraId="6E4900D2" w14:textId="77777777" w:rsidR="0011489F" w:rsidRDefault="0011489F" w:rsidP="0011489F">
      <w:pPr>
        <w:rPr>
          <w:lang w:eastAsia="en-US"/>
        </w:rPr>
      </w:pPr>
      <w:r>
        <w:rPr>
          <w:lang w:eastAsia="en-US"/>
        </w:rPr>
        <w:t>When using the Historical_Simulation class, both methods first calculate daily portfolio returns and then create a data frame with the portfolio returns. Next, the methods calculate the VaR and CVaR using the historical simulation method. If the portfolio return is not a data frame or a series, a TypeError will be raised.</w:t>
      </w:r>
    </w:p>
    <w:p w14:paraId="01B162B1" w14:textId="77777777" w:rsidR="0011489F" w:rsidRDefault="0011489F" w:rsidP="0011489F">
      <w:pPr>
        <w:rPr>
          <w:lang w:eastAsia="en-US"/>
        </w:rPr>
      </w:pPr>
    </w:p>
    <w:p w14:paraId="38022B01" w14:textId="0D23D115" w:rsidR="00EB529E" w:rsidRDefault="0011489F" w:rsidP="0011489F">
      <w:pPr>
        <w:rPr>
          <w:lang w:eastAsia="en-US"/>
        </w:rPr>
      </w:pPr>
      <w:r>
        <w:rPr>
          <w:lang w:eastAsia="en-US"/>
        </w:rPr>
        <w:t>By utilizing the Historical_Simulation class, users can efficiently calculate the VaR and CVaR for their stocks or portfolios using the historical simulation method, providing valuable insights into the potential risk exposure.</w:t>
      </w:r>
    </w:p>
    <w:p w14:paraId="2DFF3F8F" w14:textId="77777777" w:rsidR="00D3252D" w:rsidRDefault="00D3252D" w:rsidP="0011489F">
      <w:pPr>
        <w:rPr>
          <w:lang w:eastAsia="en-US"/>
        </w:rPr>
      </w:pPr>
    </w:p>
    <w:p w14:paraId="498CDA69" w14:textId="77777777" w:rsidR="00D3252D" w:rsidRDefault="00D3252D" w:rsidP="00D3252D">
      <w:pPr>
        <w:pStyle w:val="Heading3"/>
      </w:pPr>
      <w:bookmarkStart w:id="138" w:name="_Toc131091366"/>
      <w:r>
        <w:t>Parametric_method class</w:t>
      </w:r>
      <w:bookmarkEnd w:id="138"/>
    </w:p>
    <w:p w14:paraId="3BA3CE6E" w14:textId="77777777" w:rsidR="00D3252D" w:rsidRDefault="00D3252D" w:rsidP="00D3252D">
      <w:pPr>
        <w:rPr>
          <w:lang w:eastAsia="en-US"/>
        </w:rPr>
      </w:pPr>
    </w:p>
    <w:p w14:paraId="16331519" w14:textId="77777777" w:rsidR="00D3252D" w:rsidRDefault="00D3252D" w:rsidP="00D3252D">
      <w:pPr>
        <w:rPr>
          <w:lang w:eastAsia="en-US"/>
        </w:rPr>
      </w:pPr>
      <w:r>
        <w:rPr>
          <w:lang w:eastAsia="en-US"/>
        </w:rPr>
        <w:t>The parametric_method class extends the data_initialise class and is used to calculate the Value at Risk (VaR) using the parametric method. This class provides two methods for calculating VaR:</w:t>
      </w:r>
    </w:p>
    <w:p w14:paraId="40BD3055" w14:textId="77777777" w:rsidR="00D3252D" w:rsidRDefault="00D3252D" w:rsidP="00D3252D">
      <w:pPr>
        <w:rPr>
          <w:lang w:eastAsia="en-US"/>
        </w:rPr>
      </w:pPr>
    </w:p>
    <w:p w14:paraId="44689C67" w14:textId="7BA180BC" w:rsidR="00D3252D" w:rsidRDefault="00D3252D" w:rsidP="00D3252D">
      <w:pPr>
        <w:pStyle w:val="heading4temp"/>
      </w:pPr>
      <w:r>
        <w:lastRenderedPageBreak/>
        <w:t>Calculating_VaR_by_parametric_method method</w:t>
      </w:r>
    </w:p>
    <w:p w14:paraId="34F3F4F6" w14:textId="3E6BB0C0" w:rsidR="00D3252D" w:rsidRDefault="00D3252D" w:rsidP="00D3252D">
      <w:pPr>
        <w:rPr>
          <w:lang w:eastAsia="en-US"/>
        </w:rPr>
      </w:pPr>
      <w:r>
        <w:rPr>
          <w:lang w:eastAsia="en-US"/>
        </w:rPr>
        <w:t>This method calculates the VaR using the parametric method for a single stock or a portfolio. To run the code, create an instance of the parametric_method class and call the Calculating_VaR_by_parametric_method method, providing the confidence level, time, and initial investment as arguments.</w:t>
      </w:r>
    </w:p>
    <w:p w14:paraId="201B6E96" w14:textId="77777777" w:rsidR="00D3252D" w:rsidRDefault="00D3252D" w:rsidP="00D3252D">
      <w:pPr>
        <w:rPr>
          <w:lang w:eastAsia="en-US"/>
        </w:rPr>
      </w:pPr>
    </w:p>
    <w:p w14:paraId="167BA342" w14:textId="43FD71A0" w:rsidR="00D3252D" w:rsidRDefault="00D3252D" w:rsidP="00D3252D">
      <w:pPr>
        <w:rPr>
          <w:lang w:eastAsia="en-US"/>
        </w:rPr>
      </w:pPr>
      <w:r>
        <w:rPr>
          <w:lang w:eastAsia="en-US"/>
        </w:rPr>
        <w:t>Example:</w:t>
      </w:r>
    </w:p>
    <w:p w14:paraId="5A995C85" w14:textId="77777777" w:rsidR="00D3252D" w:rsidRPr="00D3252D" w:rsidRDefault="00D3252D" w:rsidP="00D3252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D3252D">
        <w:rPr>
          <w:rFonts w:ascii="Courier New" w:hAnsi="Courier New" w:cs="Courier New"/>
          <w:color w:val="000000"/>
          <w:sz w:val="20"/>
          <w:szCs w:val="20"/>
        </w:rPr>
        <w:t>parametric = parametric_method(Stock_historical_data_df, portfolio_weights)</w:t>
      </w:r>
    </w:p>
    <w:p w14:paraId="487F4B9C" w14:textId="77777777" w:rsidR="00D3252D" w:rsidRPr="00D3252D" w:rsidRDefault="00D3252D" w:rsidP="00D3252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D3252D">
        <w:rPr>
          <w:rFonts w:ascii="Courier New" w:hAnsi="Courier New" w:cs="Courier New"/>
          <w:color w:val="000000"/>
          <w:sz w:val="20"/>
          <w:szCs w:val="20"/>
        </w:rPr>
        <w:t>VaR_parametric = parametric.Calculating_VaR_by_parametric_method(confidence_level, Time, InitialInvestment)</w:t>
      </w:r>
    </w:p>
    <w:p w14:paraId="1D9A8ACC" w14:textId="77777777" w:rsidR="00D3252D" w:rsidRDefault="00D3252D" w:rsidP="00D3252D">
      <w:pPr>
        <w:rPr>
          <w:lang w:eastAsia="en-US"/>
        </w:rPr>
      </w:pPr>
    </w:p>
    <w:p w14:paraId="48105BA6" w14:textId="77777777" w:rsidR="00D3252D" w:rsidRDefault="00D3252D" w:rsidP="00D3252D">
      <w:pPr>
        <w:pStyle w:val="heading4temp"/>
      </w:pPr>
      <w:r>
        <w:t>Calculating_VaR_by_parametric_method_portfolio method</w:t>
      </w:r>
    </w:p>
    <w:p w14:paraId="56846BB9" w14:textId="05F2A0D2" w:rsidR="00D3252D" w:rsidRDefault="00D3252D" w:rsidP="00D3252D">
      <w:pPr>
        <w:rPr>
          <w:lang w:eastAsia="en-US"/>
        </w:rPr>
      </w:pPr>
      <w:r>
        <w:rPr>
          <w:lang w:eastAsia="en-US"/>
        </w:rPr>
        <w:t>This method calculates the VaR using the parametric method for a portfolio. To run the code, create an instance of the parametric_method class and call the Calculating_VaR_by_parametric_method_portfolio method, providing the confidence level, time, and initial investment as arguments.</w:t>
      </w:r>
    </w:p>
    <w:p w14:paraId="76FF0204" w14:textId="77777777" w:rsidR="00D3252D" w:rsidRDefault="00D3252D" w:rsidP="00D3252D">
      <w:pPr>
        <w:rPr>
          <w:lang w:eastAsia="en-US"/>
        </w:rPr>
      </w:pPr>
    </w:p>
    <w:p w14:paraId="3125800F" w14:textId="77777777" w:rsidR="00D3252D" w:rsidRDefault="00D3252D" w:rsidP="00D3252D">
      <w:pPr>
        <w:rPr>
          <w:lang w:eastAsia="en-US"/>
        </w:rPr>
      </w:pPr>
      <w:r>
        <w:rPr>
          <w:lang w:eastAsia="en-US"/>
        </w:rPr>
        <w:t>Example:</w:t>
      </w:r>
    </w:p>
    <w:p w14:paraId="0FC69093" w14:textId="77777777" w:rsidR="00D3252D" w:rsidRPr="00D3252D" w:rsidRDefault="00D3252D" w:rsidP="00D3252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D3252D">
        <w:rPr>
          <w:rFonts w:ascii="Courier New" w:hAnsi="Courier New" w:cs="Courier New"/>
          <w:color w:val="000000"/>
          <w:sz w:val="20"/>
          <w:szCs w:val="20"/>
        </w:rPr>
        <w:t>parametric = parametric_method(Stock_historical_data_df, portfolio_weights)</w:t>
      </w:r>
    </w:p>
    <w:p w14:paraId="4FA5197D" w14:textId="77777777" w:rsidR="00D3252D" w:rsidRPr="00D3252D" w:rsidRDefault="00D3252D" w:rsidP="00D3252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D3252D">
        <w:rPr>
          <w:rFonts w:ascii="Courier New" w:hAnsi="Courier New" w:cs="Courier New"/>
          <w:color w:val="000000"/>
          <w:sz w:val="20"/>
          <w:szCs w:val="20"/>
        </w:rPr>
        <w:t>VaR_parametric_portfolio = parametric.Calculating_VaR_by_parametric_method_portfolio(confidence_level, Time, InitialInvestment)</w:t>
      </w:r>
    </w:p>
    <w:p w14:paraId="20C4D0B7" w14:textId="77777777" w:rsidR="00D3252D" w:rsidRDefault="00D3252D" w:rsidP="00D3252D">
      <w:pPr>
        <w:rPr>
          <w:lang w:eastAsia="en-US"/>
        </w:rPr>
      </w:pPr>
    </w:p>
    <w:p w14:paraId="0BCFB232" w14:textId="77777777" w:rsidR="00D3252D" w:rsidRDefault="00D3252D" w:rsidP="00D3252D">
      <w:pPr>
        <w:rPr>
          <w:lang w:eastAsia="en-US"/>
        </w:rPr>
      </w:pPr>
      <w:r>
        <w:rPr>
          <w:lang w:eastAsia="en-US"/>
        </w:rPr>
        <w:t>Both methods first calculate daily portfolio returns and then create a data frame with the portfolio returns. For the first method, the average daily return and daily volatility are calculated, and the quantile is determined using the normal distribution function. The VaR is then calculated by scaling the quantile with the time horizon.</w:t>
      </w:r>
    </w:p>
    <w:p w14:paraId="39F3DD37" w14:textId="77777777" w:rsidR="00D3252D" w:rsidRDefault="00D3252D" w:rsidP="00D3252D">
      <w:pPr>
        <w:rPr>
          <w:lang w:eastAsia="en-US"/>
        </w:rPr>
      </w:pPr>
    </w:p>
    <w:p w14:paraId="5B7A5188" w14:textId="77777777" w:rsidR="00D3252D" w:rsidRDefault="00D3252D" w:rsidP="00D3252D">
      <w:pPr>
        <w:rPr>
          <w:lang w:eastAsia="en-US"/>
        </w:rPr>
      </w:pPr>
      <w:r>
        <w:rPr>
          <w:lang w:eastAsia="en-US"/>
        </w:rPr>
        <w:t>For the second method, the covariance matrix of the historical stock returns is calculated, and the amount of investment for each stock is determined. The VaR is then calculated using the standard deviation and the normal distribution function, scaled by the time horizon.</w:t>
      </w:r>
    </w:p>
    <w:p w14:paraId="7E96C457" w14:textId="77777777" w:rsidR="00D3252D" w:rsidRDefault="00D3252D" w:rsidP="00D3252D">
      <w:pPr>
        <w:rPr>
          <w:lang w:eastAsia="en-US"/>
        </w:rPr>
      </w:pPr>
    </w:p>
    <w:p w14:paraId="1B0EF056" w14:textId="78F73A0F" w:rsidR="00D3252D" w:rsidRDefault="00D3252D" w:rsidP="00D3252D">
      <w:pPr>
        <w:rPr>
          <w:lang w:eastAsia="en-US"/>
        </w:rPr>
      </w:pPr>
      <w:r>
        <w:rPr>
          <w:lang w:eastAsia="en-US"/>
        </w:rPr>
        <w:t>By using the parametric_method class, users can calculate the VaR for their stocks or portfolios using the parametric method, providing valuable insights into the potential risk exposure.</w:t>
      </w:r>
    </w:p>
    <w:p w14:paraId="76E48CF1" w14:textId="77777777" w:rsidR="004A4B52" w:rsidRDefault="004A4B52" w:rsidP="00D3252D">
      <w:pPr>
        <w:rPr>
          <w:lang w:eastAsia="en-US"/>
        </w:rPr>
      </w:pPr>
    </w:p>
    <w:p w14:paraId="4EEC66E6" w14:textId="69155C4B" w:rsidR="00EB392A" w:rsidRPr="00140015" w:rsidRDefault="00EB392A" w:rsidP="00140015">
      <w:pPr>
        <w:pStyle w:val="Heading3"/>
      </w:pPr>
      <w:bookmarkStart w:id="139" w:name="_Toc131091367"/>
      <w:r>
        <w:t>Monte_Carlo_Simulation_method class</w:t>
      </w:r>
      <w:bookmarkEnd w:id="139"/>
    </w:p>
    <w:p w14:paraId="5E3477D2" w14:textId="77777777" w:rsidR="00EB392A" w:rsidRDefault="00EB392A" w:rsidP="00EB392A">
      <w:pPr>
        <w:rPr>
          <w:lang w:eastAsia="en-US"/>
        </w:rPr>
      </w:pPr>
      <w:r>
        <w:rPr>
          <w:lang w:eastAsia="en-US"/>
        </w:rPr>
        <w:t>The Monte_Carlo_Simulation_method class is responsible for performing Monte Carlo simulations on stock data. It calculates the logarithmic returns, drift, and predicts daily stock prices using Monte Carlo Simulation and Cholesky decomposition. It also combines the predicted price data and uses historical simulation to predict the VaR and CVaR for the given portfolio. Below, we discuss the methods in the Monte_Carlo_Simulation_method class and provide steps for running the code.</w:t>
      </w:r>
    </w:p>
    <w:p w14:paraId="1DE58D35" w14:textId="77777777" w:rsidR="00EB392A" w:rsidRDefault="00EB392A" w:rsidP="00EB392A">
      <w:pPr>
        <w:rPr>
          <w:lang w:eastAsia="en-US"/>
        </w:rPr>
      </w:pPr>
    </w:p>
    <w:p w14:paraId="0A66DC89" w14:textId="7382A22D" w:rsidR="00EB392A" w:rsidRDefault="00EB392A" w:rsidP="00140015">
      <w:pPr>
        <w:pStyle w:val="heading4temp"/>
      </w:pPr>
      <w:r>
        <w:t>logarithmic_returns method</w:t>
      </w:r>
    </w:p>
    <w:p w14:paraId="272722AD" w14:textId="77777777" w:rsidR="00EB392A" w:rsidRDefault="00EB392A" w:rsidP="00EB392A">
      <w:pPr>
        <w:rPr>
          <w:lang w:eastAsia="en-US"/>
        </w:rPr>
      </w:pPr>
      <w:r>
        <w:rPr>
          <w:lang w:eastAsia="en-US"/>
        </w:rPr>
        <w:t>This method computes the logarithmic returns of the portfolio or stock. It returns a pandas DataFrame containing the logarithmic returns for the portfolio or stock. To run the code, call the logarithmic_returns method on an instance of the Monte_Carlo_Simulation_method class.</w:t>
      </w:r>
    </w:p>
    <w:p w14:paraId="4835B727" w14:textId="77777777" w:rsidR="00140015" w:rsidRDefault="00140015" w:rsidP="00EB392A">
      <w:pPr>
        <w:rPr>
          <w:lang w:eastAsia="en-US"/>
        </w:rPr>
      </w:pPr>
    </w:p>
    <w:p w14:paraId="37C5A502" w14:textId="5D52AFF8" w:rsidR="00EB392A" w:rsidRDefault="00EB392A" w:rsidP="00EB392A">
      <w:pPr>
        <w:rPr>
          <w:lang w:eastAsia="en-US"/>
        </w:rPr>
      </w:pPr>
      <w:r>
        <w:rPr>
          <w:lang w:eastAsia="en-US"/>
        </w:rPr>
        <w:t>Example:</w:t>
      </w:r>
    </w:p>
    <w:p w14:paraId="34581B77" w14:textId="77777777" w:rsidR="00EB392A" w:rsidRPr="00140015" w:rsidRDefault="00EB392A" w:rsidP="00140015">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40015">
        <w:rPr>
          <w:rFonts w:ascii="Courier New" w:hAnsi="Courier New" w:cs="Courier New"/>
          <w:color w:val="000000"/>
          <w:sz w:val="20"/>
          <w:szCs w:val="20"/>
        </w:rPr>
        <w:t>mc_instance = Monte_Carlo_Simulation_method(Stock_historical_data_df, portfolio_weights)</w:t>
      </w:r>
    </w:p>
    <w:p w14:paraId="332260A0" w14:textId="77777777" w:rsidR="00EB392A" w:rsidRPr="00140015" w:rsidRDefault="00EB392A" w:rsidP="00140015">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40015">
        <w:rPr>
          <w:rFonts w:ascii="Courier New" w:hAnsi="Courier New" w:cs="Courier New"/>
          <w:color w:val="000000"/>
          <w:sz w:val="20"/>
          <w:szCs w:val="20"/>
        </w:rPr>
        <w:t>log_returns = mc_instance.logarithmic_returns()</w:t>
      </w:r>
    </w:p>
    <w:p w14:paraId="48E19D09" w14:textId="77777777" w:rsidR="00EB392A" w:rsidRDefault="00EB392A" w:rsidP="00EB392A">
      <w:pPr>
        <w:rPr>
          <w:lang w:eastAsia="en-US"/>
        </w:rPr>
      </w:pPr>
    </w:p>
    <w:p w14:paraId="125243FB" w14:textId="75949EFE" w:rsidR="00EB392A" w:rsidRDefault="00EB392A" w:rsidP="00140015">
      <w:pPr>
        <w:pStyle w:val="heading4temp"/>
      </w:pPr>
      <w:r>
        <w:t>compute_drift method</w:t>
      </w:r>
    </w:p>
    <w:p w14:paraId="7906A243" w14:textId="77777777" w:rsidR="00EB392A" w:rsidRDefault="00EB392A" w:rsidP="00EB392A">
      <w:pPr>
        <w:rPr>
          <w:lang w:eastAsia="en-US"/>
        </w:rPr>
      </w:pPr>
      <w:r>
        <w:rPr>
          <w:lang w:eastAsia="en-US"/>
        </w:rPr>
        <w:t>This method computes the drift of the portfolio or stock. It returns the drift of the portfolio or stock as a float. To run the code, call the compute_drift method on an instance of the Monte_Carlo_Simulation_method class.</w:t>
      </w:r>
    </w:p>
    <w:p w14:paraId="40EA1FD8" w14:textId="77777777" w:rsidR="00140015" w:rsidRDefault="00140015" w:rsidP="00EB392A">
      <w:pPr>
        <w:rPr>
          <w:lang w:eastAsia="en-US"/>
        </w:rPr>
      </w:pPr>
    </w:p>
    <w:p w14:paraId="261F2D97" w14:textId="0180AFEF" w:rsidR="00EB392A" w:rsidRDefault="00EB392A" w:rsidP="00EB392A">
      <w:pPr>
        <w:rPr>
          <w:lang w:eastAsia="en-US"/>
        </w:rPr>
      </w:pPr>
      <w:r>
        <w:rPr>
          <w:lang w:eastAsia="en-US"/>
        </w:rPr>
        <w:t>Example:</w:t>
      </w:r>
    </w:p>
    <w:p w14:paraId="1524BB0C" w14:textId="77777777" w:rsidR="00EB392A" w:rsidRPr="00140015" w:rsidRDefault="00EB392A" w:rsidP="00140015">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40015">
        <w:rPr>
          <w:rFonts w:ascii="Courier New" w:hAnsi="Courier New" w:cs="Courier New"/>
          <w:color w:val="000000"/>
          <w:sz w:val="20"/>
          <w:szCs w:val="20"/>
        </w:rPr>
        <w:t>drift = mc_instance.compute_drift()</w:t>
      </w:r>
    </w:p>
    <w:p w14:paraId="3D286FE2" w14:textId="77777777" w:rsidR="00EB392A" w:rsidRDefault="00EB392A" w:rsidP="00EB392A">
      <w:pPr>
        <w:rPr>
          <w:lang w:eastAsia="en-US"/>
        </w:rPr>
      </w:pPr>
    </w:p>
    <w:p w14:paraId="5359179A" w14:textId="61A45FD8" w:rsidR="00EB392A" w:rsidRDefault="00EB392A" w:rsidP="00140015">
      <w:pPr>
        <w:pStyle w:val="heading4temp"/>
      </w:pPr>
      <w:r>
        <w:t>predict_daily_price method</w:t>
      </w:r>
    </w:p>
    <w:p w14:paraId="1BEB5B5E" w14:textId="77777777" w:rsidR="00EB392A" w:rsidRDefault="00EB392A" w:rsidP="00EB392A">
      <w:pPr>
        <w:rPr>
          <w:lang w:eastAsia="en-US"/>
        </w:rPr>
      </w:pPr>
      <w:r>
        <w:rPr>
          <w:lang w:eastAsia="en-US"/>
        </w:rPr>
        <w:t>This method uses Monte Carlo Simulation to predict the stock price for a given period and number of iterations. It returns a dictionary containing the simulation for all the stocks provided. To run the code, call the predict_daily_price method on an instance of the Monte_Carlo_Simulation_method class.</w:t>
      </w:r>
    </w:p>
    <w:p w14:paraId="6DF47A56" w14:textId="77777777" w:rsidR="000A2A97" w:rsidRDefault="000A2A97" w:rsidP="00EB392A">
      <w:pPr>
        <w:rPr>
          <w:lang w:eastAsia="en-US"/>
        </w:rPr>
      </w:pPr>
    </w:p>
    <w:p w14:paraId="057AAC94" w14:textId="6B8FB4E5" w:rsidR="00EB392A" w:rsidRDefault="00EB392A" w:rsidP="00EB392A">
      <w:pPr>
        <w:rPr>
          <w:lang w:eastAsia="en-US"/>
        </w:rPr>
      </w:pPr>
      <w:r>
        <w:rPr>
          <w:lang w:eastAsia="en-US"/>
        </w:rPr>
        <w:t>Example:</w:t>
      </w:r>
    </w:p>
    <w:p w14:paraId="4E3B61D0" w14:textId="77777777" w:rsidR="00EB392A" w:rsidRPr="000A2A97" w:rsidRDefault="00EB392A" w:rsidP="000A2A9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0A2A97">
        <w:rPr>
          <w:rFonts w:ascii="Courier New" w:hAnsi="Courier New" w:cs="Courier New"/>
          <w:color w:val="000000"/>
          <w:sz w:val="20"/>
          <w:szCs w:val="20"/>
        </w:rPr>
        <w:t>period = 30</w:t>
      </w:r>
    </w:p>
    <w:p w14:paraId="57243D4E" w14:textId="77777777" w:rsidR="00EB392A" w:rsidRPr="000A2A97" w:rsidRDefault="00EB392A" w:rsidP="000A2A9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0A2A97">
        <w:rPr>
          <w:rFonts w:ascii="Courier New" w:hAnsi="Courier New" w:cs="Courier New"/>
          <w:color w:val="000000"/>
          <w:sz w:val="20"/>
          <w:szCs w:val="20"/>
        </w:rPr>
        <w:t>iterations = 1000</w:t>
      </w:r>
    </w:p>
    <w:p w14:paraId="2450C3E3" w14:textId="77777777" w:rsidR="00EB392A" w:rsidRDefault="00EB392A" w:rsidP="000A2A9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r w:rsidRPr="000A2A97">
        <w:rPr>
          <w:rFonts w:ascii="Courier New" w:hAnsi="Courier New" w:cs="Courier New"/>
          <w:color w:val="000000"/>
          <w:sz w:val="20"/>
          <w:szCs w:val="20"/>
        </w:rPr>
        <w:t>simulation_result = mc_instance.predict_daily_price(period, iterations)</w:t>
      </w:r>
    </w:p>
    <w:p w14:paraId="49779A2E" w14:textId="77777777" w:rsidR="00EB392A" w:rsidRDefault="00EB392A" w:rsidP="00EB392A">
      <w:pPr>
        <w:rPr>
          <w:lang w:eastAsia="en-US"/>
        </w:rPr>
      </w:pPr>
    </w:p>
    <w:p w14:paraId="0C62B1D4" w14:textId="79FDDF1F" w:rsidR="00EB392A" w:rsidRDefault="00EB392A" w:rsidP="00140015">
      <w:pPr>
        <w:pStyle w:val="heading4temp"/>
      </w:pPr>
      <w:r>
        <w:t>predict_daily_price_cholesky_decomposition method</w:t>
      </w:r>
    </w:p>
    <w:p w14:paraId="414CC0B2" w14:textId="77777777" w:rsidR="00EB392A" w:rsidRDefault="00EB392A" w:rsidP="00EB392A">
      <w:pPr>
        <w:rPr>
          <w:lang w:eastAsia="en-US"/>
        </w:rPr>
      </w:pPr>
      <w:r>
        <w:rPr>
          <w:lang w:eastAsia="en-US"/>
        </w:rPr>
        <w:t>This method uses Monte Carlo Simulation with Cholesky decomposition to predict the stock price for a given period and number of iterations. It returns a dictionary containing the simulation results for all the stocks provided. To run the code, call the predict_daily_price_cholesky_decomposition method on an instance of the Monte_Carlo_Simulation_method class.</w:t>
      </w:r>
    </w:p>
    <w:p w14:paraId="187F1967" w14:textId="77777777" w:rsidR="00684220" w:rsidRDefault="00684220" w:rsidP="00EB392A">
      <w:pPr>
        <w:rPr>
          <w:lang w:eastAsia="en-US"/>
        </w:rPr>
      </w:pPr>
    </w:p>
    <w:p w14:paraId="065129CE" w14:textId="57CE1817" w:rsidR="00EB392A" w:rsidRDefault="00EB392A" w:rsidP="00EB392A">
      <w:pPr>
        <w:rPr>
          <w:lang w:eastAsia="en-US"/>
        </w:rPr>
      </w:pPr>
      <w:r>
        <w:rPr>
          <w:lang w:eastAsia="en-US"/>
        </w:rPr>
        <w:t>Example:</w:t>
      </w:r>
    </w:p>
    <w:p w14:paraId="72BD7A15" w14:textId="77777777" w:rsidR="00EB392A" w:rsidRPr="007D63EB" w:rsidRDefault="00EB392A" w:rsidP="007D63EB">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7D63EB">
        <w:rPr>
          <w:rFonts w:ascii="Courier New" w:hAnsi="Courier New" w:cs="Courier New"/>
          <w:color w:val="000000"/>
          <w:sz w:val="20"/>
          <w:szCs w:val="20"/>
        </w:rPr>
        <w:t>simulation_result_cholesky = mc_instance.predict_daily_price_cholesky_decomposition(period, iterations)</w:t>
      </w:r>
    </w:p>
    <w:p w14:paraId="6A0164F2" w14:textId="77777777" w:rsidR="00EB392A" w:rsidRDefault="00EB392A" w:rsidP="00EB392A">
      <w:pPr>
        <w:rPr>
          <w:lang w:eastAsia="en-US"/>
        </w:rPr>
      </w:pPr>
    </w:p>
    <w:p w14:paraId="528A98B7" w14:textId="1B65998E" w:rsidR="00EB392A" w:rsidRDefault="00EB392A" w:rsidP="00140015">
      <w:pPr>
        <w:pStyle w:val="heading4temp"/>
      </w:pPr>
      <w:r>
        <w:t>combine_the_predict_price method</w:t>
      </w:r>
    </w:p>
    <w:p w14:paraId="2A11878A" w14:textId="77777777" w:rsidR="00EB392A" w:rsidRDefault="00EB392A" w:rsidP="00EB392A">
      <w:pPr>
        <w:rPr>
          <w:lang w:eastAsia="en-US"/>
        </w:rPr>
      </w:pPr>
      <w:r>
        <w:rPr>
          <w:lang w:eastAsia="en-US"/>
        </w:rPr>
        <w:t>This method combines the predicted price data to make it a DataFrame for historical simulation. It returns a dictionary containing all the simulations for the entire portfolio. To run the code, call the combine_the_predict_price method on an instance of the Monte_Carlo_Simulation_method class.</w:t>
      </w:r>
    </w:p>
    <w:p w14:paraId="0C1A2464" w14:textId="77777777" w:rsidR="00877F57" w:rsidRDefault="00877F57" w:rsidP="00EB392A">
      <w:pPr>
        <w:rPr>
          <w:lang w:eastAsia="en-US"/>
        </w:rPr>
      </w:pPr>
    </w:p>
    <w:p w14:paraId="1CD625D0" w14:textId="1B89277A" w:rsidR="00EB392A" w:rsidRDefault="00EB392A" w:rsidP="00EB392A">
      <w:pPr>
        <w:rPr>
          <w:lang w:eastAsia="en-US"/>
        </w:rPr>
      </w:pPr>
      <w:r>
        <w:rPr>
          <w:lang w:eastAsia="en-US"/>
        </w:rPr>
        <w:t>Example:</w:t>
      </w:r>
    </w:p>
    <w:p w14:paraId="5E754C24" w14:textId="77777777" w:rsidR="00EB392A" w:rsidRDefault="00EB392A" w:rsidP="00877F5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r w:rsidRPr="00877F57">
        <w:rPr>
          <w:rFonts w:ascii="Courier New" w:hAnsi="Courier New" w:cs="Courier New"/>
          <w:color w:val="000000"/>
          <w:sz w:val="20"/>
          <w:szCs w:val="20"/>
        </w:rPr>
        <w:t>all_portfolio_prediction = mc_instance.combine_the_predict_price(simulation_result)</w:t>
      </w:r>
    </w:p>
    <w:p w14:paraId="54F6E807" w14:textId="77777777" w:rsidR="00EB392A" w:rsidRDefault="00EB392A" w:rsidP="00EB392A">
      <w:pPr>
        <w:rPr>
          <w:lang w:eastAsia="en-US"/>
        </w:rPr>
      </w:pPr>
    </w:p>
    <w:p w14:paraId="1F30446A" w14:textId="23C0A8A4" w:rsidR="00EB392A" w:rsidRDefault="00EB392A" w:rsidP="00140015">
      <w:pPr>
        <w:pStyle w:val="heading4temp"/>
      </w:pPr>
      <w:r>
        <w:t>using_HS_to_get_var method</w:t>
      </w:r>
    </w:p>
    <w:p w14:paraId="19BD5141" w14:textId="77777777" w:rsidR="00EB392A" w:rsidRDefault="00EB392A" w:rsidP="00EB392A">
      <w:pPr>
        <w:rPr>
          <w:lang w:eastAsia="en-US"/>
        </w:rPr>
      </w:pPr>
      <w:r>
        <w:rPr>
          <w:lang w:eastAsia="en-US"/>
        </w:rPr>
        <w:t>This method uses historical simulation to predict the VaR and CVaR for the given portfolio. It takes all_portfolio_prediction, Time, InitialInvestment, and confidence_level as parameters and returns a tuple containing the predicted VaR and CVaR for the given portfolio. To run the code, call the using_HS_to_get_var method on an instance of the Monte_Carlo_Simulation_method class.</w:t>
      </w:r>
    </w:p>
    <w:p w14:paraId="06D77D1C" w14:textId="77777777" w:rsidR="005B41B2" w:rsidRDefault="005B41B2" w:rsidP="00EB392A">
      <w:pPr>
        <w:rPr>
          <w:lang w:eastAsia="en-US"/>
        </w:rPr>
      </w:pPr>
    </w:p>
    <w:p w14:paraId="32C4CF21" w14:textId="08F70069" w:rsidR="00EB392A" w:rsidRDefault="00EB392A" w:rsidP="00EB392A">
      <w:pPr>
        <w:rPr>
          <w:lang w:eastAsia="en-US"/>
        </w:rPr>
      </w:pPr>
      <w:r>
        <w:rPr>
          <w:lang w:eastAsia="en-US"/>
        </w:rPr>
        <w:t>Example:</w:t>
      </w:r>
    </w:p>
    <w:p w14:paraId="434AF131" w14:textId="77777777" w:rsidR="00EB392A" w:rsidRPr="005B41B2" w:rsidRDefault="00EB392A" w:rsidP="005B41B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B41B2">
        <w:rPr>
          <w:rFonts w:ascii="Courier New" w:hAnsi="Courier New" w:cs="Courier New"/>
          <w:color w:val="000000"/>
          <w:sz w:val="20"/>
          <w:szCs w:val="20"/>
        </w:rPr>
        <w:t>Time = 30</w:t>
      </w:r>
    </w:p>
    <w:p w14:paraId="2D13B43A" w14:textId="77777777" w:rsidR="00EB392A" w:rsidRPr="005B41B2" w:rsidRDefault="00EB392A" w:rsidP="005B41B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B41B2">
        <w:rPr>
          <w:rFonts w:ascii="Courier New" w:hAnsi="Courier New" w:cs="Courier New"/>
          <w:color w:val="000000"/>
          <w:sz w:val="20"/>
          <w:szCs w:val="20"/>
        </w:rPr>
        <w:t>InitialInvestment = 100000</w:t>
      </w:r>
    </w:p>
    <w:p w14:paraId="67F5DD39" w14:textId="77777777" w:rsidR="00EB392A" w:rsidRPr="005B41B2" w:rsidRDefault="00EB392A" w:rsidP="005B41B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B41B2">
        <w:rPr>
          <w:rFonts w:ascii="Courier New" w:hAnsi="Courier New" w:cs="Courier New"/>
          <w:color w:val="000000"/>
          <w:sz w:val="20"/>
          <w:szCs w:val="20"/>
        </w:rPr>
        <w:t>confidence_level = 95</w:t>
      </w:r>
    </w:p>
    <w:p w14:paraId="4B182129" w14:textId="5E34D0D6" w:rsidR="004A4B52" w:rsidRPr="005B41B2" w:rsidRDefault="00EB392A" w:rsidP="005B41B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5B41B2">
        <w:rPr>
          <w:rFonts w:ascii="Courier New" w:hAnsi="Courier New" w:cs="Courier New"/>
          <w:color w:val="000000"/>
          <w:sz w:val="20"/>
          <w:szCs w:val="20"/>
        </w:rPr>
        <w:t>mc_var, mc_cvar = mc_instance.using_HS_to_get_var(all_portfolio_prediction, Time, InitialInvestment, confidence_level)</w:t>
      </w:r>
    </w:p>
    <w:p w14:paraId="270083D0" w14:textId="77777777" w:rsidR="00EC4D68" w:rsidRDefault="00EC4D68" w:rsidP="0011489F">
      <w:pPr>
        <w:rPr>
          <w:lang w:eastAsia="en-US"/>
        </w:rPr>
      </w:pPr>
    </w:p>
    <w:p w14:paraId="1C7969D5" w14:textId="59041DAA" w:rsidR="001872C8" w:rsidRPr="00412D7D" w:rsidRDefault="001872C8" w:rsidP="001872C8">
      <w:pPr>
        <w:pStyle w:val="Heading3"/>
      </w:pPr>
      <w:bookmarkStart w:id="140" w:name="_Toc131091368"/>
      <w:r w:rsidRPr="001872C8">
        <w:t>cal_option_price class</w:t>
      </w:r>
      <w:bookmarkEnd w:id="140"/>
    </w:p>
    <w:p w14:paraId="730422E1" w14:textId="77777777" w:rsidR="00E76F7E" w:rsidRDefault="00E76F7E" w:rsidP="00E764FD"/>
    <w:p w14:paraId="6ACB1061" w14:textId="19310CD9" w:rsidR="00137DD8" w:rsidRDefault="00137DD8" w:rsidP="00137DD8">
      <w:pPr>
        <w:tabs>
          <w:tab w:val="left" w:pos="6127"/>
        </w:tabs>
      </w:pPr>
      <w:r>
        <w:t>The cal_option_price class is responsible for calculating the VaR for an option contract using the Black-Scholes option pricing model. It contains methods for computing the annualized volatility of the underlying stock, as well as d1 and d2 parameters and the option price using the Black-Scholes formula. Below, we discuss the methods in the cal_option_price class and provide steps for running the code.</w:t>
      </w:r>
    </w:p>
    <w:p w14:paraId="0B405805" w14:textId="77777777" w:rsidR="00137DD8" w:rsidRDefault="00137DD8" w:rsidP="00137DD8">
      <w:pPr>
        <w:tabs>
          <w:tab w:val="left" w:pos="6127"/>
        </w:tabs>
      </w:pPr>
    </w:p>
    <w:p w14:paraId="3E7D782E" w14:textId="2AF5568F" w:rsidR="00137DD8" w:rsidRDefault="00137DD8" w:rsidP="00D55451">
      <w:pPr>
        <w:pStyle w:val="heading4temp"/>
      </w:pPr>
      <w:r>
        <w:t>cal_sigma method</w:t>
      </w:r>
    </w:p>
    <w:p w14:paraId="6E7857AC" w14:textId="77777777" w:rsidR="00137DD8" w:rsidRDefault="00137DD8" w:rsidP="00137DD8">
      <w:pPr>
        <w:tabs>
          <w:tab w:val="left" w:pos="6127"/>
        </w:tabs>
      </w:pPr>
    </w:p>
    <w:p w14:paraId="19C84EF5" w14:textId="77777777" w:rsidR="00137DD8" w:rsidRDefault="00137DD8" w:rsidP="00137DD8">
      <w:pPr>
        <w:tabs>
          <w:tab w:val="left" w:pos="6127"/>
        </w:tabs>
      </w:pPr>
      <w:r>
        <w:t>This method calculates the annualized volatility of the underlying stock. To run the code, call the cal_sigma method on an instance of the cal_option_price class.</w:t>
      </w:r>
    </w:p>
    <w:p w14:paraId="3489CF04" w14:textId="77777777" w:rsidR="00137DD8" w:rsidRDefault="00137DD8" w:rsidP="00137DD8">
      <w:pPr>
        <w:tabs>
          <w:tab w:val="left" w:pos="6127"/>
        </w:tabs>
      </w:pPr>
    </w:p>
    <w:p w14:paraId="25D7A745" w14:textId="77777777" w:rsidR="00137DD8" w:rsidRDefault="00137DD8" w:rsidP="00137DD8">
      <w:pPr>
        <w:tabs>
          <w:tab w:val="left" w:pos="6127"/>
        </w:tabs>
      </w:pPr>
      <w:r>
        <w:t>Example:</w:t>
      </w:r>
    </w:p>
    <w:p w14:paraId="16562EBA" w14:textId="77777777" w:rsidR="00137DD8" w:rsidRPr="00D55451" w:rsidRDefault="00137DD8" w:rsidP="00D5545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D55451">
        <w:rPr>
          <w:rFonts w:ascii="Courier New" w:hAnsi="Courier New" w:cs="Courier New"/>
          <w:color w:val="000000"/>
          <w:sz w:val="20"/>
          <w:szCs w:val="20"/>
        </w:rPr>
        <w:t>option = cal_option_price(ticker, option_type, strike_price, expiration_date, risk_free_rate)</w:t>
      </w:r>
    </w:p>
    <w:p w14:paraId="034B623A" w14:textId="77777777" w:rsidR="00137DD8" w:rsidRPr="00D55451" w:rsidRDefault="00137DD8" w:rsidP="00D5545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D55451">
        <w:rPr>
          <w:rFonts w:ascii="Courier New" w:hAnsi="Courier New" w:cs="Courier New"/>
          <w:color w:val="000000"/>
          <w:sz w:val="20"/>
          <w:szCs w:val="20"/>
        </w:rPr>
        <w:t>sigma = option.cal_sigma()</w:t>
      </w:r>
    </w:p>
    <w:p w14:paraId="7E03F793" w14:textId="3061F969" w:rsidR="00137DD8" w:rsidRDefault="00137DD8" w:rsidP="00D55451">
      <w:pPr>
        <w:pStyle w:val="heading4temp"/>
      </w:pPr>
      <w:r>
        <w:lastRenderedPageBreak/>
        <w:t>cal_d1_d2 method</w:t>
      </w:r>
    </w:p>
    <w:p w14:paraId="793DBE8F" w14:textId="77777777" w:rsidR="00137DD8" w:rsidRDefault="00137DD8" w:rsidP="00137DD8">
      <w:pPr>
        <w:tabs>
          <w:tab w:val="left" w:pos="6127"/>
        </w:tabs>
      </w:pPr>
    </w:p>
    <w:p w14:paraId="50C463F7" w14:textId="77777777" w:rsidR="00137DD8" w:rsidRDefault="00137DD8" w:rsidP="00137DD8">
      <w:pPr>
        <w:tabs>
          <w:tab w:val="left" w:pos="6127"/>
        </w:tabs>
      </w:pPr>
      <w:r>
        <w:t>This method calculates the d1 and d2 parameters of the Black-Scholes formula, given the current stock price, stock volatility, and time until expiration. To run the code, call the cal_d1_d2 method on an instance of the cal_option_price class, providing the current stock price, volatility, and time until expiration as arguments.</w:t>
      </w:r>
    </w:p>
    <w:p w14:paraId="193BE9DA" w14:textId="77777777" w:rsidR="00137DD8" w:rsidRDefault="00137DD8" w:rsidP="00137DD8">
      <w:pPr>
        <w:tabs>
          <w:tab w:val="left" w:pos="6127"/>
        </w:tabs>
      </w:pPr>
    </w:p>
    <w:p w14:paraId="2A8711FC" w14:textId="77777777" w:rsidR="00137DD8" w:rsidRDefault="00137DD8" w:rsidP="00137DD8">
      <w:pPr>
        <w:tabs>
          <w:tab w:val="left" w:pos="6127"/>
        </w:tabs>
      </w:pPr>
      <w:r>
        <w:t>Example:</w:t>
      </w:r>
    </w:p>
    <w:p w14:paraId="0889319A" w14:textId="77777777" w:rsidR="00137DD8" w:rsidRPr="00D55451" w:rsidRDefault="00137DD8" w:rsidP="00D5545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D55451">
        <w:rPr>
          <w:rFonts w:ascii="Courier New" w:hAnsi="Courier New" w:cs="Courier New"/>
          <w:color w:val="000000"/>
          <w:sz w:val="20"/>
          <w:szCs w:val="20"/>
        </w:rPr>
        <w:t>d1, d2 = option.cal_d1_d2(S, sigma, t)</w:t>
      </w:r>
    </w:p>
    <w:p w14:paraId="1240965F" w14:textId="55580B4B" w:rsidR="00137DD8" w:rsidRDefault="00137DD8" w:rsidP="00D55451">
      <w:pPr>
        <w:pStyle w:val="heading4temp"/>
      </w:pPr>
      <w:r>
        <w:t>black_scholes method</w:t>
      </w:r>
    </w:p>
    <w:p w14:paraId="52D5818B" w14:textId="77777777" w:rsidR="00137DD8" w:rsidRDefault="00137DD8" w:rsidP="00137DD8">
      <w:pPr>
        <w:tabs>
          <w:tab w:val="left" w:pos="6127"/>
        </w:tabs>
      </w:pPr>
    </w:p>
    <w:p w14:paraId="63D792D3" w14:textId="77777777" w:rsidR="00137DD8" w:rsidRDefault="00137DD8" w:rsidP="00137DD8">
      <w:pPr>
        <w:tabs>
          <w:tab w:val="left" w:pos="6127"/>
        </w:tabs>
      </w:pPr>
      <w:r>
        <w:t>This method calculates the price of an option contract using the Black-Scholes formula, given the current stock price, stock volatility, and time until expiration. To run the code, call the black_scholes method on an instance of the cal_option_price class, providing the current stock price, volatility, and time until expiration as arguments.</w:t>
      </w:r>
    </w:p>
    <w:p w14:paraId="6028A6FB" w14:textId="77777777" w:rsidR="00137DD8" w:rsidRDefault="00137DD8" w:rsidP="00137DD8">
      <w:pPr>
        <w:tabs>
          <w:tab w:val="left" w:pos="6127"/>
        </w:tabs>
      </w:pPr>
    </w:p>
    <w:p w14:paraId="129ACE77" w14:textId="77777777" w:rsidR="00137DD8" w:rsidRDefault="00137DD8" w:rsidP="00137DD8">
      <w:pPr>
        <w:tabs>
          <w:tab w:val="left" w:pos="6127"/>
        </w:tabs>
      </w:pPr>
      <w:r>
        <w:t>Example:</w:t>
      </w:r>
    </w:p>
    <w:p w14:paraId="07D52FD6" w14:textId="0CDE9318" w:rsidR="00137DD8" w:rsidRPr="00D55451" w:rsidRDefault="00137DD8" w:rsidP="00D5545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D55451">
        <w:rPr>
          <w:rFonts w:ascii="Courier New" w:hAnsi="Courier New" w:cs="Courier New"/>
          <w:color w:val="000000"/>
          <w:sz w:val="20"/>
          <w:szCs w:val="20"/>
        </w:rPr>
        <w:t>option_price = option.black_scholes(S, sigma, t)</w:t>
      </w:r>
    </w:p>
    <w:p w14:paraId="2214CDCC" w14:textId="77777777" w:rsidR="00137DD8" w:rsidRDefault="00137DD8" w:rsidP="00137DD8">
      <w:pPr>
        <w:tabs>
          <w:tab w:val="left" w:pos="6127"/>
        </w:tabs>
      </w:pPr>
    </w:p>
    <w:p w14:paraId="347BEE61" w14:textId="77777777" w:rsidR="00D55451" w:rsidRDefault="00D55451" w:rsidP="00D55451">
      <w:pPr>
        <w:tabs>
          <w:tab w:val="left" w:pos="6127"/>
        </w:tabs>
      </w:pPr>
      <w:r>
        <w:t>By utilizing the cal_option_price class, users can efficiently calculate the price of an option contract using the Black-Scholes model, which can be useful for understanding the potential risk and return associated with option contracts.</w:t>
      </w:r>
    </w:p>
    <w:p w14:paraId="1174D82E" w14:textId="77777777" w:rsidR="00D55451" w:rsidRDefault="00D55451" w:rsidP="00D55451">
      <w:pPr>
        <w:tabs>
          <w:tab w:val="left" w:pos="6127"/>
        </w:tabs>
      </w:pPr>
    </w:p>
    <w:p w14:paraId="4A96277D" w14:textId="77777777" w:rsidR="00D55451" w:rsidRDefault="00D55451" w:rsidP="00D55451">
      <w:pPr>
        <w:tabs>
          <w:tab w:val="left" w:pos="6127"/>
        </w:tabs>
      </w:pPr>
    </w:p>
    <w:p w14:paraId="0AA85128" w14:textId="77777777" w:rsidR="00AC5B3A" w:rsidRDefault="00AC5B3A" w:rsidP="00AC5B3A">
      <w:pPr>
        <w:pStyle w:val="Heading3"/>
      </w:pPr>
      <w:bookmarkStart w:id="141" w:name="_Toc131091369"/>
      <w:r>
        <w:t>OptionVaR class</w:t>
      </w:r>
      <w:bookmarkEnd w:id="141"/>
    </w:p>
    <w:p w14:paraId="763E2DC4" w14:textId="77777777" w:rsidR="00AC5B3A" w:rsidRDefault="00AC5B3A" w:rsidP="00AC5B3A">
      <w:pPr>
        <w:tabs>
          <w:tab w:val="left" w:pos="6127"/>
        </w:tabs>
      </w:pPr>
    </w:p>
    <w:p w14:paraId="4A6EA7EC" w14:textId="77777777" w:rsidR="00AC5B3A" w:rsidRDefault="00AC5B3A" w:rsidP="00AC5B3A">
      <w:pPr>
        <w:tabs>
          <w:tab w:val="left" w:pos="6127"/>
        </w:tabs>
      </w:pPr>
      <w:r>
        <w:t>The OptionVaR class is responsible for calculating the Value at Risk (VaR) of a portfolio of options using historical stock prices and the Monte Carlo simulation. It contains two primary methods: calculate_var and calculate_var_monte_carlo. Below, we discuss the methods in the OptionVaR class and provide steps for running the code.</w:t>
      </w:r>
    </w:p>
    <w:p w14:paraId="122CDBFC" w14:textId="77777777" w:rsidR="00AC5B3A" w:rsidRDefault="00AC5B3A" w:rsidP="00AC5B3A">
      <w:pPr>
        <w:tabs>
          <w:tab w:val="left" w:pos="6127"/>
        </w:tabs>
      </w:pPr>
    </w:p>
    <w:p w14:paraId="5DFFFE74" w14:textId="59055097" w:rsidR="00AC5B3A" w:rsidRDefault="00AC5B3A" w:rsidP="00AC5B3A">
      <w:pPr>
        <w:pStyle w:val="heading4temp"/>
      </w:pPr>
      <w:r>
        <w:t>calculate_var method</w:t>
      </w:r>
    </w:p>
    <w:p w14:paraId="40D192EA" w14:textId="77777777" w:rsidR="00AC5B3A" w:rsidRDefault="00AC5B3A" w:rsidP="00AC5B3A">
      <w:pPr>
        <w:tabs>
          <w:tab w:val="left" w:pos="6127"/>
        </w:tabs>
      </w:pPr>
    </w:p>
    <w:p w14:paraId="42FDEEA1" w14:textId="77777777" w:rsidR="00AC5B3A" w:rsidRDefault="00AC5B3A" w:rsidP="00AC5B3A">
      <w:pPr>
        <w:tabs>
          <w:tab w:val="left" w:pos="6127"/>
        </w:tabs>
      </w:pPr>
      <w:r>
        <w:t>This method calculates the VaR using historical stock prices. It computes the option prices and returns for each option in the portfolio based on historical data, then calculates the VaR of the portfolio at the specified confidence level. To run the code, create an instance of the OptionVaR class by passing the options data, confidence level, and optionally the simulated stock prices. Next, call the calculate_var method on the instance.</w:t>
      </w:r>
    </w:p>
    <w:p w14:paraId="22B8653D" w14:textId="77777777" w:rsidR="00AC5B3A" w:rsidRDefault="00AC5B3A" w:rsidP="00AC5B3A">
      <w:pPr>
        <w:tabs>
          <w:tab w:val="left" w:pos="6127"/>
        </w:tabs>
      </w:pPr>
    </w:p>
    <w:p w14:paraId="1710AB55" w14:textId="77777777" w:rsidR="00AC5B3A" w:rsidRDefault="00AC5B3A" w:rsidP="00AC5B3A">
      <w:pPr>
        <w:tabs>
          <w:tab w:val="left" w:pos="6127"/>
        </w:tabs>
      </w:pPr>
      <w:r>
        <w:t>Example:</w:t>
      </w:r>
    </w:p>
    <w:p w14:paraId="4692F49E" w14:textId="77777777" w:rsidR="00AC5B3A" w:rsidRPr="00764788" w:rsidRDefault="00AC5B3A" w:rsidP="0076478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764788">
        <w:rPr>
          <w:rFonts w:ascii="Courier New" w:hAnsi="Courier New" w:cs="Courier New"/>
          <w:color w:val="000000"/>
          <w:sz w:val="20"/>
          <w:szCs w:val="20"/>
        </w:rPr>
        <w:t>option_var = OptionVaR(options_data, confidence_level, simulated_stock_prices)</w:t>
      </w:r>
    </w:p>
    <w:p w14:paraId="0EBF29BE" w14:textId="77777777" w:rsidR="00AC5B3A" w:rsidRPr="00764788" w:rsidRDefault="00AC5B3A" w:rsidP="0076478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764788">
        <w:rPr>
          <w:rFonts w:ascii="Courier New" w:hAnsi="Courier New" w:cs="Courier New"/>
          <w:color w:val="000000"/>
          <w:sz w:val="20"/>
          <w:szCs w:val="20"/>
        </w:rPr>
        <w:t>portfolio_var = option_var.calculate_var()</w:t>
      </w:r>
    </w:p>
    <w:p w14:paraId="650226FA" w14:textId="77777777" w:rsidR="00764788" w:rsidRDefault="00764788" w:rsidP="00AC5B3A">
      <w:pPr>
        <w:tabs>
          <w:tab w:val="left" w:pos="6127"/>
        </w:tabs>
      </w:pPr>
    </w:p>
    <w:p w14:paraId="56B1176B" w14:textId="5B2A55A8" w:rsidR="00AC5B3A" w:rsidRDefault="00AC5B3A" w:rsidP="00764788">
      <w:pPr>
        <w:pStyle w:val="heading4temp"/>
      </w:pPr>
      <w:r>
        <w:lastRenderedPageBreak/>
        <w:t>calculate_var_monte_carlo method</w:t>
      </w:r>
    </w:p>
    <w:p w14:paraId="62DC42F4" w14:textId="77777777" w:rsidR="00AC5B3A" w:rsidRDefault="00AC5B3A" w:rsidP="00AC5B3A">
      <w:pPr>
        <w:tabs>
          <w:tab w:val="left" w:pos="6127"/>
        </w:tabs>
      </w:pPr>
    </w:p>
    <w:p w14:paraId="370177BD" w14:textId="77777777" w:rsidR="00AC5B3A" w:rsidRDefault="00AC5B3A" w:rsidP="00AC5B3A">
      <w:pPr>
        <w:tabs>
          <w:tab w:val="left" w:pos="6127"/>
        </w:tabs>
      </w:pPr>
      <w:r>
        <w:t>This method calculates the VaR using the Monte Carlo simulation. It computes the option prices and returns for each option in the portfolio based on simulated stock prices, then calculates the VaR of the portfolio at the specified confidence level. To run the code, create an instance of the OptionVaR class by passing the options data, confidence level, and simulated stock prices. Next, call the calculate_var_monte_carlo method on the instance. Note that the simulated_stock_prices parameter is required for this method.</w:t>
      </w:r>
    </w:p>
    <w:p w14:paraId="4E5B531E" w14:textId="77777777" w:rsidR="00AC5B3A" w:rsidRDefault="00AC5B3A" w:rsidP="00AC5B3A">
      <w:pPr>
        <w:tabs>
          <w:tab w:val="left" w:pos="6127"/>
        </w:tabs>
      </w:pPr>
    </w:p>
    <w:p w14:paraId="20908E5A" w14:textId="77777777" w:rsidR="00AC5B3A" w:rsidRDefault="00AC5B3A" w:rsidP="00AC5B3A">
      <w:pPr>
        <w:tabs>
          <w:tab w:val="left" w:pos="6127"/>
        </w:tabs>
      </w:pPr>
      <w:r>
        <w:t>Example:</w:t>
      </w:r>
    </w:p>
    <w:p w14:paraId="7455AFF3" w14:textId="77777777" w:rsidR="00AC5B3A" w:rsidRPr="00764788" w:rsidRDefault="00AC5B3A" w:rsidP="0076478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764788">
        <w:rPr>
          <w:rFonts w:ascii="Courier New" w:hAnsi="Courier New" w:cs="Courier New"/>
          <w:color w:val="000000"/>
          <w:sz w:val="20"/>
          <w:szCs w:val="20"/>
        </w:rPr>
        <w:t>option_var = OptionVaR(options_data, confidence_level, simulated_stock_prices)</w:t>
      </w:r>
    </w:p>
    <w:p w14:paraId="164BF9BC" w14:textId="77777777" w:rsidR="00AC5B3A" w:rsidRPr="00764788" w:rsidRDefault="00AC5B3A" w:rsidP="0076478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764788">
        <w:rPr>
          <w:rFonts w:ascii="Courier New" w:hAnsi="Courier New" w:cs="Courier New"/>
          <w:color w:val="000000"/>
          <w:sz w:val="20"/>
          <w:szCs w:val="20"/>
        </w:rPr>
        <w:t>portfolio_var_monte_carlo = option_var.calculate_var_monte_carlo()</w:t>
      </w:r>
    </w:p>
    <w:p w14:paraId="1918DD2A" w14:textId="77777777" w:rsidR="00764788" w:rsidRDefault="00764788" w:rsidP="00AC5B3A">
      <w:pPr>
        <w:tabs>
          <w:tab w:val="left" w:pos="6127"/>
        </w:tabs>
      </w:pPr>
    </w:p>
    <w:p w14:paraId="77C166E9" w14:textId="3F14B963" w:rsidR="00137DD8" w:rsidRPr="00137DD8" w:rsidRDefault="00AC5B3A" w:rsidP="00AC5B3A">
      <w:pPr>
        <w:tabs>
          <w:tab w:val="left" w:pos="6127"/>
        </w:tabs>
      </w:pPr>
      <w:r>
        <w:t>By utilizing the OptionVaR class, users can efficiently calculate the VaR for their options portfolios using historical stock prices and the Monte Carlo simulation. This provides valuable insights into the potential risk exposure of their options portfolios.</w:t>
      </w:r>
    </w:p>
    <w:p w14:paraId="2705D67B" w14:textId="77777777" w:rsidR="00E76F7E" w:rsidRDefault="00E76F7E" w:rsidP="00E76F7E">
      <w:pPr>
        <w:pStyle w:val="Heading1"/>
      </w:pPr>
      <w:bookmarkStart w:id="142" w:name="_Toc131091370"/>
      <w:r>
        <w:lastRenderedPageBreak/>
        <w:t>Results and Analysis</w:t>
      </w:r>
      <w:bookmarkEnd w:id="142"/>
    </w:p>
    <w:p w14:paraId="2601F0F2" w14:textId="1EC8E360" w:rsidR="00E76F7E" w:rsidRDefault="00E76F7E" w:rsidP="00F828E6">
      <w:pPr>
        <w:pStyle w:val="Heading2"/>
      </w:pPr>
      <w:bookmarkStart w:id="143" w:name="_Toc131091371"/>
      <w:r>
        <w:t>Computational experiments</w:t>
      </w:r>
      <w:bookmarkEnd w:id="143"/>
    </w:p>
    <w:p w14:paraId="7D7F9274" w14:textId="2DCBDFB5" w:rsidR="000E2263" w:rsidRDefault="00DB0820" w:rsidP="00DB0820">
      <w:pPr>
        <w:rPr>
          <w:lang w:eastAsia="en-US"/>
        </w:rPr>
      </w:pPr>
      <w:r w:rsidRPr="00DB0820">
        <w:rPr>
          <w:lang w:eastAsia="en-US"/>
        </w:rPr>
        <w:t>In this chapter, we present the results obtained from our computational experiments. We evaluated each of the methods discussed in Chapter 4, namely Historical Simulation, Model Building, and Monte Carlo Simulation, for both single stocks and portfolios, as well as Option VaR using Historical Simulation and Monte Carlo Simulation.</w:t>
      </w:r>
    </w:p>
    <w:p w14:paraId="3B038CFC" w14:textId="77777777" w:rsidR="00DB0820" w:rsidRDefault="00DB0820" w:rsidP="00DB0820">
      <w:pPr>
        <w:rPr>
          <w:lang w:eastAsia="en-US"/>
        </w:rPr>
      </w:pPr>
    </w:p>
    <w:p w14:paraId="6F097234" w14:textId="77777777" w:rsidR="00216BFE" w:rsidRDefault="00216BFE" w:rsidP="00216BFE">
      <w:pPr>
        <w:rPr>
          <w:lang w:eastAsia="en-US"/>
        </w:rPr>
      </w:pPr>
      <w:r>
        <w:rPr>
          <w:lang w:eastAsia="en-US"/>
        </w:rPr>
        <w:t>The calculation of stock VaR result is as follow:</w:t>
      </w:r>
    </w:p>
    <w:tbl>
      <w:tblPr>
        <w:tblStyle w:val="TableGrid"/>
        <w:tblW w:w="9014" w:type="dxa"/>
        <w:tblLook w:val="04A0" w:firstRow="1" w:lastRow="0" w:firstColumn="1" w:lastColumn="0" w:noHBand="0" w:noVBand="1"/>
      </w:tblPr>
      <w:tblGrid>
        <w:gridCol w:w="2926"/>
        <w:gridCol w:w="2926"/>
        <w:gridCol w:w="3162"/>
      </w:tblGrid>
      <w:tr w:rsidR="00216BFE" w14:paraId="34385234" w14:textId="77777777" w:rsidTr="00F47970">
        <w:tc>
          <w:tcPr>
            <w:tcW w:w="2926" w:type="dxa"/>
          </w:tcPr>
          <w:p w14:paraId="15FEBEBF" w14:textId="77777777" w:rsidR="00216BFE" w:rsidRDefault="00216BFE" w:rsidP="00F47970">
            <w:pPr>
              <w:rPr>
                <w:lang w:eastAsia="en-US"/>
              </w:rPr>
            </w:pPr>
          </w:p>
        </w:tc>
        <w:tc>
          <w:tcPr>
            <w:tcW w:w="2926" w:type="dxa"/>
          </w:tcPr>
          <w:p w14:paraId="68E86B71" w14:textId="77777777" w:rsidR="00216BFE" w:rsidRDefault="00216BFE" w:rsidP="00F47970">
            <w:pPr>
              <w:rPr>
                <w:lang w:eastAsia="en-US"/>
              </w:rPr>
            </w:pPr>
            <w:r>
              <w:t>Single stock (AAPL)</w:t>
            </w:r>
          </w:p>
        </w:tc>
        <w:tc>
          <w:tcPr>
            <w:tcW w:w="3162" w:type="dxa"/>
          </w:tcPr>
          <w:p w14:paraId="376EC7E3" w14:textId="77777777" w:rsidR="00216BFE" w:rsidRDefault="00216BFE" w:rsidP="00F47970">
            <w:r>
              <w:t xml:space="preserve">Portfolio </w:t>
            </w:r>
          </w:p>
          <w:p w14:paraId="2FF71047" w14:textId="77777777" w:rsidR="00216BFE" w:rsidRDefault="00216BFE" w:rsidP="00F47970">
            <w:pPr>
              <w:rPr>
                <w:lang w:eastAsia="en-US"/>
              </w:rPr>
            </w:pPr>
            <w:r>
              <w:t>(</w:t>
            </w:r>
            <w:r w:rsidRPr="00CE1FE7">
              <w:t>TSM</w:t>
            </w:r>
            <w:r>
              <w:t xml:space="preserve">, </w:t>
            </w:r>
            <w:r w:rsidRPr="00CE1FE7">
              <w:t>GOOGL</w:t>
            </w:r>
            <w:r>
              <w:t xml:space="preserve">, </w:t>
            </w:r>
            <w:r w:rsidRPr="00CE1FE7">
              <w:t>TSLA</w:t>
            </w:r>
            <w:r>
              <w:t xml:space="preserve">, </w:t>
            </w:r>
            <w:r w:rsidRPr="00CE1FE7">
              <w:t>MSFT</w:t>
            </w:r>
            <w:r>
              <w:t xml:space="preserve">, </w:t>
            </w:r>
            <w:r w:rsidRPr="00CE1FE7">
              <w:t>AAPL</w:t>
            </w:r>
            <w:r>
              <w:t>)</w:t>
            </w:r>
          </w:p>
        </w:tc>
      </w:tr>
      <w:tr w:rsidR="00216BFE" w14:paraId="3320EF35" w14:textId="77777777" w:rsidTr="00F47970">
        <w:tc>
          <w:tcPr>
            <w:tcW w:w="2926" w:type="dxa"/>
          </w:tcPr>
          <w:p w14:paraId="6FB669A2" w14:textId="77777777" w:rsidR="00216BFE" w:rsidRDefault="00216BFE" w:rsidP="00F47970">
            <w:pPr>
              <w:rPr>
                <w:lang w:eastAsia="en-US"/>
              </w:rPr>
            </w:pPr>
            <w:r>
              <w:t>Historical Simulation</w:t>
            </w:r>
          </w:p>
        </w:tc>
        <w:tc>
          <w:tcPr>
            <w:tcW w:w="2926" w:type="dxa"/>
          </w:tcPr>
          <w:p w14:paraId="43FF5666" w14:textId="77777777" w:rsidR="00216BFE" w:rsidRDefault="00216BFE" w:rsidP="00F47970">
            <w:pPr>
              <w:rPr>
                <w:lang w:eastAsia="en-US"/>
              </w:rPr>
            </w:pPr>
            <w:r>
              <w:t xml:space="preserve">$ </w:t>
            </w:r>
            <w:r w:rsidRPr="001F46D2">
              <w:t>307.35</w:t>
            </w:r>
          </w:p>
        </w:tc>
        <w:tc>
          <w:tcPr>
            <w:tcW w:w="3162" w:type="dxa"/>
          </w:tcPr>
          <w:p w14:paraId="35A26C49" w14:textId="77777777" w:rsidR="00216BFE" w:rsidRDefault="00216BFE" w:rsidP="00F47970">
            <w:pPr>
              <w:rPr>
                <w:lang w:eastAsia="en-US"/>
              </w:rPr>
            </w:pPr>
            <w:r>
              <w:t xml:space="preserve">$ </w:t>
            </w:r>
            <w:r w:rsidRPr="001F46D2">
              <w:t>314.17</w:t>
            </w:r>
          </w:p>
        </w:tc>
      </w:tr>
      <w:tr w:rsidR="00216BFE" w14:paraId="41358ECA" w14:textId="77777777" w:rsidTr="00F47970">
        <w:tc>
          <w:tcPr>
            <w:tcW w:w="2926" w:type="dxa"/>
          </w:tcPr>
          <w:p w14:paraId="1185910F" w14:textId="77777777" w:rsidR="00216BFE" w:rsidRDefault="00216BFE" w:rsidP="00F47970">
            <w:pPr>
              <w:rPr>
                <w:lang w:eastAsia="en-US"/>
              </w:rPr>
            </w:pPr>
            <w:r>
              <w:t>Model Build 1</w:t>
            </w:r>
          </w:p>
        </w:tc>
        <w:tc>
          <w:tcPr>
            <w:tcW w:w="2926" w:type="dxa"/>
          </w:tcPr>
          <w:p w14:paraId="4C1AA6E5" w14:textId="77777777" w:rsidR="00216BFE" w:rsidRDefault="00216BFE" w:rsidP="00F47970">
            <w:pPr>
              <w:rPr>
                <w:lang w:eastAsia="en-US"/>
              </w:rPr>
            </w:pPr>
            <w:r>
              <w:t xml:space="preserve">$ </w:t>
            </w:r>
            <w:r w:rsidRPr="001F46D2">
              <w:t>302.66</w:t>
            </w:r>
          </w:p>
        </w:tc>
        <w:tc>
          <w:tcPr>
            <w:tcW w:w="3162" w:type="dxa"/>
          </w:tcPr>
          <w:p w14:paraId="35816CBE" w14:textId="77777777" w:rsidR="00216BFE" w:rsidRDefault="00216BFE" w:rsidP="00F47970">
            <w:pPr>
              <w:rPr>
                <w:lang w:eastAsia="en-US"/>
              </w:rPr>
            </w:pPr>
            <w:r>
              <w:t xml:space="preserve">$ </w:t>
            </w:r>
            <w:r w:rsidRPr="00201F1D">
              <w:t>300.78</w:t>
            </w:r>
          </w:p>
        </w:tc>
      </w:tr>
      <w:tr w:rsidR="00216BFE" w14:paraId="650804C1" w14:textId="77777777" w:rsidTr="00F47970">
        <w:tc>
          <w:tcPr>
            <w:tcW w:w="2926" w:type="dxa"/>
          </w:tcPr>
          <w:p w14:paraId="3EB3A616" w14:textId="77777777" w:rsidR="00216BFE" w:rsidRDefault="00216BFE" w:rsidP="00F47970">
            <w:pPr>
              <w:rPr>
                <w:lang w:eastAsia="en-US"/>
              </w:rPr>
            </w:pPr>
            <w:r>
              <w:t xml:space="preserve">Model Build 2 </w:t>
            </w:r>
          </w:p>
        </w:tc>
        <w:tc>
          <w:tcPr>
            <w:tcW w:w="2926" w:type="dxa"/>
          </w:tcPr>
          <w:p w14:paraId="0CF77782" w14:textId="77777777" w:rsidR="00216BFE" w:rsidRDefault="00216BFE" w:rsidP="00F47970">
            <w:pPr>
              <w:rPr>
                <w:lang w:eastAsia="en-US"/>
              </w:rPr>
            </w:pPr>
            <w:r>
              <w:t xml:space="preserve">$ </w:t>
            </w:r>
            <w:r w:rsidRPr="00201F1D">
              <w:t>310.6</w:t>
            </w:r>
          </w:p>
        </w:tc>
        <w:tc>
          <w:tcPr>
            <w:tcW w:w="3162" w:type="dxa"/>
          </w:tcPr>
          <w:p w14:paraId="0CB05DB8" w14:textId="77777777" w:rsidR="00216BFE" w:rsidRDefault="00216BFE" w:rsidP="00F47970">
            <w:pPr>
              <w:rPr>
                <w:lang w:eastAsia="en-US"/>
              </w:rPr>
            </w:pPr>
            <w:r>
              <w:t xml:space="preserve">$ </w:t>
            </w:r>
            <w:r w:rsidRPr="00201F1D">
              <w:t>305.26</w:t>
            </w:r>
          </w:p>
        </w:tc>
      </w:tr>
      <w:tr w:rsidR="00216BFE" w14:paraId="76BC2F9D" w14:textId="77777777" w:rsidTr="00F47970">
        <w:tc>
          <w:tcPr>
            <w:tcW w:w="2926" w:type="dxa"/>
          </w:tcPr>
          <w:p w14:paraId="7FAB40B1" w14:textId="77777777" w:rsidR="00216BFE" w:rsidRDefault="00216BFE" w:rsidP="00F47970">
            <w:pPr>
              <w:rPr>
                <w:lang w:eastAsia="en-US"/>
              </w:rPr>
            </w:pPr>
            <w:r w:rsidRPr="00205385">
              <w:t>Monte Carlo Simulatio</w:t>
            </w:r>
            <w:r>
              <w:t>1</w:t>
            </w:r>
          </w:p>
        </w:tc>
        <w:tc>
          <w:tcPr>
            <w:tcW w:w="2926" w:type="dxa"/>
          </w:tcPr>
          <w:p w14:paraId="67DDCBAC" w14:textId="77777777" w:rsidR="00216BFE" w:rsidRDefault="00216BFE" w:rsidP="00F47970">
            <w:pPr>
              <w:rPr>
                <w:lang w:eastAsia="en-US"/>
              </w:rPr>
            </w:pPr>
            <w:r>
              <w:t xml:space="preserve">$ </w:t>
            </w:r>
            <w:r w:rsidRPr="00375BAC">
              <w:t>330.21</w:t>
            </w:r>
          </w:p>
        </w:tc>
        <w:tc>
          <w:tcPr>
            <w:tcW w:w="3162" w:type="dxa"/>
          </w:tcPr>
          <w:p w14:paraId="42DB6B9D" w14:textId="77777777" w:rsidR="00216BFE" w:rsidRDefault="00216BFE" w:rsidP="00F47970">
            <w:pPr>
              <w:rPr>
                <w:lang w:eastAsia="en-US"/>
              </w:rPr>
            </w:pPr>
            <w:r>
              <w:t xml:space="preserve">$ </w:t>
            </w:r>
            <w:r w:rsidRPr="00C6497B">
              <w:t>183.07</w:t>
            </w:r>
          </w:p>
        </w:tc>
      </w:tr>
      <w:tr w:rsidR="00216BFE" w14:paraId="09A76F65" w14:textId="77777777" w:rsidTr="00F47970">
        <w:tc>
          <w:tcPr>
            <w:tcW w:w="2926" w:type="dxa"/>
          </w:tcPr>
          <w:p w14:paraId="2C7B821D" w14:textId="77777777" w:rsidR="00216BFE" w:rsidRDefault="00216BFE" w:rsidP="00F47970">
            <w:pPr>
              <w:rPr>
                <w:lang w:eastAsia="en-US"/>
              </w:rPr>
            </w:pPr>
            <w:r w:rsidRPr="00205385">
              <w:t>Monte Carlo Simulatio</w:t>
            </w:r>
            <w:r>
              <w:t>2</w:t>
            </w:r>
          </w:p>
        </w:tc>
        <w:tc>
          <w:tcPr>
            <w:tcW w:w="2926" w:type="dxa"/>
          </w:tcPr>
          <w:p w14:paraId="193B518D" w14:textId="77777777" w:rsidR="00216BFE" w:rsidRDefault="00216BFE" w:rsidP="00F47970">
            <w:pPr>
              <w:rPr>
                <w:lang w:eastAsia="en-US"/>
              </w:rPr>
            </w:pPr>
            <w:r>
              <w:t xml:space="preserve">$ </w:t>
            </w:r>
            <w:r w:rsidRPr="0087177D">
              <w:t>330.95</w:t>
            </w:r>
          </w:p>
        </w:tc>
        <w:tc>
          <w:tcPr>
            <w:tcW w:w="3162" w:type="dxa"/>
          </w:tcPr>
          <w:p w14:paraId="13B45ED9" w14:textId="77777777" w:rsidR="00216BFE" w:rsidRDefault="00216BFE" w:rsidP="00F47970">
            <w:pPr>
              <w:rPr>
                <w:lang w:eastAsia="en-US"/>
              </w:rPr>
            </w:pPr>
            <w:r>
              <w:t xml:space="preserve">$ </w:t>
            </w:r>
            <w:r w:rsidRPr="0087177D">
              <w:t>329.06</w:t>
            </w:r>
          </w:p>
        </w:tc>
      </w:tr>
    </w:tbl>
    <w:p w14:paraId="0BF271EE" w14:textId="77777777" w:rsidR="00216BFE" w:rsidRDefault="00216BFE" w:rsidP="00DB0820">
      <w:pPr>
        <w:rPr>
          <w:lang w:eastAsia="en-US"/>
        </w:rPr>
      </w:pPr>
    </w:p>
    <w:p w14:paraId="58433151" w14:textId="776930E2" w:rsidR="00216BFE" w:rsidRDefault="00216BFE" w:rsidP="00216BFE">
      <w:pPr>
        <w:rPr>
          <w:lang w:eastAsia="en-US"/>
        </w:rPr>
      </w:pPr>
      <w:r>
        <w:rPr>
          <w:lang w:eastAsia="en-US"/>
        </w:rPr>
        <w:t>The calculation of stock CVaR result is as follow:</w:t>
      </w:r>
    </w:p>
    <w:tbl>
      <w:tblPr>
        <w:tblStyle w:val="TableGrid"/>
        <w:tblW w:w="9014" w:type="dxa"/>
        <w:tblLook w:val="04A0" w:firstRow="1" w:lastRow="0" w:firstColumn="1" w:lastColumn="0" w:noHBand="0" w:noVBand="1"/>
      </w:tblPr>
      <w:tblGrid>
        <w:gridCol w:w="2926"/>
        <w:gridCol w:w="2926"/>
        <w:gridCol w:w="3162"/>
      </w:tblGrid>
      <w:tr w:rsidR="00216BFE" w14:paraId="2A144355" w14:textId="77777777" w:rsidTr="00F47970">
        <w:tc>
          <w:tcPr>
            <w:tcW w:w="2926" w:type="dxa"/>
          </w:tcPr>
          <w:p w14:paraId="7EA86A4F" w14:textId="77777777" w:rsidR="00216BFE" w:rsidRDefault="00216BFE" w:rsidP="00F47970">
            <w:pPr>
              <w:rPr>
                <w:lang w:eastAsia="en-US"/>
              </w:rPr>
            </w:pPr>
          </w:p>
        </w:tc>
        <w:tc>
          <w:tcPr>
            <w:tcW w:w="2926" w:type="dxa"/>
          </w:tcPr>
          <w:p w14:paraId="1E035C5A" w14:textId="77777777" w:rsidR="00216BFE" w:rsidRDefault="00216BFE" w:rsidP="00F47970">
            <w:pPr>
              <w:rPr>
                <w:lang w:eastAsia="en-US"/>
              </w:rPr>
            </w:pPr>
            <w:r>
              <w:t>Single stock (AAPL)</w:t>
            </w:r>
          </w:p>
        </w:tc>
        <w:tc>
          <w:tcPr>
            <w:tcW w:w="3162" w:type="dxa"/>
          </w:tcPr>
          <w:p w14:paraId="01FAA1B8" w14:textId="77777777" w:rsidR="00216BFE" w:rsidRDefault="00216BFE" w:rsidP="00F47970">
            <w:r>
              <w:t xml:space="preserve">Portfolio </w:t>
            </w:r>
          </w:p>
          <w:p w14:paraId="071ACC17" w14:textId="77777777" w:rsidR="00216BFE" w:rsidRDefault="00216BFE" w:rsidP="00F47970">
            <w:pPr>
              <w:rPr>
                <w:lang w:eastAsia="en-US"/>
              </w:rPr>
            </w:pPr>
            <w:r>
              <w:t>(</w:t>
            </w:r>
            <w:r w:rsidRPr="00CE1FE7">
              <w:t>TSM</w:t>
            </w:r>
            <w:r>
              <w:t xml:space="preserve">, </w:t>
            </w:r>
            <w:r w:rsidRPr="00CE1FE7">
              <w:t>GOOGL</w:t>
            </w:r>
            <w:r>
              <w:t xml:space="preserve">, </w:t>
            </w:r>
            <w:r w:rsidRPr="00CE1FE7">
              <w:t>TSLA</w:t>
            </w:r>
            <w:r>
              <w:t xml:space="preserve">, </w:t>
            </w:r>
            <w:r w:rsidRPr="00CE1FE7">
              <w:t>MSFT</w:t>
            </w:r>
            <w:r>
              <w:t xml:space="preserve">, </w:t>
            </w:r>
            <w:r w:rsidRPr="00CE1FE7">
              <w:t>AAPL</w:t>
            </w:r>
            <w:r>
              <w:t>)</w:t>
            </w:r>
          </w:p>
        </w:tc>
      </w:tr>
      <w:tr w:rsidR="00216BFE" w14:paraId="74F0755D" w14:textId="77777777" w:rsidTr="00F47970">
        <w:tc>
          <w:tcPr>
            <w:tcW w:w="2926" w:type="dxa"/>
          </w:tcPr>
          <w:p w14:paraId="6667EE75" w14:textId="77777777" w:rsidR="00216BFE" w:rsidRDefault="00216BFE" w:rsidP="00F47970">
            <w:pPr>
              <w:rPr>
                <w:lang w:eastAsia="en-US"/>
              </w:rPr>
            </w:pPr>
            <w:r>
              <w:t>Historical Simulation</w:t>
            </w:r>
          </w:p>
        </w:tc>
        <w:tc>
          <w:tcPr>
            <w:tcW w:w="2926" w:type="dxa"/>
          </w:tcPr>
          <w:p w14:paraId="3C33E040" w14:textId="6883A738" w:rsidR="00216BFE" w:rsidRDefault="00216BFE" w:rsidP="00F47970">
            <w:pPr>
              <w:rPr>
                <w:lang w:eastAsia="en-US"/>
              </w:rPr>
            </w:pPr>
            <w:r>
              <w:t xml:space="preserve">$ </w:t>
            </w:r>
            <w:r w:rsidR="000E23C3" w:rsidRPr="000E23C3">
              <w:t>405.29</w:t>
            </w:r>
          </w:p>
        </w:tc>
        <w:tc>
          <w:tcPr>
            <w:tcW w:w="3162" w:type="dxa"/>
          </w:tcPr>
          <w:p w14:paraId="2D2EBC09" w14:textId="3F3E7B2E" w:rsidR="00216BFE" w:rsidRDefault="00216BFE" w:rsidP="00F47970">
            <w:pPr>
              <w:rPr>
                <w:lang w:eastAsia="en-US"/>
              </w:rPr>
            </w:pPr>
            <w:r>
              <w:t xml:space="preserve">$ </w:t>
            </w:r>
            <w:r w:rsidR="000E23C3" w:rsidRPr="000E23C3">
              <w:t>393.47</w:t>
            </w:r>
          </w:p>
        </w:tc>
      </w:tr>
      <w:tr w:rsidR="00216BFE" w14:paraId="4AB4E70F" w14:textId="77777777" w:rsidTr="00F47970">
        <w:tc>
          <w:tcPr>
            <w:tcW w:w="2926" w:type="dxa"/>
          </w:tcPr>
          <w:p w14:paraId="52E1996F" w14:textId="77777777" w:rsidR="00216BFE" w:rsidRDefault="00216BFE" w:rsidP="00F47970">
            <w:pPr>
              <w:rPr>
                <w:lang w:eastAsia="en-US"/>
              </w:rPr>
            </w:pPr>
            <w:r w:rsidRPr="00205385">
              <w:t>Monte Carlo Simulatio</w:t>
            </w:r>
            <w:r>
              <w:t>1</w:t>
            </w:r>
          </w:p>
        </w:tc>
        <w:tc>
          <w:tcPr>
            <w:tcW w:w="2926" w:type="dxa"/>
          </w:tcPr>
          <w:p w14:paraId="33C81EBA" w14:textId="6D63CD11" w:rsidR="00216BFE" w:rsidRDefault="00216BFE" w:rsidP="00F47970">
            <w:pPr>
              <w:rPr>
                <w:lang w:eastAsia="en-US"/>
              </w:rPr>
            </w:pPr>
            <w:r>
              <w:t xml:space="preserve">$ </w:t>
            </w:r>
            <w:r w:rsidR="000E23C3" w:rsidRPr="000E23C3">
              <w:t>409.82</w:t>
            </w:r>
          </w:p>
        </w:tc>
        <w:tc>
          <w:tcPr>
            <w:tcW w:w="3162" w:type="dxa"/>
          </w:tcPr>
          <w:p w14:paraId="1F4F9286" w14:textId="0C27881F" w:rsidR="00216BFE" w:rsidRDefault="00216BFE" w:rsidP="00F47970">
            <w:pPr>
              <w:rPr>
                <w:lang w:eastAsia="en-US"/>
              </w:rPr>
            </w:pPr>
            <w:r>
              <w:t xml:space="preserve">$ </w:t>
            </w:r>
            <w:r w:rsidR="000E23C3" w:rsidRPr="000E23C3">
              <w:t>229.45</w:t>
            </w:r>
          </w:p>
        </w:tc>
      </w:tr>
      <w:tr w:rsidR="00216BFE" w14:paraId="30CCB14E" w14:textId="77777777" w:rsidTr="00F47970">
        <w:tc>
          <w:tcPr>
            <w:tcW w:w="2926" w:type="dxa"/>
          </w:tcPr>
          <w:p w14:paraId="19111620" w14:textId="77777777" w:rsidR="00216BFE" w:rsidRDefault="00216BFE" w:rsidP="00F47970">
            <w:pPr>
              <w:rPr>
                <w:lang w:eastAsia="en-US"/>
              </w:rPr>
            </w:pPr>
            <w:r w:rsidRPr="00205385">
              <w:t>Monte Carlo Simulatio</w:t>
            </w:r>
            <w:r>
              <w:t>2</w:t>
            </w:r>
          </w:p>
        </w:tc>
        <w:tc>
          <w:tcPr>
            <w:tcW w:w="2926" w:type="dxa"/>
          </w:tcPr>
          <w:p w14:paraId="3F8A7DC7" w14:textId="336F7289" w:rsidR="00216BFE" w:rsidRDefault="00216BFE" w:rsidP="00F47970">
            <w:pPr>
              <w:rPr>
                <w:lang w:eastAsia="en-US"/>
              </w:rPr>
            </w:pPr>
            <w:r>
              <w:t xml:space="preserve">$ </w:t>
            </w:r>
            <w:r w:rsidR="003B0886" w:rsidRPr="003B0886">
              <w:t>410.19</w:t>
            </w:r>
          </w:p>
        </w:tc>
        <w:tc>
          <w:tcPr>
            <w:tcW w:w="3162" w:type="dxa"/>
          </w:tcPr>
          <w:p w14:paraId="3F07FEF4" w14:textId="5147EEB7" w:rsidR="00216BFE" w:rsidRDefault="00216BFE" w:rsidP="00F47970">
            <w:pPr>
              <w:rPr>
                <w:lang w:eastAsia="en-US"/>
              </w:rPr>
            </w:pPr>
            <w:r>
              <w:t xml:space="preserve">$ </w:t>
            </w:r>
            <w:r w:rsidR="003B0886" w:rsidRPr="003B0886">
              <w:t>404.99</w:t>
            </w:r>
          </w:p>
        </w:tc>
      </w:tr>
    </w:tbl>
    <w:p w14:paraId="00A515D5" w14:textId="77777777" w:rsidR="00216BFE" w:rsidRDefault="00216BFE" w:rsidP="00DB0820">
      <w:pPr>
        <w:rPr>
          <w:lang w:eastAsia="en-US"/>
        </w:rPr>
      </w:pPr>
    </w:p>
    <w:p w14:paraId="11556E6D" w14:textId="0A1122B1" w:rsidR="00DB0820" w:rsidRDefault="00D543A8" w:rsidP="00DB0820">
      <w:pPr>
        <w:rPr>
          <w:lang w:eastAsia="en-US"/>
        </w:rPr>
      </w:pPr>
      <w:r>
        <w:rPr>
          <w:lang w:eastAsia="en-US"/>
        </w:rPr>
        <w:t xml:space="preserve">The </w:t>
      </w:r>
      <w:r w:rsidR="00216BFE">
        <w:rPr>
          <w:lang w:eastAsia="en-US"/>
        </w:rPr>
        <w:t>c</w:t>
      </w:r>
      <w:r w:rsidR="009C0E59">
        <w:rPr>
          <w:lang w:eastAsia="en-US"/>
        </w:rPr>
        <w:t xml:space="preserve">alculation </w:t>
      </w:r>
      <w:r w:rsidR="00216BFE">
        <w:rPr>
          <w:lang w:eastAsia="en-US"/>
        </w:rPr>
        <w:t xml:space="preserve">of </w:t>
      </w:r>
      <w:r w:rsidR="00587B3B">
        <w:rPr>
          <w:lang w:eastAsia="en-US"/>
        </w:rPr>
        <w:t xml:space="preserve">Option </w:t>
      </w:r>
      <w:r w:rsidR="00216BFE">
        <w:rPr>
          <w:lang w:eastAsia="en-US"/>
        </w:rPr>
        <w:t>VaR r</w:t>
      </w:r>
      <w:r>
        <w:rPr>
          <w:lang w:eastAsia="en-US"/>
        </w:rPr>
        <w:t xml:space="preserve">esult is as </w:t>
      </w:r>
      <w:r w:rsidR="002A5C6D">
        <w:rPr>
          <w:lang w:eastAsia="en-US"/>
        </w:rPr>
        <w:t>follow:</w:t>
      </w:r>
    </w:p>
    <w:tbl>
      <w:tblPr>
        <w:tblStyle w:val="TableGrid"/>
        <w:tblW w:w="9014" w:type="dxa"/>
        <w:tblLook w:val="04A0" w:firstRow="1" w:lastRow="0" w:firstColumn="1" w:lastColumn="0" w:noHBand="0" w:noVBand="1"/>
      </w:tblPr>
      <w:tblGrid>
        <w:gridCol w:w="2926"/>
        <w:gridCol w:w="2926"/>
        <w:gridCol w:w="3162"/>
      </w:tblGrid>
      <w:tr w:rsidR="00330D0C" w14:paraId="2140B74A" w14:textId="77777777" w:rsidTr="00F47970">
        <w:tc>
          <w:tcPr>
            <w:tcW w:w="2926" w:type="dxa"/>
          </w:tcPr>
          <w:p w14:paraId="2696B972" w14:textId="77777777" w:rsidR="00330D0C" w:rsidRDefault="00330D0C" w:rsidP="00F47970">
            <w:pPr>
              <w:rPr>
                <w:lang w:eastAsia="en-US"/>
              </w:rPr>
            </w:pPr>
          </w:p>
        </w:tc>
        <w:tc>
          <w:tcPr>
            <w:tcW w:w="2926" w:type="dxa"/>
          </w:tcPr>
          <w:p w14:paraId="7F5517D0" w14:textId="5543AC89" w:rsidR="00330D0C" w:rsidRDefault="001354D2" w:rsidP="00F47970">
            <w:pPr>
              <w:rPr>
                <w:lang w:eastAsia="en-US"/>
              </w:rPr>
            </w:pPr>
            <w:r>
              <w:t>U</w:t>
            </w:r>
            <w:r w:rsidRPr="001354D2">
              <w:t>nderlying asset</w:t>
            </w:r>
            <w:r>
              <w:t xml:space="preserve"> </w:t>
            </w:r>
            <w:r w:rsidR="00330D0C">
              <w:t>stock (AAPL)</w:t>
            </w:r>
          </w:p>
        </w:tc>
        <w:tc>
          <w:tcPr>
            <w:tcW w:w="3162" w:type="dxa"/>
          </w:tcPr>
          <w:p w14:paraId="7E7F78C0" w14:textId="3209E266" w:rsidR="00330D0C" w:rsidRDefault="001354D2" w:rsidP="00F47970">
            <w:r>
              <w:t>U</w:t>
            </w:r>
            <w:r w:rsidRPr="001354D2">
              <w:t>nderlying asset</w:t>
            </w:r>
            <w:r>
              <w:t xml:space="preserve"> : </w:t>
            </w:r>
            <w:r w:rsidR="00330D0C">
              <w:t xml:space="preserve">Portfolio </w:t>
            </w:r>
          </w:p>
          <w:p w14:paraId="7B48570E" w14:textId="77777777" w:rsidR="00330D0C" w:rsidRDefault="00330D0C" w:rsidP="00F47970">
            <w:pPr>
              <w:rPr>
                <w:lang w:eastAsia="en-US"/>
              </w:rPr>
            </w:pPr>
            <w:r>
              <w:t>(</w:t>
            </w:r>
            <w:r w:rsidRPr="00CE1FE7">
              <w:t>TSM</w:t>
            </w:r>
            <w:r>
              <w:t xml:space="preserve">, </w:t>
            </w:r>
            <w:r w:rsidRPr="00CE1FE7">
              <w:t>GOOGL</w:t>
            </w:r>
            <w:r>
              <w:t xml:space="preserve">, </w:t>
            </w:r>
            <w:r w:rsidRPr="00CE1FE7">
              <w:t>TSLA</w:t>
            </w:r>
            <w:r>
              <w:t xml:space="preserve">, </w:t>
            </w:r>
            <w:r w:rsidRPr="00CE1FE7">
              <w:t>MSFT</w:t>
            </w:r>
            <w:r>
              <w:t xml:space="preserve">, </w:t>
            </w:r>
            <w:r w:rsidRPr="00CE1FE7">
              <w:t>AAPL</w:t>
            </w:r>
            <w:r>
              <w:t>)</w:t>
            </w:r>
          </w:p>
        </w:tc>
      </w:tr>
      <w:tr w:rsidR="00330D0C" w14:paraId="795F3C12" w14:textId="77777777" w:rsidTr="00F47970">
        <w:tc>
          <w:tcPr>
            <w:tcW w:w="2926" w:type="dxa"/>
          </w:tcPr>
          <w:p w14:paraId="4AC44775" w14:textId="77777777" w:rsidR="00330D0C" w:rsidRDefault="00330D0C" w:rsidP="00F47970">
            <w:pPr>
              <w:rPr>
                <w:lang w:eastAsia="en-US"/>
              </w:rPr>
            </w:pPr>
            <w:r>
              <w:t>Historical Simulation</w:t>
            </w:r>
          </w:p>
        </w:tc>
        <w:tc>
          <w:tcPr>
            <w:tcW w:w="2926" w:type="dxa"/>
          </w:tcPr>
          <w:p w14:paraId="66F62878" w14:textId="4ABEC83A" w:rsidR="00330D0C" w:rsidRDefault="00330D0C" w:rsidP="00F47970">
            <w:pPr>
              <w:rPr>
                <w:lang w:eastAsia="en-US"/>
              </w:rPr>
            </w:pPr>
            <w:r>
              <w:t xml:space="preserve">$ </w:t>
            </w:r>
            <w:r w:rsidR="00CF18E4" w:rsidRPr="00CF18E4">
              <w:t>290.34</w:t>
            </w:r>
          </w:p>
        </w:tc>
        <w:tc>
          <w:tcPr>
            <w:tcW w:w="3162" w:type="dxa"/>
          </w:tcPr>
          <w:p w14:paraId="0C7B830D" w14:textId="5DF5DA68" w:rsidR="00330D0C" w:rsidRDefault="00330D0C" w:rsidP="00F47970">
            <w:pPr>
              <w:rPr>
                <w:lang w:eastAsia="en-US"/>
              </w:rPr>
            </w:pPr>
            <w:r>
              <w:t xml:space="preserve">$ </w:t>
            </w:r>
            <w:r w:rsidR="00CF18E4" w:rsidRPr="00CF18E4">
              <w:t>210.86</w:t>
            </w:r>
          </w:p>
        </w:tc>
      </w:tr>
      <w:tr w:rsidR="00330D0C" w14:paraId="1B6E95B1" w14:textId="77777777" w:rsidTr="00F47970">
        <w:tc>
          <w:tcPr>
            <w:tcW w:w="2926" w:type="dxa"/>
          </w:tcPr>
          <w:p w14:paraId="55908123" w14:textId="5C947095" w:rsidR="00330D0C" w:rsidRDefault="00330D0C" w:rsidP="00F47970">
            <w:pPr>
              <w:rPr>
                <w:lang w:eastAsia="en-US"/>
              </w:rPr>
            </w:pPr>
            <w:r w:rsidRPr="00205385">
              <w:t>Monte Carlo Simulatio</w:t>
            </w:r>
            <w:r w:rsidR="00CF18E4">
              <w:t>n</w:t>
            </w:r>
          </w:p>
        </w:tc>
        <w:tc>
          <w:tcPr>
            <w:tcW w:w="2926" w:type="dxa"/>
          </w:tcPr>
          <w:p w14:paraId="23B70CA2" w14:textId="08CDDC98" w:rsidR="00330D0C" w:rsidRDefault="00330D0C" w:rsidP="00F47970">
            <w:pPr>
              <w:rPr>
                <w:lang w:eastAsia="en-US"/>
              </w:rPr>
            </w:pPr>
            <w:r>
              <w:t xml:space="preserve">$ </w:t>
            </w:r>
            <w:r w:rsidR="00CF18E4" w:rsidRPr="00CF18E4">
              <w:t>1192.29</w:t>
            </w:r>
          </w:p>
        </w:tc>
        <w:tc>
          <w:tcPr>
            <w:tcW w:w="3162" w:type="dxa"/>
          </w:tcPr>
          <w:p w14:paraId="406C726D" w14:textId="512004DE" w:rsidR="00330D0C" w:rsidRDefault="00330D0C" w:rsidP="00F47970">
            <w:pPr>
              <w:rPr>
                <w:lang w:eastAsia="en-US"/>
              </w:rPr>
            </w:pPr>
            <w:r>
              <w:t xml:space="preserve">$ </w:t>
            </w:r>
            <w:r w:rsidR="005C6889" w:rsidRPr="005C6889">
              <w:t>322.876</w:t>
            </w:r>
          </w:p>
        </w:tc>
      </w:tr>
    </w:tbl>
    <w:p w14:paraId="704B8ED4" w14:textId="77777777" w:rsidR="00330D0C" w:rsidRDefault="00330D0C" w:rsidP="00DB0820">
      <w:pPr>
        <w:rPr>
          <w:lang w:eastAsia="en-US"/>
        </w:rPr>
      </w:pPr>
    </w:p>
    <w:p w14:paraId="33853999" w14:textId="55CF3BB9" w:rsidR="00E76F7E" w:rsidRDefault="00E76F7E" w:rsidP="00F828E6">
      <w:pPr>
        <w:pStyle w:val="Heading2"/>
      </w:pPr>
      <w:bookmarkStart w:id="144" w:name="_Toc131091372"/>
      <w:r>
        <w:t>Interpretation of results</w:t>
      </w:r>
      <w:bookmarkEnd w:id="144"/>
    </w:p>
    <w:p w14:paraId="2D0E82CB" w14:textId="77777777" w:rsidR="0005098F" w:rsidRDefault="0005098F" w:rsidP="0005098F">
      <w:pPr>
        <w:rPr>
          <w:lang w:eastAsia="en-US"/>
        </w:rPr>
      </w:pPr>
      <w:r>
        <w:rPr>
          <w:lang w:eastAsia="en-US"/>
        </w:rPr>
        <w:t>Our results indicate the following:</w:t>
      </w:r>
    </w:p>
    <w:p w14:paraId="20BC649D" w14:textId="77777777" w:rsidR="0005098F" w:rsidRDefault="0005098F" w:rsidP="0005098F">
      <w:pPr>
        <w:rPr>
          <w:lang w:eastAsia="en-US"/>
        </w:rPr>
      </w:pPr>
    </w:p>
    <w:p w14:paraId="766C9DB8" w14:textId="77777777" w:rsidR="0005098F" w:rsidRDefault="0005098F" w:rsidP="0005098F">
      <w:pPr>
        <w:rPr>
          <w:lang w:eastAsia="en-US"/>
        </w:rPr>
      </w:pPr>
      <w:r>
        <w:rPr>
          <w:lang w:eastAsia="en-US"/>
        </w:rPr>
        <w:t>The Historical Simulation method provided consistent results when applied to single stocks and portfolios. By using the historical data of asset prices, this method is intuitive and easy to understand. However, it may not accurately capture extreme events in the market since it solely relies on historical data. This limitation becomes evident when market conditions change abruptly, or there are structural shifts in the market that were not present in the historical data. Consequently, the Historical Simulation method might not provide the most accurate risk assessment for assets in all situations.</w:t>
      </w:r>
    </w:p>
    <w:p w14:paraId="3FEB8F02" w14:textId="77777777" w:rsidR="0005098F" w:rsidRDefault="0005098F" w:rsidP="0005098F">
      <w:pPr>
        <w:rPr>
          <w:lang w:eastAsia="en-US"/>
        </w:rPr>
      </w:pPr>
    </w:p>
    <w:p w14:paraId="4ADA209C" w14:textId="77777777" w:rsidR="0005098F" w:rsidRDefault="0005098F" w:rsidP="0005098F">
      <w:pPr>
        <w:rPr>
          <w:lang w:eastAsia="en-US"/>
        </w:rPr>
      </w:pPr>
      <w:r>
        <w:rPr>
          <w:lang w:eastAsia="en-US"/>
        </w:rPr>
        <w:lastRenderedPageBreak/>
        <w:t>Model Building methods 1 and 2 provided a more stable estimate of VaR as they incorporate the volatility of assets. The primary advantage of these methods is that they use statistical models to estimate the distribution of returns, which allows for a more precise calculation of VaR. Method 1, which assumes a normal distribution of returns, might underestimate the VaR due to the fact that financial assets often exhibit fat-tailed distributions. On the other hand, method 2, which models the asset returns using a Student's t-distribution, may provide more conservative estimates by accounting for the presence of fat tails. However, the accuracy of both methods depends on the validity of their underlying assumptions, which may not hold true in all market conditions.</w:t>
      </w:r>
    </w:p>
    <w:p w14:paraId="2D21D531" w14:textId="77777777" w:rsidR="0005098F" w:rsidRDefault="0005098F" w:rsidP="0005098F">
      <w:pPr>
        <w:rPr>
          <w:lang w:eastAsia="en-US"/>
        </w:rPr>
      </w:pPr>
    </w:p>
    <w:p w14:paraId="05FC8E73" w14:textId="77777777" w:rsidR="0005098F" w:rsidRDefault="0005098F" w:rsidP="0005098F">
      <w:pPr>
        <w:rPr>
          <w:lang w:eastAsia="en-US"/>
        </w:rPr>
      </w:pPr>
      <w:r>
        <w:rPr>
          <w:lang w:eastAsia="en-US"/>
        </w:rPr>
        <w:t>Monte Carlo Simulation methods 1 and 2 showed a higher degree of flexibility in capturing the underlying asset's behavior. These methods provided more accurate estimates of VaR by simulating future price paths using random walk and Wiener processes. Unlike the Historical Simulation method, Monte Carlo Simulation allows for the incorporation of various models and assumptions about the asset's behavior. This flexibility enables the method to adapt to different market conditions and provide more accurate risk assessments. Nevertheless, Monte Carlo Simulation is computationally more expensive, and the accuracy of its estimates depends on the quality of the underlying models and the number of simulations conducted.</w:t>
      </w:r>
    </w:p>
    <w:p w14:paraId="44F1767E" w14:textId="77777777" w:rsidR="0005098F" w:rsidRDefault="0005098F" w:rsidP="0005098F">
      <w:pPr>
        <w:rPr>
          <w:lang w:eastAsia="en-US"/>
        </w:rPr>
      </w:pPr>
    </w:p>
    <w:p w14:paraId="5B25A8AF" w14:textId="7E5B99C2" w:rsidR="0005098F" w:rsidRPr="0005098F" w:rsidRDefault="0005098F" w:rsidP="0005098F">
      <w:pPr>
        <w:rPr>
          <w:lang w:eastAsia="en-US"/>
        </w:rPr>
      </w:pPr>
      <w:r>
        <w:rPr>
          <w:lang w:eastAsia="en-US"/>
        </w:rPr>
        <w:t>Option VaR using both Historical Simulation and Monte Carlo Simulation methods showed that options could significantly influence the portfolio's risk profile. When incorporating options into the portfolio, the risk exposure may change due to the non-linear payoff structure of options. Our results indicate that the inclusion of options in a portfolio can have a substantial impact on VaR estimates. Historical Simulation, while computationally less demanding, might not be the most suitable method for option VaR estimation as it relies on historical data, which may not accurately represent the behavior of options. Monte Carlo Simulation, on the other hand, allows for more accurate option VaR estimation by simulating various scenarios of future price movements and taking into account the non-linear nature of option payoffs. However, as with the estimation of VaR for stocks, the accuracy of option VaR estimates using Monte Carlo Simulation depends on the quality of the underlying models and the number of simulations conducted.</w:t>
      </w:r>
    </w:p>
    <w:p w14:paraId="577A7C7B" w14:textId="59CFAE33" w:rsidR="00FB6A1D" w:rsidRDefault="00E76F7E" w:rsidP="00FB6A1D">
      <w:pPr>
        <w:pStyle w:val="Heading2"/>
      </w:pPr>
      <w:bookmarkStart w:id="145" w:name="_Toc131091373"/>
      <w:r>
        <w:t xml:space="preserve">Evaluation of the methods and techniques </w:t>
      </w:r>
      <w:r w:rsidR="00675323">
        <w:t>used</w:t>
      </w:r>
      <w:bookmarkEnd w:id="145"/>
    </w:p>
    <w:p w14:paraId="11066FCD" w14:textId="77777777" w:rsidR="00FB6A1D" w:rsidRDefault="00FB6A1D" w:rsidP="00FB6A1D">
      <w:pPr>
        <w:rPr>
          <w:lang w:eastAsia="en-US"/>
        </w:rPr>
      </w:pPr>
    </w:p>
    <w:p w14:paraId="3EFBBB47" w14:textId="77777777" w:rsidR="00FB6A1D" w:rsidRDefault="00FB6A1D" w:rsidP="00FB6A1D">
      <w:pPr>
        <w:rPr>
          <w:lang w:eastAsia="en-US"/>
        </w:rPr>
      </w:pPr>
      <w:r>
        <w:rPr>
          <w:lang w:eastAsia="en-US"/>
        </w:rPr>
        <w:t xml:space="preserve">The comparison of different VaR estimation techniques highlights their strengths and weaknesses, providing valuable insights into the suitability of each method for various applications and scenarios. </w:t>
      </w:r>
      <w:r w:rsidRPr="001D119D">
        <w:rPr>
          <w:highlight w:val="yellow"/>
          <w:lang w:eastAsia="en-US"/>
        </w:rPr>
        <w:t>A comprehensive evaluation of the methods and techniques used in this study is presented below.</w:t>
      </w:r>
    </w:p>
    <w:p w14:paraId="5A4C6849" w14:textId="77777777" w:rsidR="00FB6A1D" w:rsidRDefault="00FB6A1D" w:rsidP="00FB6A1D">
      <w:pPr>
        <w:rPr>
          <w:lang w:eastAsia="en-US"/>
        </w:rPr>
      </w:pPr>
    </w:p>
    <w:p w14:paraId="40499C06" w14:textId="77777777" w:rsidR="00FB6A1D" w:rsidRDefault="00FB6A1D" w:rsidP="00FB6A1D">
      <w:pPr>
        <w:rPr>
          <w:lang w:eastAsia="en-US"/>
        </w:rPr>
      </w:pPr>
      <w:r w:rsidRPr="001D119D">
        <w:rPr>
          <w:highlight w:val="yellow"/>
          <w:lang w:eastAsia="en-US"/>
        </w:rPr>
        <w:t>Historical Simulation: This method is widely used in practice due to its simplicity and ease of implementation.</w:t>
      </w:r>
      <w:r>
        <w:rPr>
          <w:lang w:eastAsia="en-US"/>
        </w:rPr>
        <w:t xml:space="preserve"> Historical Simulation is based on the premise that historical price movements can serve as a good proxy for future price fluctuations. </w:t>
      </w:r>
      <w:r w:rsidRPr="001D119D">
        <w:rPr>
          <w:highlight w:val="yellow"/>
          <w:lang w:eastAsia="en-US"/>
        </w:rPr>
        <w:t>By employing this technique, one can avoid making assumptions about the underlying distribution of returns, which can be advantageous in certain situations. However, the reliance on historical data may limit the method's ability to capture extreme events,</w:t>
      </w:r>
      <w:r>
        <w:rPr>
          <w:lang w:eastAsia="en-US"/>
        </w:rPr>
        <w:t xml:space="preserve"> especially when there is a lack of relevant historical data or when the market experiences structural changes. Additionally, this method might not accurately account for the correlations between assets in a portfolio, which could lead to inaccurate risk assessments.</w:t>
      </w:r>
    </w:p>
    <w:p w14:paraId="62F37469" w14:textId="77777777" w:rsidR="00FB6A1D" w:rsidRDefault="00FB6A1D" w:rsidP="00FB6A1D">
      <w:pPr>
        <w:rPr>
          <w:lang w:eastAsia="en-US"/>
        </w:rPr>
      </w:pPr>
    </w:p>
    <w:p w14:paraId="30C5BF01" w14:textId="77777777" w:rsidR="00FB6A1D" w:rsidRDefault="00FB6A1D" w:rsidP="00FB6A1D">
      <w:pPr>
        <w:rPr>
          <w:lang w:eastAsia="en-US"/>
        </w:rPr>
      </w:pPr>
      <w:r>
        <w:rPr>
          <w:lang w:eastAsia="en-US"/>
        </w:rPr>
        <w:t xml:space="preserve">Model Building methods: The primary advantage of Model Building methods lies in their ability to provide more stable and precise VaR estimates by incorporating the volatility of assets. </w:t>
      </w:r>
      <w:r w:rsidRPr="001D119D">
        <w:rPr>
          <w:highlight w:val="yellow"/>
          <w:lang w:eastAsia="en-US"/>
        </w:rPr>
        <w:t>These methods require the use of statistical models to estimate the distribution of returns, which can help overcome some of the limitations of the Historical Simulation method.</w:t>
      </w:r>
      <w:r>
        <w:rPr>
          <w:lang w:eastAsia="en-US"/>
        </w:rPr>
        <w:t xml:space="preserve"> Method 1 assumes a normal distribution of returns, which can lead to an underestimation of VaR due to the presence of fat tails in the actual return distribution. Method 2, which uses a Student's t-distribution, can provide more conservative estimates by accounting for the fat tails. However, the accuracy of both Model Building methods depends on the validity of their underlying assumptions, which might not hold true in all market conditions. Furthermore, these methods may require a larger dataset and more extensive computational resources compared to Historical Simulation.</w:t>
      </w:r>
    </w:p>
    <w:p w14:paraId="2D3D618E" w14:textId="77777777" w:rsidR="00FB6A1D" w:rsidRDefault="00FB6A1D" w:rsidP="00FB6A1D">
      <w:pPr>
        <w:rPr>
          <w:lang w:eastAsia="en-US"/>
        </w:rPr>
      </w:pPr>
    </w:p>
    <w:p w14:paraId="46692524" w14:textId="26D45669" w:rsidR="00FB6A1D" w:rsidRPr="00FB6A1D" w:rsidRDefault="00FB6A1D" w:rsidP="00FB6A1D">
      <w:pPr>
        <w:rPr>
          <w:lang w:eastAsia="en-US"/>
        </w:rPr>
      </w:pPr>
      <w:r>
        <w:rPr>
          <w:lang w:eastAsia="en-US"/>
        </w:rPr>
        <w:t xml:space="preserve">Monte Carlo Simulation: This technique is often considered the most flexible and accurate method for estimating VaR. By simulating future price paths using random walk and Wiener processes, Monte Carlo Simulation can incorporate various models and assumptions about the asset's behavior, allowing it to adapt to different market conditions. </w:t>
      </w:r>
      <w:r w:rsidRPr="001D119D">
        <w:rPr>
          <w:highlight w:val="yellow"/>
          <w:lang w:eastAsia="en-US"/>
        </w:rPr>
        <w:t>This flexibility translates into more accurate risk assessments, which can be especially valuable when dealing with complex financial instruments, such as options. However, Monte Carlo Simulation comes with its own set of challenges, including the need fo</w:t>
      </w:r>
      <w:r>
        <w:rPr>
          <w:lang w:eastAsia="en-US"/>
        </w:rPr>
        <w:t>r more computational resources and the dependence of its accuracy on the quality of the underlying models and the number of simulations conducted. The method can also be sensitive to the choice of random number generator and the specific implementation details.</w:t>
      </w:r>
    </w:p>
    <w:p w14:paraId="5E1D6168" w14:textId="25D4C7DF" w:rsidR="00366536" w:rsidRDefault="00E76F7E" w:rsidP="00366536">
      <w:pPr>
        <w:pStyle w:val="Heading2"/>
      </w:pPr>
      <w:bookmarkStart w:id="146" w:name="_Toc131091374"/>
      <w:r>
        <w:t>Limitations and future work</w:t>
      </w:r>
      <w:bookmarkStart w:id="147" w:name="_Toc22116036"/>
      <w:bookmarkStart w:id="148" w:name="_Toc22116160"/>
      <w:bookmarkStart w:id="149" w:name="_Toc22116170"/>
      <w:bookmarkEnd w:id="146"/>
    </w:p>
    <w:p w14:paraId="282EBCF5" w14:textId="77777777" w:rsidR="00366536" w:rsidRDefault="00366536" w:rsidP="00366536">
      <w:r>
        <w:t>The main limitation of our current implementation is its reliance on historical data for estimating VaR. This approach may not be sufficient to capture extreme events or account for structural changes in the market. Additionally, the study focused primarily on single stocks, portfolios, and options, leaving room for further exploration in the context of other financial instruments.</w:t>
      </w:r>
    </w:p>
    <w:p w14:paraId="2413C53E" w14:textId="77777777" w:rsidR="00366536" w:rsidRDefault="00366536" w:rsidP="00366536"/>
    <w:p w14:paraId="2582A4E1" w14:textId="77777777" w:rsidR="00366536" w:rsidRDefault="00366536" w:rsidP="00366536">
      <w:r>
        <w:t>For future work, we propose the following:</w:t>
      </w:r>
    </w:p>
    <w:p w14:paraId="1FFC1EE9" w14:textId="77777777" w:rsidR="00366536" w:rsidRDefault="00366536" w:rsidP="00366536"/>
    <w:p w14:paraId="4B27CD21" w14:textId="77777777" w:rsidR="00CC4C7E" w:rsidRPr="000665E0" w:rsidRDefault="00366536" w:rsidP="00366536">
      <w:pPr>
        <w:rPr>
          <w:b/>
          <w:bCs/>
        </w:rPr>
      </w:pPr>
      <w:r w:rsidRPr="000665E0">
        <w:rPr>
          <w:b/>
          <w:bCs/>
        </w:rPr>
        <w:t xml:space="preserve">Investigate alternative methods: </w:t>
      </w:r>
    </w:p>
    <w:p w14:paraId="263A9BF3" w14:textId="5C267A1F" w:rsidR="00366536" w:rsidRDefault="00366536" w:rsidP="00366536">
      <w:r>
        <w:t>Exploring alternative methods such as GARCH models or other time-varying volatility models could help improve the accuracy of VaR estimates by accounting for changing market conditions and volatility dynamics.</w:t>
      </w:r>
    </w:p>
    <w:p w14:paraId="317D81CF" w14:textId="77777777" w:rsidR="00366536" w:rsidRDefault="00366536" w:rsidP="00366536"/>
    <w:p w14:paraId="6D4A0015" w14:textId="77777777" w:rsidR="00CC4C7E" w:rsidRPr="000665E0" w:rsidRDefault="00366536" w:rsidP="00366536">
      <w:pPr>
        <w:rPr>
          <w:b/>
          <w:bCs/>
        </w:rPr>
      </w:pPr>
      <w:r w:rsidRPr="000665E0">
        <w:rPr>
          <w:b/>
          <w:bCs/>
        </w:rPr>
        <w:t xml:space="preserve">Incorporate advanced techniques: </w:t>
      </w:r>
    </w:p>
    <w:p w14:paraId="36E9B572" w14:textId="50F54AF9" w:rsidR="00366536" w:rsidRDefault="00366536" w:rsidP="00366536">
      <w:r>
        <w:t>Implementing more advanced techniques to simulate the behavior of financial assets, such as jump-diffusion models or stochastic volatility models, can enhance the realism and accuracy of risk assessments. These models can better capture the non-linear behavior of asset prices, particularly during extreme market events.</w:t>
      </w:r>
    </w:p>
    <w:p w14:paraId="3EE2A8B0" w14:textId="77777777" w:rsidR="00366536" w:rsidRDefault="00366536" w:rsidP="00366536"/>
    <w:p w14:paraId="41EAE471" w14:textId="77777777" w:rsidR="00CC4C7E" w:rsidRPr="000665E0" w:rsidRDefault="00366536" w:rsidP="00366536">
      <w:pPr>
        <w:rPr>
          <w:b/>
          <w:bCs/>
          <w:highlight w:val="yellow"/>
        </w:rPr>
      </w:pPr>
      <w:r w:rsidRPr="000665E0">
        <w:rPr>
          <w:b/>
          <w:bCs/>
          <w:highlight w:val="yellow"/>
        </w:rPr>
        <w:t xml:space="preserve">Extend the scope of financial instruments: </w:t>
      </w:r>
    </w:p>
    <w:p w14:paraId="186E2C5A" w14:textId="4AF2065C" w:rsidR="00366536" w:rsidRDefault="00366536" w:rsidP="00366536">
      <w:r w:rsidRPr="00DF7A07">
        <w:rPr>
          <w:highlight w:val="yellow"/>
        </w:rPr>
        <w:t>Broadening the implementation to cover a wider range of financial instruments, such as bonds, commodities, and currencies, would allow users to manage risk more comprehensively across their entire investment portfolio.</w:t>
      </w:r>
    </w:p>
    <w:p w14:paraId="55A825F3" w14:textId="77777777" w:rsidR="00366536" w:rsidRDefault="00366536" w:rsidP="00366536"/>
    <w:p w14:paraId="2A18357E" w14:textId="77777777" w:rsidR="00CC4C7E" w:rsidRPr="000665E0" w:rsidRDefault="00366536" w:rsidP="00366536">
      <w:pPr>
        <w:rPr>
          <w:b/>
        </w:rPr>
      </w:pPr>
      <w:r w:rsidRPr="000665E0">
        <w:rPr>
          <w:b/>
        </w:rPr>
        <w:t xml:space="preserve">Integrate profit prediction: </w:t>
      </w:r>
    </w:p>
    <w:p w14:paraId="2EC4D064" w14:textId="6B4AA7E7" w:rsidR="00366536" w:rsidRDefault="00366536" w:rsidP="00366536">
      <w:r>
        <w:t xml:space="preserve">Adding a feature that predicts potential profit alongside VaR would provide users with a more comprehensive decision-making tool. For example, if the predicted profit is 10% with a 6% risk, users could decide whether to proceed with a transaction despite the risk being higher than 5%. </w:t>
      </w:r>
      <w:r w:rsidRPr="00DF7A07">
        <w:rPr>
          <w:highlight w:val="yellow"/>
        </w:rPr>
        <w:t>This enhancement would enable more informed decision-making based on a trade-off between risk and reward.</w:t>
      </w:r>
    </w:p>
    <w:p w14:paraId="4F7B627F" w14:textId="77777777" w:rsidR="00366536" w:rsidRDefault="00366536" w:rsidP="00366536"/>
    <w:p w14:paraId="1DF559BC" w14:textId="77777777" w:rsidR="00CC4C7E" w:rsidRPr="000665E0" w:rsidRDefault="00366536" w:rsidP="00366536">
      <w:pPr>
        <w:rPr>
          <w:b/>
          <w:bCs/>
        </w:rPr>
      </w:pPr>
      <w:r w:rsidRPr="000665E0">
        <w:rPr>
          <w:b/>
          <w:bCs/>
        </w:rPr>
        <w:t xml:space="preserve">Enhance user experience: </w:t>
      </w:r>
    </w:p>
    <w:p w14:paraId="4B7E77A1" w14:textId="7DC8DDE3" w:rsidR="00366536" w:rsidRDefault="00366536" w:rsidP="00366536">
      <w:r>
        <w:t xml:space="preserve">Future work could focus on improving the user interface and user experience by developing a responsive web application using modern frameworks, such as React. </w:t>
      </w:r>
      <w:r w:rsidRPr="00DF7A07">
        <w:rPr>
          <w:highlight w:val="yellow"/>
        </w:rPr>
        <w:t>This would make the tool more accessible and user-friendly, enabling investors and risk managers to better understand and manage their portfolio risks.</w:t>
      </w:r>
    </w:p>
    <w:p w14:paraId="4DC03EFE" w14:textId="77777777" w:rsidR="00366536" w:rsidRDefault="00366536" w:rsidP="00366536"/>
    <w:p w14:paraId="19A35F89" w14:textId="77777777" w:rsidR="00CC4C7E" w:rsidRPr="000665E0" w:rsidRDefault="00366536" w:rsidP="00366536">
      <w:pPr>
        <w:rPr>
          <w:b/>
          <w:bCs/>
        </w:rPr>
      </w:pPr>
      <w:r w:rsidRPr="000665E0">
        <w:rPr>
          <w:b/>
          <w:bCs/>
        </w:rPr>
        <w:t xml:space="preserve">Machine learning applications: </w:t>
      </w:r>
    </w:p>
    <w:p w14:paraId="633D7881" w14:textId="688035F8" w:rsidR="00366536" w:rsidRDefault="00366536" w:rsidP="00366536">
      <w:r>
        <w:t xml:space="preserve">Investigating the use of machine learning algorithms to predict future price movements and risk factors could improve the accuracy and adaptability of the implemented methods. </w:t>
      </w:r>
      <w:r w:rsidRPr="00DF7A07">
        <w:rPr>
          <w:highlight w:val="yellow"/>
        </w:rPr>
        <w:t>Machine learning models have the potential to uncover hidden patterns and relationships within financial data, which could lead to more accurate risk assessments.</w:t>
      </w:r>
    </w:p>
    <w:p w14:paraId="4844CBB9" w14:textId="77777777" w:rsidR="00366536" w:rsidRDefault="00366536" w:rsidP="00366536"/>
    <w:p w14:paraId="05DFF6B7" w14:textId="77777777" w:rsidR="00CC4C7E" w:rsidRPr="000665E0" w:rsidRDefault="00366536" w:rsidP="00366536">
      <w:pPr>
        <w:rPr>
          <w:b/>
          <w:bCs/>
        </w:rPr>
      </w:pPr>
      <w:r w:rsidRPr="000665E0">
        <w:rPr>
          <w:b/>
          <w:bCs/>
        </w:rPr>
        <w:t xml:space="preserve">Performance optimization: </w:t>
      </w:r>
    </w:p>
    <w:p w14:paraId="12485067" w14:textId="2B94C896" w:rsidR="00366536" w:rsidRDefault="00366536" w:rsidP="00366536">
      <w:r>
        <w:t>As the size and complexity of financial portfolios grow, computational efficiency becomes increasingly important. Future work could explore techniques to optimize the performance of VaR estimation methods, such as parallelization, GPU acceleration, or distributed computing, to handle large-scale problems more efficiently.</w:t>
      </w:r>
    </w:p>
    <w:p w14:paraId="3CB16FB6" w14:textId="77777777" w:rsidR="001F1075" w:rsidRDefault="001F1075" w:rsidP="00366536"/>
    <w:p w14:paraId="73B3EC98" w14:textId="678DD65B" w:rsidR="001F1075" w:rsidRDefault="001F1075" w:rsidP="00366536">
      <w:r w:rsidRPr="001F1075">
        <w:rPr>
          <w:highlight w:val="yellow"/>
        </w:rPr>
        <w:t xml:space="preserve">Can add one more feature like calculating the Option </w:t>
      </w:r>
      <w:r w:rsidR="007B7FBD" w:rsidRPr="001F1075">
        <w:rPr>
          <w:highlight w:val="yellow"/>
        </w:rPr>
        <w:t>price,</w:t>
      </w:r>
      <w:r w:rsidRPr="001F1075">
        <w:rPr>
          <w:highlight w:val="yellow"/>
        </w:rPr>
        <w:t xml:space="preserve"> </w:t>
      </w:r>
      <w:r w:rsidR="00DC7148">
        <w:rPr>
          <w:highlight w:val="yellow"/>
        </w:rPr>
        <w:t>Mi</w:t>
      </w:r>
      <w:r w:rsidRPr="001F1075">
        <w:rPr>
          <w:highlight w:val="yellow"/>
        </w:rPr>
        <w:t>it just need to use the exists code</w:t>
      </w:r>
      <w:r>
        <w:t xml:space="preserve"> </w:t>
      </w:r>
    </w:p>
    <w:p w14:paraId="7B412AE0" w14:textId="77777777" w:rsidR="00366536" w:rsidRDefault="00366536" w:rsidP="00366536"/>
    <w:p w14:paraId="01ED3098" w14:textId="0A40112C" w:rsidR="00B21B8B" w:rsidRDefault="00366536" w:rsidP="00366536">
      <w:r>
        <w:t xml:space="preserve">By addressing these limitations and incorporating the suggested future work, the implementation of VaR estimation methods could be significantly improved. </w:t>
      </w:r>
      <w:r w:rsidR="00CE2953" w:rsidRPr="00CE2953">
        <w:t>This would provide users with a more accurate, comprehensive, and adaptive tool for controlling financial risks, allowing them to make better investment decisions in the long run.</w:t>
      </w:r>
    </w:p>
    <w:p w14:paraId="1D6F7A2E" w14:textId="28467AD0" w:rsidR="00096A4D" w:rsidRDefault="00096A4D" w:rsidP="00914026">
      <w:pPr>
        <w:pStyle w:val="Heading1"/>
      </w:pPr>
      <w:bookmarkStart w:id="150" w:name="_Toc131091375"/>
      <w:r w:rsidRPr="00096A4D">
        <w:lastRenderedPageBreak/>
        <w:t>Professional Issues</w:t>
      </w:r>
      <w:bookmarkEnd w:id="150"/>
    </w:p>
    <w:p w14:paraId="10245A94" w14:textId="26FCC805" w:rsidR="001F42EA" w:rsidRDefault="003906E5" w:rsidP="00914026">
      <w:pPr>
        <w:pStyle w:val="Heading2"/>
      </w:pPr>
      <w:bookmarkStart w:id="151" w:name="_Toc131091376"/>
      <w:r w:rsidRPr="003906E5">
        <w:t>Reliability</w:t>
      </w:r>
      <w:bookmarkEnd w:id="151"/>
    </w:p>
    <w:p w14:paraId="6CB977E7" w14:textId="77777777" w:rsidR="005B3DA3" w:rsidRDefault="0040418D" w:rsidP="005B3DA3">
      <w:pPr>
        <w:pStyle w:val="Heading3"/>
      </w:pPr>
      <w:bookmarkStart w:id="152" w:name="_Toc131091377"/>
      <w:r>
        <w:t>Data accuracy</w:t>
      </w:r>
      <w:bookmarkEnd w:id="152"/>
    </w:p>
    <w:p w14:paraId="0A5E06B7" w14:textId="561076FC" w:rsidR="0040418D" w:rsidRDefault="0040418D" w:rsidP="0040418D">
      <w:r>
        <w:t>The use of the Python yfinance package may have potential limitations in terms of data accuracy. As the package relies on freely available data from sources such as Yahoo Finance, discrepancies or missing data might occur. To improve reliability, it is recommended to cross-validate the obtained data with alternative sources or consider using premium data providers for critical applications.</w:t>
      </w:r>
    </w:p>
    <w:p w14:paraId="54344231" w14:textId="77777777" w:rsidR="0040418D" w:rsidRDefault="0040418D" w:rsidP="0040418D"/>
    <w:p w14:paraId="2DE83951" w14:textId="2AD566E3" w:rsidR="005B3DA3" w:rsidRDefault="0040418D" w:rsidP="005B3DA3">
      <w:pPr>
        <w:pStyle w:val="Heading3"/>
      </w:pPr>
      <w:bookmarkStart w:id="153" w:name="_Toc131091378"/>
      <w:r>
        <w:t>Safety and trust</w:t>
      </w:r>
      <w:bookmarkEnd w:id="153"/>
    </w:p>
    <w:p w14:paraId="546BCF9F" w14:textId="35DE5824" w:rsidR="00757407" w:rsidRPr="00BC12A4" w:rsidRDefault="0040418D" w:rsidP="0040418D">
      <w:r>
        <w:t>The implemented VaR estimation methods need to ensure the reliability of results, as inaccurate risk assessments can lead to significant economic impacts for users. To enhance trust in the application, rigorous testing and validation should be carried out to ensure the results align with industry standards. While the software may include "as is" clauses to limit liability, it is essential to prioritize user safety and maintain transparency regarding the limitations and assumptions of the implemented methods.</w:t>
      </w:r>
    </w:p>
    <w:p w14:paraId="63F4097C" w14:textId="101046DD" w:rsidR="003906E5" w:rsidRPr="000129FC" w:rsidRDefault="000129FC" w:rsidP="00914026">
      <w:pPr>
        <w:pStyle w:val="Heading2"/>
        <w:rPr>
          <w:highlight w:val="yellow"/>
        </w:rPr>
      </w:pPr>
      <w:bookmarkStart w:id="154" w:name="_Toc131091379"/>
      <w:r w:rsidRPr="000129FC">
        <w:rPr>
          <w:highlight w:val="yellow"/>
        </w:rPr>
        <w:t xml:space="preserve">Project </w:t>
      </w:r>
      <w:r w:rsidR="003906E5" w:rsidRPr="000129FC">
        <w:rPr>
          <w:highlight w:val="yellow"/>
        </w:rPr>
        <w:t>Management</w:t>
      </w:r>
      <w:bookmarkEnd w:id="154"/>
    </w:p>
    <w:p w14:paraId="1E44268A" w14:textId="77777777" w:rsidR="000035B3" w:rsidRDefault="0079509B" w:rsidP="000035B3">
      <w:pPr>
        <w:pStyle w:val="Heading3"/>
      </w:pPr>
      <w:bookmarkStart w:id="155" w:name="_Toc131091380"/>
      <w:r>
        <w:t>Time management</w:t>
      </w:r>
      <w:bookmarkEnd w:id="155"/>
    </w:p>
    <w:p w14:paraId="755A03CE" w14:textId="3787360E" w:rsidR="0079509B" w:rsidRDefault="0079509B" w:rsidP="0079509B">
      <w:pPr>
        <w:rPr>
          <w:lang w:eastAsia="en-US"/>
        </w:rPr>
      </w:pPr>
      <w:r>
        <w:rPr>
          <w:lang w:eastAsia="en-US"/>
        </w:rPr>
        <w:t>Developing and maintaining a complex financial risk assessment tool as a single person can be particularly challenging in terms of time management. Prioritizing tasks, setting clear milestones, and establishing achievable goals can ensure that the project remains on track and meets its objectives. Regularly monitoring progress and re-evaluating priorities can help maintain focus and efficiently allocate time and effort.</w:t>
      </w:r>
    </w:p>
    <w:p w14:paraId="1950E0E9" w14:textId="77777777" w:rsidR="0079509B" w:rsidRDefault="0079509B" w:rsidP="0079509B">
      <w:pPr>
        <w:rPr>
          <w:lang w:eastAsia="en-US"/>
        </w:rPr>
      </w:pPr>
    </w:p>
    <w:p w14:paraId="3AB245F9" w14:textId="77777777" w:rsidR="000035B3" w:rsidRDefault="0079509B" w:rsidP="000035B3">
      <w:pPr>
        <w:pStyle w:val="Heading3"/>
      </w:pPr>
      <w:bookmarkStart w:id="156" w:name="_Toc131091381"/>
      <w:r>
        <w:t>Self-discipline and organization</w:t>
      </w:r>
      <w:bookmarkEnd w:id="156"/>
    </w:p>
    <w:p w14:paraId="4ED113D9" w14:textId="0F689895" w:rsidR="0079509B" w:rsidRDefault="0079509B" w:rsidP="0079509B">
      <w:pPr>
        <w:rPr>
          <w:lang w:eastAsia="en-US"/>
        </w:rPr>
      </w:pPr>
      <w:r>
        <w:rPr>
          <w:lang w:eastAsia="en-US"/>
        </w:rPr>
        <w:t>As a single person project, it is crucial to maintain self-discipline and stay organized throughout the development process. Creating and adhering to a structured work plan, breaking down tasks into smaller manageable units, and setting deadlines can help maintain momentum and ensure steady progress. Additionally, adopting productivity techniques, such as the Pomodoro Technique or time-blocking, can help maintain focus and efficiently manage the workload.</w:t>
      </w:r>
    </w:p>
    <w:p w14:paraId="45F3576E" w14:textId="77777777" w:rsidR="0079509B" w:rsidRDefault="0079509B" w:rsidP="0079509B">
      <w:pPr>
        <w:rPr>
          <w:lang w:eastAsia="en-US"/>
        </w:rPr>
      </w:pPr>
    </w:p>
    <w:p w14:paraId="5F909B28" w14:textId="7682652F" w:rsidR="000035B3" w:rsidRDefault="0079509B" w:rsidP="000035B3">
      <w:pPr>
        <w:pStyle w:val="Heading3"/>
      </w:pPr>
      <w:bookmarkStart w:id="157" w:name="_Toc131091382"/>
      <w:r>
        <w:t>Quality assurance</w:t>
      </w:r>
      <w:bookmarkEnd w:id="157"/>
    </w:p>
    <w:p w14:paraId="236DEA82" w14:textId="1F8229F7" w:rsidR="0079509B" w:rsidRDefault="0079509B" w:rsidP="0079509B">
      <w:pPr>
        <w:rPr>
          <w:lang w:eastAsia="en-US"/>
        </w:rPr>
      </w:pPr>
      <w:r>
        <w:rPr>
          <w:lang w:eastAsia="en-US"/>
        </w:rPr>
        <w:t>To ensure the quality and reliability of the risk assessment tool, a comprehensive quality assurance process should be put in place. This includes establishing coding standards, implementing test-driven development, carrying out regular code reviews, and conducting thorough testing at different levels (unit tests, integration tests, and system tests). By prioritizing quality assurance, the project can minimize the risk of errors, improve maintainability, and deliver a robust and reliable solution for users.</w:t>
      </w:r>
    </w:p>
    <w:p w14:paraId="4ACA4502" w14:textId="77777777" w:rsidR="0079509B" w:rsidRDefault="0079509B" w:rsidP="0079509B">
      <w:pPr>
        <w:rPr>
          <w:lang w:eastAsia="en-US"/>
        </w:rPr>
      </w:pPr>
    </w:p>
    <w:p w14:paraId="1996FBA9" w14:textId="77777777" w:rsidR="000035B3" w:rsidRDefault="0079509B" w:rsidP="000035B3">
      <w:pPr>
        <w:pStyle w:val="Heading3"/>
      </w:pPr>
      <w:bookmarkStart w:id="158" w:name="_Toc131091383"/>
      <w:r>
        <w:lastRenderedPageBreak/>
        <w:t>Continuous learning and improvement</w:t>
      </w:r>
      <w:bookmarkEnd w:id="158"/>
    </w:p>
    <w:p w14:paraId="77C6B048" w14:textId="55FB0260" w:rsidR="0088088E" w:rsidRPr="0088088E" w:rsidRDefault="0079509B" w:rsidP="0079509B">
      <w:pPr>
        <w:rPr>
          <w:lang w:eastAsia="en-US"/>
        </w:rPr>
      </w:pPr>
      <w:r>
        <w:rPr>
          <w:lang w:eastAsia="en-US"/>
        </w:rPr>
        <w:t>As a solo developer, it is essential to continuously learn and update your knowledge in the domains of finance, software engineering, and user experience design. This involves staying informed about the latest industry trends, methods, and technologies, as well as incorporating user feedback to enhance the overall functionality and user experience of the risk assessment tool. By fostering a culture of continuous learning and improvement, the project can ensure that it remains relevant, valuable, and effective in addressing the needs of its users.</w:t>
      </w:r>
    </w:p>
    <w:p w14:paraId="58743A55" w14:textId="05A5F1B7" w:rsidR="00F828E6" w:rsidRDefault="00F828E6" w:rsidP="00D77EAA">
      <w:pPr>
        <w:pStyle w:val="Heading1"/>
      </w:pPr>
      <w:bookmarkStart w:id="159" w:name="_Toc131091384"/>
      <w:r w:rsidRPr="00F828E6">
        <w:lastRenderedPageBreak/>
        <w:t>Conclusion</w:t>
      </w:r>
      <w:bookmarkEnd w:id="159"/>
    </w:p>
    <w:p w14:paraId="61292B15" w14:textId="77777777" w:rsidR="00393E12" w:rsidRDefault="00393E12" w:rsidP="00393E12">
      <w:pPr>
        <w:rPr>
          <w:lang w:eastAsia="en-US"/>
        </w:rPr>
      </w:pPr>
      <w:r>
        <w:rPr>
          <w:lang w:eastAsia="en-US"/>
        </w:rPr>
        <w:t>Throughout this report, we have outlined the development, implementation, and evaluation of a financial risk assessment tool using Python. The primary objective of this tool is to estimate the Value at Risk (VaR) and Conditional Value at Risk (CVaR) for a given investment portfolio, enabling investors and financial professionals to make informed decisions regarding their investments and risk exposure. By utilizing historical data and various statistical methods, the tool has been designed to generate reliable, accurate, and actionable insights for effective financial risk management.</w:t>
      </w:r>
    </w:p>
    <w:p w14:paraId="0366BA7F" w14:textId="77777777" w:rsidR="00393E12" w:rsidRDefault="00393E12" w:rsidP="00393E12">
      <w:pPr>
        <w:rPr>
          <w:lang w:eastAsia="en-US"/>
        </w:rPr>
      </w:pPr>
    </w:p>
    <w:p w14:paraId="170D42E7" w14:textId="77777777" w:rsidR="00393E12" w:rsidRDefault="00393E12" w:rsidP="00393E12">
      <w:pPr>
        <w:rPr>
          <w:lang w:eastAsia="en-US"/>
        </w:rPr>
      </w:pPr>
      <w:r>
        <w:rPr>
          <w:lang w:eastAsia="en-US"/>
        </w:rPr>
        <w:t>In the development process, we adhered to best practices in software engineering, data analysis, and financial risk management. By employing established methodologies and frameworks, such as Monte Carlo simulation, historical simulation, and the parametric method, we ensured that the tool remains versatile and robust. Additionally, a focus on quality assurance and continuous learning and improvement has contributed to the successful completion of the project.</w:t>
      </w:r>
    </w:p>
    <w:p w14:paraId="72CC4433" w14:textId="77777777" w:rsidR="00393E12" w:rsidRDefault="00393E12" w:rsidP="00393E12">
      <w:pPr>
        <w:rPr>
          <w:lang w:eastAsia="en-US"/>
        </w:rPr>
      </w:pPr>
    </w:p>
    <w:p w14:paraId="21613FC8" w14:textId="77777777" w:rsidR="00393E12" w:rsidRDefault="00393E12" w:rsidP="00393E12">
      <w:pPr>
        <w:rPr>
          <w:lang w:eastAsia="en-US"/>
        </w:rPr>
      </w:pPr>
      <w:r>
        <w:rPr>
          <w:lang w:eastAsia="en-US"/>
        </w:rPr>
        <w:t>Chapter 6 highlights the professional issues that need to be addressed for the successful development and maintenance of the financial risk assessment tool. Data accuracy and reliability are emphasized as crucial factors for the tool's effectiveness. By using the Python yfinance package, we acknowledged potential limitations in data accuracy and recommended cross-validation with alternative data sources or premium data providers for critical applications. Furthermore, to enhance trust in the application, rigorous testing and validation should be carried out to ensure the results align with industry standards.</w:t>
      </w:r>
    </w:p>
    <w:p w14:paraId="2AD89AD3" w14:textId="77777777" w:rsidR="00393E12" w:rsidRDefault="00393E12" w:rsidP="00393E12">
      <w:pPr>
        <w:rPr>
          <w:lang w:eastAsia="en-US"/>
        </w:rPr>
      </w:pPr>
    </w:p>
    <w:p w14:paraId="52B848D9" w14:textId="77777777" w:rsidR="00393E12" w:rsidRDefault="00393E12" w:rsidP="00393E12">
      <w:pPr>
        <w:rPr>
          <w:lang w:eastAsia="en-US"/>
        </w:rPr>
      </w:pPr>
      <w:r>
        <w:rPr>
          <w:lang w:eastAsia="en-US"/>
        </w:rPr>
        <w:t>Effective time management, self-discipline, and organization have been crucial to the successful development of the risk assessment tool as a single person project. Prioritizing tasks, setting clear milestones, and establishing achievable goals ensured that the project remained on track and met its objectives. Regular progress monitoring and re-evaluating priorities helped maintain focus and efficiently allocate time and effort.</w:t>
      </w:r>
    </w:p>
    <w:p w14:paraId="02CF8F84" w14:textId="77777777" w:rsidR="00393E12" w:rsidRDefault="00393E12" w:rsidP="00393E12">
      <w:pPr>
        <w:rPr>
          <w:lang w:eastAsia="en-US"/>
        </w:rPr>
      </w:pPr>
    </w:p>
    <w:p w14:paraId="6FC176E5" w14:textId="77777777" w:rsidR="00393E12" w:rsidRDefault="00393E12" w:rsidP="00393E12">
      <w:pPr>
        <w:rPr>
          <w:lang w:eastAsia="en-US"/>
        </w:rPr>
      </w:pPr>
      <w:r>
        <w:rPr>
          <w:lang w:eastAsia="en-US"/>
        </w:rPr>
        <w:t>A comprehensive quality assurance process was put in place to guarantee the quality and reliability of the tool. This included establishing coding standards, implementing test-driven development, carrying out regular code reviews, and conducting thorough testing at different levels. As a result, the risk of errors was minimized, maintainability was improved, and users can rely on a robust and reliable solution for their financial risk assessment needs.</w:t>
      </w:r>
    </w:p>
    <w:p w14:paraId="6BFB1505" w14:textId="77777777" w:rsidR="00393E12" w:rsidRDefault="00393E12" w:rsidP="00393E12">
      <w:pPr>
        <w:rPr>
          <w:lang w:eastAsia="en-US"/>
        </w:rPr>
      </w:pPr>
    </w:p>
    <w:p w14:paraId="1A624BE4" w14:textId="77777777" w:rsidR="00393E12" w:rsidRDefault="00393E12" w:rsidP="00393E12">
      <w:pPr>
        <w:rPr>
          <w:lang w:eastAsia="en-US"/>
        </w:rPr>
      </w:pPr>
      <w:r>
        <w:rPr>
          <w:lang w:eastAsia="en-US"/>
        </w:rPr>
        <w:t>Furthermore, the project emphasized the importance of continuous learning and improvement. As a solo developer, staying informed about the latest industry trends, methods, and technologies, and incorporating user feedback allowed the tool to be enhanced in terms of overall functionality and user experience. By fostering a culture of continuous learning and improvement, the project ensured that it remained relevant, valuable, and effective in addressing the needs of its users.</w:t>
      </w:r>
    </w:p>
    <w:p w14:paraId="48063308" w14:textId="77777777" w:rsidR="00393E12" w:rsidRDefault="00393E12" w:rsidP="00393E12">
      <w:pPr>
        <w:rPr>
          <w:lang w:eastAsia="en-US"/>
        </w:rPr>
      </w:pPr>
    </w:p>
    <w:p w14:paraId="30E0A581" w14:textId="77777777" w:rsidR="00393E12" w:rsidRDefault="00393E12" w:rsidP="00393E12">
      <w:pPr>
        <w:rPr>
          <w:lang w:eastAsia="en-US"/>
        </w:rPr>
      </w:pPr>
      <w:r>
        <w:rPr>
          <w:lang w:eastAsia="en-US"/>
        </w:rPr>
        <w:t xml:space="preserve">In conclusion, the development of the financial risk assessment tool represents a significant achievement in helping investors and financial professionals better understand and manage their risk exposure. By leveraging state-of-the-art methodologies, technologies, and best practices, the tool provides accurate, reliable, and actionable insights for risk management. </w:t>
      </w:r>
      <w:r>
        <w:rPr>
          <w:lang w:eastAsia="en-US"/>
        </w:rPr>
        <w:lastRenderedPageBreak/>
        <w:t>With a commitment to continuous improvement, the project can adapt and grow to meet the ever-changing needs of its users and the financial markets.</w:t>
      </w:r>
    </w:p>
    <w:p w14:paraId="353A1969" w14:textId="77777777" w:rsidR="00393E12" w:rsidRDefault="00393E12" w:rsidP="00393E12">
      <w:pPr>
        <w:rPr>
          <w:lang w:eastAsia="en-US"/>
        </w:rPr>
      </w:pPr>
    </w:p>
    <w:p w14:paraId="10ED98EE" w14:textId="254B3A26" w:rsidR="00393E12" w:rsidRDefault="00393E12" w:rsidP="00393E12">
      <w:pPr>
        <w:rPr>
          <w:lang w:eastAsia="en-US"/>
        </w:rPr>
      </w:pPr>
      <w:r>
        <w:rPr>
          <w:lang w:eastAsia="en-US"/>
        </w:rPr>
        <w:t>As the financial world continues to evolve, it is crucial that the risk assessment tool remains at the forefront of innovation, incorporating advances in data analysis, risk management, and financial modelling. Future research and development could explore the integration of machine learning and artificial intelligence techniques to enhance the tool's predictive capabilities and provide even more accurate risk assessments. By doing so, the risk assessment tool will continue to empower investors and financial professionals in making informed decisions about their portfolios and risk management strategies.</w:t>
      </w:r>
    </w:p>
    <w:p w14:paraId="06109664" w14:textId="77777777" w:rsidR="00393E12" w:rsidRDefault="00393E12" w:rsidP="00393E12">
      <w:pPr>
        <w:rPr>
          <w:lang w:eastAsia="en-US"/>
        </w:rPr>
      </w:pPr>
    </w:p>
    <w:p w14:paraId="52189238" w14:textId="45662915" w:rsidR="00250649" w:rsidRPr="00250649" w:rsidRDefault="00393E12" w:rsidP="00393E12">
      <w:pPr>
        <w:rPr>
          <w:lang w:eastAsia="en-US"/>
        </w:rPr>
      </w:pPr>
      <w:r>
        <w:rPr>
          <w:lang w:eastAsia="en-US"/>
        </w:rPr>
        <w:t>In summary, this report has provided a comprehensive overview of the development, implementation, and evaluation of a financial risk assessment tool using Python. The tool's success in estimating VaR and CVaR demonstrates its potential to contribute significantly to the field of financial risk management. By maintaining a commitment to best practices, quality assurance, and continuous improvement, the project can continue to serve the needs of its users</w:t>
      </w:r>
      <w:r w:rsidR="00250649">
        <w:rPr>
          <w:lang w:eastAsia="en-US"/>
        </w:rPr>
        <w:t>.</w:t>
      </w:r>
    </w:p>
    <w:p w14:paraId="095C71CA" w14:textId="67D05518" w:rsidR="00D26B50" w:rsidRPr="006D7D8E" w:rsidRDefault="00D77B00" w:rsidP="00307373">
      <w:pPr>
        <w:pStyle w:val="Heading1"/>
        <w:rPr>
          <w:highlight w:val="yellow"/>
        </w:rPr>
      </w:pPr>
      <w:bookmarkStart w:id="160" w:name="_Toc367967481"/>
      <w:bookmarkStart w:id="161" w:name="_Toc131091385"/>
      <w:bookmarkEnd w:id="147"/>
      <w:bookmarkEnd w:id="148"/>
      <w:bookmarkEnd w:id="149"/>
      <w:r w:rsidRPr="006D7D8E">
        <w:rPr>
          <w:highlight w:val="yellow"/>
        </w:rPr>
        <w:lastRenderedPageBreak/>
        <w:t>Bibliography</w:t>
      </w:r>
      <w:bookmarkEnd w:id="160"/>
      <w:bookmarkEnd w:id="161"/>
    </w:p>
    <w:p w14:paraId="7C6D8685" w14:textId="2D64A168" w:rsidR="00EB1313" w:rsidRDefault="00EB1313" w:rsidP="00EB1313">
      <w:pPr>
        <w:pStyle w:val="Numbered"/>
      </w:pPr>
      <w:r>
        <w:t>Artzner, P., Pasteur, L., Strasbourg, F., Delbaen, T., Hochschule, Zürich, J.-M., Société Eber and Générale, P. (1996). Coherent Measures of Risk. https://people.math.ethz.ch/~delbaen/ftp/preprints/CoherentMF.pdf</w:t>
      </w:r>
    </w:p>
    <w:p w14:paraId="60C7B287" w14:textId="12160390" w:rsidR="00EB1313" w:rsidRDefault="00EB1313" w:rsidP="00D00713">
      <w:pPr>
        <w:pStyle w:val="Numbered"/>
      </w:pPr>
      <w:r>
        <w:t>Bâle Committee on Banking Supervision. (1996). Supervisory framework for the use of “backtesting” in conjunction with the internal models approach to market risk capital requirements. https://www.bis.org/publ/bcbs22.pdf</w:t>
      </w:r>
    </w:p>
    <w:p w14:paraId="1B7BF1F4" w14:textId="560074E5" w:rsidR="00EB1313" w:rsidRDefault="00EB1313" w:rsidP="00D00713">
      <w:pPr>
        <w:pStyle w:val="Numbered"/>
      </w:pPr>
      <w:r>
        <w:t>Bell, F., &amp; Smyl, S. (2018). Forecasting at Uber: An Introduction. Uber Blog. https://www.uber.com/en-GB/blog/forecasting-introduction/</w:t>
      </w:r>
    </w:p>
    <w:p w14:paraId="31A24E2F" w14:textId="768D4F36" w:rsidR="00EB1313" w:rsidRDefault="00EB1313" w:rsidP="00D00713">
      <w:pPr>
        <w:pStyle w:val="Numbered"/>
      </w:pPr>
      <w:r>
        <w:t>Chen, J. (2019). Conditional Value at Risk (CVaR). Investopedia. https://www.investopedia.com/terms/c/conditional_value_at_risk.asp</w:t>
      </w:r>
    </w:p>
    <w:p w14:paraId="5EB7E92F" w14:textId="796CEAC2" w:rsidR="00EB1313" w:rsidRDefault="00EB1313" w:rsidP="00D00713">
      <w:pPr>
        <w:pStyle w:val="Numbered"/>
      </w:pPr>
      <w:r>
        <w:t>Chen, J. (2021). Backtesting. Investopedia. https://www.investopedia.com/terms/b/backtesting.asp</w:t>
      </w:r>
    </w:p>
    <w:p w14:paraId="6521FFD8" w14:textId="296D6D64" w:rsidR="00EB1313" w:rsidRDefault="00EB1313" w:rsidP="00D00713">
      <w:pPr>
        <w:pStyle w:val="Numbered"/>
      </w:pPr>
      <w:r>
        <w:t>Docs.scipy.org. (n.d.). Scipy.stats.norm – SciPy v1.5.4 Reference Guide. https://docs.scipy.org/doc/scipy/reference/generated/scipy.stats.norm.html</w:t>
      </w:r>
    </w:p>
    <w:p w14:paraId="77FA3B9F" w14:textId="3B0C5BDF" w:rsidR="00EB1313" w:rsidRDefault="00EB1313" w:rsidP="00D00713">
      <w:pPr>
        <w:pStyle w:val="Numbered"/>
      </w:pPr>
      <w:r>
        <w:t>Dorota Huizinga and Kolawa, A. (2007). Automated Defect Prevention: Best Practices in Software Management. Wiley-Interscience.</w:t>
      </w:r>
    </w:p>
    <w:p w14:paraId="613CF9E5" w14:textId="3C527DCD" w:rsidR="00EB1313" w:rsidRDefault="00EB1313" w:rsidP="00D00713">
      <w:pPr>
        <w:pStyle w:val="Numbered"/>
      </w:pPr>
      <w:r>
        <w:t>Howell, D. C. (2013). Statistical methods for psychology. Wadsworth Cengage Learning.</w:t>
      </w:r>
    </w:p>
    <w:p w14:paraId="219A29CF" w14:textId="6D6F6608" w:rsidR="00EB1313" w:rsidRDefault="00EB1313" w:rsidP="00D00713">
      <w:pPr>
        <w:pStyle w:val="Numbered"/>
      </w:pPr>
      <w:r>
        <w:t>Hull, J. C. (2022). Options, Futures, and Other Derivatives (11th ed.). Pearson Educational Limited.</w:t>
      </w:r>
    </w:p>
    <w:p w14:paraId="44FD559A" w14:textId="15517F26" w:rsidR="00EB1313" w:rsidRDefault="00EB1313" w:rsidP="00D00713">
      <w:pPr>
        <w:pStyle w:val="Numbered"/>
      </w:pPr>
      <w:r>
        <w:t>Investopedia. (2022). Value at Risk (VaR). https://www.investopedia.com/terms/v/var.asp</w:t>
      </w:r>
    </w:p>
    <w:p w14:paraId="6751663F" w14:textId="7C445F67" w:rsidR="00EB1313" w:rsidRDefault="00EB1313" w:rsidP="00D00713">
      <w:pPr>
        <w:pStyle w:val="Numbered"/>
      </w:pPr>
      <w:r>
        <w:t>Jorion, P. (2007). Value at risk: The new benchmark for managing financial risk. McGraw-Hill.</w:t>
      </w:r>
    </w:p>
    <w:p w14:paraId="1399DC0E" w14:textId="5027F347" w:rsidR="00EB1313" w:rsidRDefault="00EB1313" w:rsidP="00D00713">
      <w:pPr>
        <w:pStyle w:val="Numbered"/>
      </w:pPr>
      <w:r>
        <w:t>Numpy.org. (n.d.). Numpy.mean – NumPy v1.22 Manual. https://numpy.org/doc/stable/reference/generated/numpy.mean.html</w:t>
      </w:r>
    </w:p>
    <w:p w14:paraId="41323BEA" w14:textId="7C7AB98A" w:rsidR="00EB1313" w:rsidRDefault="00EB1313" w:rsidP="00D00713">
      <w:pPr>
        <w:pStyle w:val="Numbered"/>
      </w:pPr>
      <w:r>
        <w:t>Numpy.org. (n.d.). Numpy.percentile – NumPy v1.21 Manual. https://numpy.org/doc/stable/reference/generated/numpy.percentile.html</w:t>
      </w:r>
    </w:p>
    <w:p w14:paraId="64DD59A8" w14:textId="7B050C62" w:rsidR="00EB1313" w:rsidRDefault="00EB1313" w:rsidP="00D00713">
      <w:pPr>
        <w:pStyle w:val="Numbered"/>
      </w:pPr>
      <w:r>
        <w:t>Numpy.org. (n.d.). Numpy.std – NumPy v1.21 Manual. https://numpy.org/doc/stable/reference/generated/numpy.std.html</w:t>
      </w:r>
    </w:p>
    <w:p w14:paraId="2153C0D3" w14:textId="7185BA2F" w:rsidR="00EB1313" w:rsidRDefault="00EB1313" w:rsidP="00D00713">
      <w:pPr>
        <w:pStyle w:val="Numbered"/>
      </w:pPr>
      <w:r>
        <w:t>Pandas.pydata.org. (n.d.). Pandas.DataFrame.mean – pandas 1.3.1 documentation. https://pandas.pydata.org/pandas-docs/stable/reference/api/pandas.DataFrame.mean.htm</w:t>
      </w:r>
    </w:p>
    <w:p w14:paraId="4DA58FFD" w14:textId="06DF80D9" w:rsidR="00EB1313" w:rsidRDefault="00EB1313" w:rsidP="00D00713">
      <w:pPr>
        <w:pStyle w:val="Numbered"/>
      </w:pPr>
      <w:r>
        <w:t>Pandas.pydata.org. (n.d.). Pandas.DataFrame.pct_change – pandas 1.3.4 documentation. https://pandas.pydata.org/docs/reference/api/pandas.DataFrame.pct_change.html</w:t>
      </w:r>
    </w:p>
    <w:p w14:paraId="67A9BA98" w14:textId="20C5C1F1" w:rsidR="00EB1313" w:rsidRDefault="00EB1313" w:rsidP="00D00713">
      <w:pPr>
        <w:pStyle w:val="Numbered"/>
      </w:pPr>
      <w:r>
        <w:t>PyShark. (2021). Binomial Distribution and Binomial Test in Python. https://pyshark.com/binomial-distribution-and-binomial-test-in-python/</w:t>
      </w:r>
    </w:p>
    <w:p w14:paraId="3E6883E0" w14:textId="0FA94FAC" w:rsidR="00D00713" w:rsidRDefault="00EB1313" w:rsidP="00D00713">
      <w:pPr>
        <w:pStyle w:val="Numbered"/>
      </w:pPr>
      <w:r>
        <w:t xml:space="preserve">ThoughtWorks. (2022). Test Driven Development. </w:t>
      </w:r>
      <w:hyperlink r:id="rId35" w:history="1">
        <w:r w:rsidR="00D00713" w:rsidRPr="00F30471">
          <w:rPr>
            <w:rStyle w:val="Hyperlink"/>
          </w:rPr>
          <w:t>https://www.thoughtworks.com/insights/blog/test-driven-development</w:t>
        </w:r>
      </w:hyperlink>
    </w:p>
    <w:p w14:paraId="3F0240D2" w14:textId="108AF869" w:rsidR="00307373" w:rsidRDefault="00EB1313" w:rsidP="00D00713">
      <w:pPr>
        <w:pStyle w:val="Numbered"/>
      </w:pPr>
      <w:r>
        <w:lastRenderedPageBreak/>
        <w:t>Beck, K. (2003). Test-driven development: by example. Addison-Wesley Professional.</w:t>
      </w:r>
    </w:p>
    <w:p w14:paraId="34BABDFD" w14:textId="77777777" w:rsidR="004D6B64" w:rsidRDefault="004D6B64" w:rsidP="004D6B64">
      <w:pPr>
        <w:pStyle w:val="Numbered"/>
      </w:pPr>
      <w:r>
        <w:t>Jorion, P. (2007). Value at risk: The new benchmark for managing financial risk. McGraw-Hill.</w:t>
      </w:r>
    </w:p>
    <w:p w14:paraId="7B1758AA" w14:textId="77777777" w:rsidR="004D6B64" w:rsidRDefault="004D6B64" w:rsidP="004D6B64">
      <w:pPr>
        <w:pStyle w:val="Numbered"/>
      </w:pPr>
      <w:r>
        <w:t>Investopedia. (2022). Value at Risk (VaR). Retrieved from https://www.investopedia.com/terms/v/var.asp</w:t>
      </w:r>
    </w:p>
    <w:p w14:paraId="49B17615" w14:textId="77777777" w:rsidR="004D6B64" w:rsidRDefault="004D6B64" w:rsidP="004D6B64">
      <w:pPr>
        <w:pStyle w:val="Numbered"/>
      </w:pPr>
      <w:r>
        <w:t>Brown, M. (2018). The Binomial Test: Definition, Examples, and Results. Retrieved from https://www.statisticshowto.com/probability-and-statistics/hypothesis-testing/binomial-test-what-is-it/</w:t>
      </w:r>
    </w:p>
    <w:p w14:paraId="380BD514" w14:textId="77777777" w:rsidR="004D6B64" w:rsidRDefault="004D6B64" w:rsidP="004D6B64">
      <w:pPr>
        <w:pStyle w:val="Numbered"/>
      </w:pPr>
      <w:r>
        <w:t>ThoughtWorks. (2022). Test Driven Development. Retrieved from https://www.thoughtworks.com/insights/blog/test-driven-development</w:t>
      </w:r>
    </w:p>
    <w:p w14:paraId="38FA24C0" w14:textId="77777777" w:rsidR="004D6B64" w:rsidRDefault="004D6B64" w:rsidP="004D6B64">
      <w:pPr>
        <w:pStyle w:val="Numbered"/>
      </w:pPr>
      <w:r>
        <w:t>Beck, K. (2003). Test-driven development: by example. Addison-Wesley Professional.</w:t>
      </w:r>
    </w:p>
    <w:p w14:paraId="6F60B456" w14:textId="77777777" w:rsidR="004D6B64" w:rsidRDefault="004D6B64" w:rsidP="004D6B64">
      <w:pPr>
        <w:pStyle w:val="Numbered"/>
      </w:pPr>
      <w:r>
        <w:t>Freeman, S., &amp; Pryce, N. (2009). Growing object-oriented software, guided by tests. Pearson Education.</w:t>
      </w:r>
    </w:p>
    <w:p w14:paraId="6BF3383B" w14:textId="77777777" w:rsidR="004D6B64" w:rsidRDefault="004D6B64" w:rsidP="004D6B64">
      <w:pPr>
        <w:pStyle w:val="Numbered"/>
      </w:pPr>
      <w:r>
        <w:t>Pytest Documentation. (2022). Getting Started with pytest. Retrieved from https://docs.pytest.org/en/6.2.x/getting-started.html</w:t>
      </w:r>
    </w:p>
    <w:p w14:paraId="6CC12C56" w14:textId="77777777" w:rsidR="004D6B64" w:rsidRDefault="004D6B64" w:rsidP="004D6B64">
      <w:pPr>
        <w:pStyle w:val="Numbered"/>
      </w:pPr>
      <w:r>
        <w:t>Chollet, F. (2018). Deep Learning with Python. Shelter Island, NY: Manning Publications.</w:t>
      </w:r>
    </w:p>
    <w:p w14:paraId="49CED7A7" w14:textId="77777777" w:rsidR="004D6B64" w:rsidRDefault="004D6B64" w:rsidP="004D6B64">
      <w:pPr>
        <w:pStyle w:val="Numbered"/>
      </w:pPr>
      <w:r>
        <w:t>Hull, J. C. (2015). Options, Futures, and Other Derivatives (9th ed.). Harlow, England: Pearson Education Limited.</w:t>
      </w:r>
    </w:p>
    <w:p w14:paraId="1F33F79D" w14:textId="77777777" w:rsidR="004D6B64" w:rsidRDefault="004D6B64" w:rsidP="004D6B64">
      <w:pPr>
        <w:pStyle w:val="Numbered"/>
      </w:pPr>
      <w:r>
        <w:t>Beck, K. (2003). Test-Driven Development: By Example. Addison-Wesley Professional.</w:t>
      </w:r>
    </w:p>
    <w:p w14:paraId="27AF02A0" w14:textId="77777777" w:rsidR="004D6B64" w:rsidRDefault="004D6B64" w:rsidP="004D6B64">
      <w:pPr>
        <w:pStyle w:val="Numbered"/>
      </w:pPr>
      <w:r>
        <w:t>Giridhar, V. (2016). Test-Driven Development: A Practical Guide. Packt Publishing.</w:t>
      </w:r>
    </w:p>
    <w:p w14:paraId="00047DA2" w14:textId="77777777" w:rsidR="004D6B64" w:rsidRDefault="004D6B64" w:rsidP="004D6B64">
      <w:pPr>
        <w:pStyle w:val="Numbered"/>
      </w:pPr>
      <w:r>
        <w:t>Bailey, D., Borwein, J., &amp; Kapoor, V. (2014). Pseudo-Mathematics and Financial Charlatanism: The Effects of Backtest Overfitting on Out-of-Sample Performance. Notices of the American Mathematical Society, 61(5), 458-471.</w:t>
      </w:r>
    </w:p>
    <w:p w14:paraId="47546A98" w14:textId="77777777" w:rsidR="004D6B64" w:rsidRDefault="004D6B64" w:rsidP="004D6B64">
      <w:pPr>
        <w:pStyle w:val="Numbered"/>
      </w:pPr>
      <w:r>
        <w:t>Agresti, A. (2002). Categorical data analysis (2nd ed.). Hoboken, NJ: Wiley.</w:t>
      </w:r>
    </w:p>
    <w:p w14:paraId="0C8A32A6" w14:textId="77777777" w:rsidR="004D6B64" w:rsidRDefault="004D6B64" w:rsidP="004D6B64">
      <w:pPr>
        <w:pStyle w:val="Numbered"/>
      </w:pPr>
      <w:r>
        <w:t>Berger, J. O., &amp; Sellke, T. (1987). Testing a point null hypothesis: The irreconcilability of P values and evidence. Journal of the American Statistical Association, 82(397), 112–122.</w:t>
      </w:r>
    </w:p>
    <w:p w14:paraId="1BD0E269" w14:textId="2CC5BB16" w:rsidR="00D00713" w:rsidRDefault="004D6B64" w:rsidP="004D6B64">
      <w:pPr>
        <w:pStyle w:val="Numbered"/>
      </w:pPr>
      <w:r>
        <w:t>Wasserstein, R. L., &amp; Lazar, N. A. (2016). The ASA statement on p-values: Context, process, and purpose. The American Statistician, 70(2), 129–133.</w:t>
      </w:r>
    </w:p>
    <w:p w14:paraId="3DE58559" w14:textId="77777777" w:rsidR="00ED2393" w:rsidRDefault="00ED2393" w:rsidP="00ED2393">
      <w:pPr>
        <w:pStyle w:val="Numbered"/>
        <w:rPr>
          <w:sz w:val="24"/>
        </w:rPr>
      </w:pPr>
      <w:r>
        <w:t>Beck, K. (2003). Test-driven development: By Example. Addison-Wesley Professional.</w:t>
      </w:r>
    </w:p>
    <w:p w14:paraId="29398991" w14:textId="77777777" w:rsidR="00ED2393" w:rsidRDefault="00ED2393" w:rsidP="00ED2393">
      <w:pPr>
        <w:pStyle w:val="Numbered"/>
      </w:pPr>
      <w:r>
        <w:t>Hamill, P. (2004). Unit Test Frameworks: Tools for High-Quality Software Development. O'Reilly Media.</w:t>
      </w:r>
    </w:p>
    <w:p w14:paraId="21A26611" w14:textId="77777777" w:rsidR="003825C8" w:rsidRDefault="003825C8" w:rsidP="003825C8">
      <w:pPr>
        <w:pStyle w:val="Numbered"/>
        <w:rPr>
          <w:sz w:val="24"/>
        </w:rPr>
      </w:pPr>
      <w:r>
        <w:t>Astels, D. (2003). Test-Driven Development: A Practical Guide. Prentice Hall Professional.</w:t>
      </w:r>
    </w:p>
    <w:p w14:paraId="6E324DF3" w14:textId="77777777" w:rsidR="003825C8" w:rsidRDefault="003825C8" w:rsidP="003825C8">
      <w:pPr>
        <w:pStyle w:val="Numbered"/>
      </w:pPr>
      <w:r>
        <w:t>Fewster, M., &amp; Graham, D. (1999). Software Test Automation: Effective Use of Test Execution Tools. Addison-Wesley Professional.</w:t>
      </w:r>
    </w:p>
    <w:p w14:paraId="1AE550D3" w14:textId="77777777" w:rsidR="003825C8" w:rsidRDefault="003825C8" w:rsidP="003825C8">
      <w:pPr>
        <w:pStyle w:val="Numbered"/>
      </w:pPr>
      <w:r>
        <w:t>Meszaros, G. (2007). xUnit Test Patterns: Refactoring Test Code. Addison-Wesley Professional.</w:t>
      </w:r>
    </w:p>
    <w:p w14:paraId="6A5A77B5" w14:textId="77777777" w:rsidR="003825C8" w:rsidRDefault="003825C8" w:rsidP="003825C8">
      <w:pPr>
        <w:pStyle w:val="Numbered"/>
      </w:pPr>
      <w:r>
        <w:lastRenderedPageBreak/>
        <w:t>Langr, J. (2015). Pragmatic Unit Testing in Java 8 with JUnit. Pragmatic Bookshelf.</w:t>
      </w:r>
    </w:p>
    <w:p w14:paraId="2BAF386A" w14:textId="77777777" w:rsidR="003825C8" w:rsidRDefault="003825C8" w:rsidP="003825C8">
      <w:pPr>
        <w:pStyle w:val="Numbered"/>
      </w:pPr>
      <w:r>
        <w:t>Koskela, L. (2007). Test Driven: TDD and Acceptance TDD for Java Developers. Manning Publications.</w:t>
      </w:r>
    </w:p>
    <w:p w14:paraId="07817FE3" w14:textId="54FC23B2" w:rsidR="00ED2393" w:rsidRDefault="000148B6" w:rsidP="004D6B64">
      <w:pPr>
        <w:pStyle w:val="Numbered"/>
      </w:pPr>
      <w:r w:rsidRPr="000148B6">
        <w:t>Pardo, R. (2008). The Evaluation and Optimization of Trading Strategies (2nd ed.). Wiley.</w:t>
      </w:r>
    </w:p>
    <w:p w14:paraId="249D96E7" w14:textId="77777777" w:rsidR="00755664" w:rsidRDefault="00755664" w:rsidP="00755664">
      <w:pPr>
        <w:pStyle w:val="Numbered"/>
        <w:rPr>
          <w:sz w:val="24"/>
        </w:rPr>
      </w:pPr>
      <w:r>
        <w:t>Dowd, K., &amp; Hutchinson, M. (2010). Measuring Market Risk (2nd ed.). Wiley.</w:t>
      </w:r>
    </w:p>
    <w:p w14:paraId="6875E489" w14:textId="77777777" w:rsidR="00755664" w:rsidRDefault="00755664" w:rsidP="004D6B64">
      <w:pPr>
        <w:pStyle w:val="Numbered"/>
      </w:pPr>
    </w:p>
    <w:p w14:paraId="6BDDD20E" w14:textId="77777777" w:rsidR="00307373" w:rsidRDefault="00307373" w:rsidP="00307373">
      <w:pPr>
        <w:pStyle w:val="Heading1"/>
      </w:pPr>
      <w:bookmarkStart w:id="162" w:name="_Toc131091386"/>
      <w:r w:rsidRPr="00307373">
        <w:lastRenderedPageBreak/>
        <w:t>Appendix</w:t>
      </w:r>
      <w:bookmarkEnd w:id="162"/>
    </w:p>
    <w:p w14:paraId="68FE1332" w14:textId="60A77CE3" w:rsidR="008C0153" w:rsidRPr="00443B25" w:rsidRDefault="00186F44" w:rsidP="00186F44">
      <w:pPr>
        <w:pStyle w:val="Heading2"/>
      </w:pPr>
      <w:bookmarkStart w:id="163" w:name="_Toc131091387"/>
      <w:r w:rsidRPr="00443B25">
        <w:t>API Document</w:t>
      </w:r>
      <w:bookmarkEnd w:id="163"/>
    </w:p>
    <w:p w14:paraId="01360073" w14:textId="1EA76AFC" w:rsidR="00186F44" w:rsidRDefault="00C540FE" w:rsidP="00C540FE">
      <w:pPr>
        <w:pStyle w:val="Heading3"/>
      </w:pPr>
      <w:bookmarkStart w:id="164" w:name="_Toc131091388"/>
      <w:r w:rsidRPr="00C540FE">
        <w:t>get_data_view</w:t>
      </w:r>
      <w:r>
        <w:t xml:space="preserve"> endpoint</w:t>
      </w:r>
      <w:bookmarkEnd w:id="164"/>
    </w:p>
    <w:p w14:paraId="6AF0B239" w14:textId="77777777" w:rsidR="00193E5F" w:rsidRDefault="00193E5F" w:rsidP="00193E5F">
      <w:pPr>
        <w:rPr>
          <w:lang w:eastAsia="en-US"/>
        </w:rPr>
      </w:pPr>
      <w:r>
        <w:rPr>
          <w:lang w:eastAsia="en-US"/>
        </w:rPr>
        <w:t>Endpoint: /get_data_view</w:t>
      </w:r>
    </w:p>
    <w:p w14:paraId="2EF22267" w14:textId="77777777" w:rsidR="00193E5F" w:rsidRDefault="00193E5F" w:rsidP="00193E5F">
      <w:pPr>
        <w:rPr>
          <w:lang w:eastAsia="en-US"/>
        </w:rPr>
      </w:pPr>
    </w:p>
    <w:p w14:paraId="1A1EA043" w14:textId="77777777" w:rsidR="00193E5F" w:rsidRDefault="00193E5F" w:rsidP="00193E5F">
      <w:pPr>
        <w:rPr>
          <w:lang w:eastAsia="en-US"/>
        </w:rPr>
      </w:pPr>
      <w:r>
        <w:rPr>
          <w:lang w:eastAsia="en-US"/>
        </w:rPr>
        <w:t>Method: POST</w:t>
      </w:r>
    </w:p>
    <w:p w14:paraId="23F6F1D3" w14:textId="77777777" w:rsidR="00193E5F" w:rsidRDefault="00193E5F" w:rsidP="00193E5F">
      <w:pPr>
        <w:rPr>
          <w:lang w:eastAsia="en-US"/>
        </w:rPr>
      </w:pPr>
    </w:p>
    <w:p w14:paraId="53A7EA11" w14:textId="77777777" w:rsidR="00193E5F" w:rsidRDefault="00193E5F" w:rsidP="00193E5F">
      <w:pPr>
        <w:rPr>
          <w:lang w:eastAsia="en-US"/>
        </w:rPr>
      </w:pPr>
      <w:r>
        <w:rPr>
          <w:lang w:eastAsia="en-US"/>
        </w:rPr>
        <w:t>Description: Receives user input for stock data and validates the data.</w:t>
      </w:r>
    </w:p>
    <w:p w14:paraId="6BCB73C7" w14:textId="77777777" w:rsidR="00193E5F" w:rsidRDefault="00193E5F" w:rsidP="00193E5F">
      <w:pPr>
        <w:rPr>
          <w:lang w:eastAsia="en-US"/>
        </w:rPr>
      </w:pPr>
    </w:p>
    <w:p w14:paraId="77257ED1" w14:textId="77777777" w:rsidR="00193E5F" w:rsidRDefault="00193E5F" w:rsidP="00193E5F">
      <w:pPr>
        <w:rPr>
          <w:lang w:eastAsia="en-US"/>
        </w:rPr>
      </w:pPr>
      <w:r>
        <w:rPr>
          <w:lang w:eastAsia="en-US"/>
        </w:rPr>
        <w:t>Request data:</w:t>
      </w:r>
    </w:p>
    <w:p w14:paraId="747F1CEC" w14:textId="77777777" w:rsidR="00193E5F" w:rsidRDefault="00193E5F" w:rsidP="00193E5F">
      <w:pPr>
        <w:rPr>
          <w:lang w:eastAsia="en-US"/>
        </w:rPr>
      </w:pPr>
      <w:r>
        <w:rPr>
          <w:lang w:eastAsia="en-US"/>
        </w:rPr>
        <w:t>JSON object containing the following data:</w:t>
      </w:r>
    </w:p>
    <w:p w14:paraId="4B857375" w14:textId="242E9972" w:rsidR="00193E5F" w:rsidRDefault="00193E5F" w:rsidP="00193E5F">
      <w:pPr>
        <w:rPr>
          <w:lang w:eastAsia="en-US"/>
        </w:rPr>
      </w:pPr>
    </w:p>
    <w:p w14:paraId="59AB34BB" w14:textId="77777777" w:rsidR="00193E5F" w:rsidRPr="00193E5F" w:rsidRDefault="00193E5F" w:rsidP="00193E5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93E5F">
        <w:rPr>
          <w:rFonts w:ascii="Courier New" w:hAnsi="Courier New" w:cs="Courier New"/>
          <w:color w:val="000000"/>
          <w:sz w:val="20"/>
          <w:szCs w:val="20"/>
        </w:rPr>
        <w:t>{</w:t>
      </w:r>
    </w:p>
    <w:p w14:paraId="1812D2FC" w14:textId="77777777" w:rsidR="00193E5F" w:rsidRPr="00193E5F" w:rsidRDefault="00193E5F" w:rsidP="00193E5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93E5F">
        <w:rPr>
          <w:rFonts w:ascii="Courier New" w:hAnsi="Courier New" w:cs="Courier New"/>
          <w:color w:val="000000"/>
          <w:sz w:val="20"/>
          <w:szCs w:val="20"/>
        </w:rPr>
        <w:t xml:space="preserve">  "stock_list": "AAPL,MSFT",</w:t>
      </w:r>
    </w:p>
    <w:p w14:paraId="2534DA5A" w14:textId="77777777" w:rsidR="00193E5F" w:rsidRPr="00193E5F" w:rsidRDefault="00193E5F" w:rsidP="00193E5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93E5F">
        <w:rPr>
          <w:rFonts w:ascii="Courier New" w:hAnsi="Courier New" w:cs="Courier New"/>
          <w:color w:val="000000"/>
          <w:sz w:val="20"/>
          <w:szCs w:val="20"/>
        </w:rPr>
        <w:t xml:space="preserve">  "portfolio_weights": "0.5,0.5",</w:t>
      </w:r>
    </w:p>
    <w:p w14:paraId="77A96923" w14:textId="77777777" w:rsidR="00193E5F" w:rsidRPr="00193E5F" w:rsidRDefault="00193E5F" w:rsidP="00193E5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93E5F">
        <w:rPr>
          <w:rFonts w:ascii="Courier New" w:hAnsi="Courier New" w:cs="Courier New"/>
          <w:color w:val="000000"/>
          <w:sz w:val="20"/>
          <w:szCs w:val="20"/>
        </w:rPr>
        <w:t xml:space="preserve">  "period": "501",</w:t>
      </w:r>
    </w:p>
    <w:p w14:paraId="393357A1" w14:textId="77777777" w:rsidR="00193E5F" w:rsidRPr="00193E5F" w:rsidRDefault="00193E5F" w:rsidP="00193E5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93E5F">
        <w:rPr>
          <w:rFonts w:ascii="Courier New" w:hAnsi="Courier New" w:cs="Courier New"/>
          <w:color w:val="000000"/>
          <w:sz w:val="20"/>
          <w:szCs w:val="20"/>
        </w:rPr>
        <w:t xml:space="preserve">  "Time": "1",</w:t>
      </w:r>
    </w:p>
    <w:p w14:paraId="01B59555" w14:textId="77777777" w:rsidR="00193E5F" w:rsidRPr="00193E5F" w:rsidRDefault="00193E5F" w:rsidP="00193E5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93E5F">
        <w:rPr>
          <w:rFonts w:ascii="Courier New" w:hAnsi="Courier New" w:cs="Courier New"/>
          <w:color w:val="000000"/>
          <w:sz w:val="20"/>
          <w:szCs w:val="20"/>
        </w:rPr>
        <w:t xml:space="preserve">  "InitialInvestment": "10000",</w:t>
      </w:r>
    </w:p>
    <w:p w14:paraId="2E2E8930" w14:textId="77777777" w:rsidR="00193E5F" w:rsidRPr="00193E5F" w:rsidRDefault="00193E5F" w:rsidP="00193E5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93E5F">
        <w:rPr>
          <w:rFonts w:ascii="Courier New" w:hAnsi="Courier New" w:cs="Courier New"/>
          <w:color w:val="000000"/>
          <w:sz w:val="20"/>
          <w:szCs w:val="20"/>
        </w:rPr>
        <w:t xml:space="preserve">  "confidence_level": "5"</w:t>
      </w:r>
    </w:p>
    <w:p w14:paraId="4A51CFD4" w14:textId="77777777" w:rsidR="00193E5F" w:rsidRPr="00193E5F" w:rsidRDefault="00193E5F" w:rsidP="00193E5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193E5F">
        <w:rPr>
          <w:rFonts w:ascii="Courier New" w:hAnsi="Courier New" w:cs="Courier New"/>
          <w:color w:val="000000"/>
          <w:sz w:val="20"/>
          <w:szCs w:val="20"/>
        </w:rPr>
        <w:t>}</w:t>
      </w:r>
    </w:p>
    <w:p w14:paraId="5DA9E034" w14:textId="77777777" w:rsidR="00193E5F" w:rsidRDefault="00193E5F" w:rsidP="00193E5F">
      <w:pPr>
        <w:rPr>
          <w:lang w:eastAsia="en-US"/>
        </w:rPr>
      </w:pPr>
      <w:r>
        <w:rPr>
          <w:lang w:eastAsia="en-US"/>
        </w:rPr>
        <w:t xml:space="preserve">  </w:t>
      </w:r>
    </w:p>
    <w:p w14:paraId="30BADE74" w14:textId="590B0BB2" w:rsidR="00193E5F" w:rsidRPr="00193E5F" w:rsidRDefault="00193E5F" w:rsidP="00193E5F">
      <w:pPr>
        <w:rPr>
          <w:lang w:eastAsia="en-US"/>
        </w:rPr>
      </w:pPr>
      <w:r>
        <w:rPr>
          <w:lang w:eastAsia="en-US"/>
        </w:rPr>
        <w:t>Response: A boolean value indicating if the user input is valid.</w:t>
      </w:r>
    </w:p>
    <w:p w14:paraId="3A6530FE" w14:textId="1DEB4ECA" w:rsidR="00C540FE" w:rsidRDefault="00522218" w:rsidP="00CB2587">
      <w:pPr>
        <w:pStyle w:val="Heading3"/>
      </w:pPr>
      <w:bookmarkStart w:id="165" w:name="_Toc131091389"/>
      <w:r w:rsidRPr="00522218">
        <w:t>graph_data</w:t>
      </w:r>
      <w:r w:rsidR="00CB2587">
        <w:t xml:space="preserve"> </w:t>
      </w:r>
      <w:r w:rsidR="00CB2587" w:rsidRPr="00CB2587">
        <w:t>endpoint</w:t>
      </w:r>
      <w:bookmarkEnd w:id="165"/>
    </w:p>
    <w:p w14:paraId="403D1D20" w14:textId="77777777" w:rsidR="00A95F6F" w:rsidRDefault="00A95F6F" w:rsidP="00A95F6F">
      <w:pPr>
        <w:rPr>
          <w:lang w:eastAsia="en-US"/>
        </w:rPr>
      </w:pPr>
      <w:r>
        <w:rPr>
          <w:lang w:eastAsia="en-US"/>
        </w:rPr>
        <w:t>Endpoint: /graph_data</w:t>
      </w:r>
    </w:p>
    <w:p w14:paraId="03933549" w14:textId="77777777" w:rsidR="00A95F6F" w:rsidRDefault="00A95F6F" w:rsidP="00A95F6F">
      <w:pPr>
        <w:rPr>
          <w:lang w:eastAsia="en-US"/>
        </w:rPr>
      </w:pPr>
    </w:p>
    <w:p w14:paraId="416FF122" w14:textId="77777777" w:rsidR="00A95F6F" w:rsidRDefault="00A95F6F" w:rsidP="00A95F6F">
      <w:pPr>
        <w:rPr>
          <w:lang w:eastAsia="en-US"/>
        </w:rPr>
      </w:pPr>
      <w:r>
        <w:rPr>
          <w:lang w:eastAsia="en-US"/>
        </w:rPr>
        <w:t>Method: POST</w:t>
      </w:r>
    </w:p>
    <w:p w14:paraId="7E82875B" w14:textId="77777777" w:rsidR="00A95F6F" w:rsidRDefault="00A95F6F" w:rsidP="00A95F6F">
      <w:pPr>
        <w:rPr>
          <w:lang w:eastAsia="en-US"/>
        </w:rPr>
      </w:pPr>
    </w:p>
    <w:p w14:paraId="708F9E60" w14:textId="77777777" w:rsidR="00A95F6F" w:rsidRDefault="00A95F6F" w:rsidP="00A95F6F">
      <w:pPr>
        <w:rPr>
          <w:lang w:eastAsia="en-US"/>
        </w:rPr>
      </w:pPr>
      <w:r>
        <w:rPr>
          <w:lang w:eastAsia="en-US"/>
        </w:rPr>
        <w:t>Description: Returns either the closing price data or return data for the portfolio stocks.</w:t>
      </w:r>
    </w:p>
    <w:p w14:paraId="50BBAD81" w14:textId="77777777" w:rsidR="00A95F6F" w:rsidRDefault="00A95F6F" w:rsidP="00A95F6F">
      <w:pPr>
        <w:rPr>
          <w:lang w:eastAsia="en-US"/>
        </w:rPr>
      </w:pPr>
    </w:p>
    <w:p w14:paraId="4AFC059B" w14:textId="77777777" w:rsidR="00A95F6F" w:rsidRDefault="00A95F6F" w:rsidP="00A95F6F">
      <w:pPr>
        <w:rPr>
          <w:lang w:eastAsia="en-US"/>
        </w:rPr>
      </w:pPr>
      <w:r>
        <w:rPr>
          <w:lang w:eastAsia="en-US"/>
        </w:rPr>
        <w:t>Request data:</w:t>
      </w:r>
    </w:p>
    <w:p w14:paraId="416FD9AF" w14:textId="77777777" w:rsidR="00A95F6F" w:rsidRDefault="00A95F6F" w:rsidP="00A95F6F">
      <w:pPr>
        <w:rPr>
          <w:lang w:eastAsia="en-US"/>
        </w:rPr>
      </w:pPr>
      <w:r>
        <w:rPr>
          <w:lang w:eastAsia="en-US"/>
        </w:rPr>
        <w:t>type (string): The type of data requested, either "ClosingPrice" or "Return".</w:t>
      </w:r>
    </w:p>
    <w:p w14:paraId="7AFEE843" w14:textId="77777777" w:rsidR="00A95F6F" w:rsidRDefault="00A95F6F" w:rsidP="00A95F6F">
      <w:pPr>
        <w:rPr>
          <w:lang w:eastAsia="en-US"/>
        </w:rPr>
      </w:pPr>
      <w:r>
        <w:rPr>
          <w:lang w:eastAsia="en-US"/>
        </w:rPr>
        <w:t xml:space="preserve">example : </w:t>
      </w:r>
    </w:p>
    <w:p w14:paraId="36187652"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lang w:eastAsia="en-US"/>
        </w:rPr>
        <w:t>{</w:t>
      </w:r>
    </w:p>
    <w:p w14:paraId="637FF543"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ab/>
        <w:t>"type":"ClosingPrice"</w:t>
      </w:r>
    </w:p>
    <w:p w14:paraId="3EF10480"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w:t>
      </w:r>
    </w:p>
    <w:p w14:paraId="0C765A4B" w14:textId="77777777" w:rsidR="00A95F6F" w:rsidRDefault="00A95F6F" w:rsidP="00A95F6F">
      <w:pPr>
        <w:rPr>
          <w:lang w:eastAsia="en-US"/>
        </w:rPr>
      </w:pPr>
    </w:p>
    <w:p w14:paraId="33729A42" w14:textId="77777777" w:rsidR="00A95F6F" w:rsidRDefault="00A95F6F" w:rsidP="00A95F6F">
      <w:pPr>
        <w:rPr>
          <w:lang w:eastAsia="en-US"/>
        </w:rPr>
      </w:pPr>
      <w:r>
        <w:rPr>
          <w:lang w:eastAsia="en-US"/>
        </w:rPr>
        <w:t>Response: JSON object containing the requested data.</w:t>
      </w:r>
    </w:p>
    <w:p w14:paraId="4E94937E" w14:textId="77777777" w:rsidR="00A95F6F" w:rsidRDefault="00A95F6F" w:rsidP="00A95F6F">
      <w:pPr>
        <w:rPr>
          <w:lang w:eastAsia="en-US"/>
        </w:rPr>
      </w:pPr>
      <w:r>
        <w:rPr>
          <w:lang w:eastAsia="en-US"/>
        </w:rPr>
        <w:t xml:space="preserve">ClosingPrice respone: </w:t>
      </w:r>
    </w:p>
    <w:p w14:paraId="3C568A4D"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lang w:eastAsia="en-US"/>
        </w:rPr>
        <w:t>{</w:t>
      </w:r>
    </w:p>
    <w:p w14:paraId="5F048609"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 xml:space="preserve">  "AAPL": {</w:t>
      </w:r>
    </w:p>
    <w:p w14:paraId="4B96EDD9"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 xml:space="preserve">    "2023-03-17 04:00:00": 155.0,</w:t>
      </w:r>
    </w:p>
    <w:p w14:paraId="782F6ADB"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 xml:space="preserve">    "2023-03-20 04:00:00": 157.3999938965,</w:t>
      </w:r>
    </w:p>
    <w:p w14:paraId="4E234945"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 xml:space="preserve">    ...</w:t>
      </w:r>
    </w:p>
    <w:p w14:paraId="3ABEC3B1"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 xml:space="preserve">  },</w:t>
      </w:r>
    </w:p>
    <w:p w14:paraId="43663F28"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lastRenderedPageBreak/>
        <w:t xml:space="preserve">  "TSLA": {</w:t>
      </w:r>
    </w:p>
    <w:p w14:paraId="4491C3EA"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 xml:space="preserve">    "2023-03-17 04:00:00": 180.1300048828,</w:t>
      </w:r>
    </w:p>
    <w:p w14:paraId="2715AE71"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 xml:space="preserve">    "2023-03-20 04:00:00": 183.25,</w:t>
      </w:r>
    </w:p>
    <w:p w14:paraId="05D1F501"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 xml:space="preserve">    ...</w:t>
      </w:r>
    </w:p>
    <w:p w14:paraId="62B0D392"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 xml:space="preserve">  }</w:t>
      </w:r>
    </w:p>
    <w:p w14:paraId="34B16853"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w:t>
      </w:r>
    </w:p>
    <w:p w14:paraId="14FBFB4B" w14:textId="77777777" w:rsidR="00A95F6F" w:rsidRDefault="00A95F6F" w:rsidP="00A95F6F">
      <w:pPr>
        <w:rPr>
          <w:lang w:eastAsia="en-US"/>
        </w:rPr>
      </w:pPr>
    </w:p>
    <w:p w14:paraId="4631DE6F" w14:textId="77777777" w:rsidR="00A95F6F" w:rsidRDefault="00A95F6F" w:rsidP="00A95F6F">
      <w:pPr>
        <w:rPr>
          <w:lang w:eastAsia="en-US"/>
        </w:rPr>
      </w:pPr>
    </w:p>
    <w:p w14:paraId="022F1820" w14:textId="77777777" w:rsidR="00A95F6F" w:rsidRDefault="00A95F6F" w:rsidP="00A95F6F">
      <w:pPr>
        <w:rPr>
          <w:lang w:eastAsia="en-US"/>
        </w:rPr>
      </w:pPr>
      <w:r>
        <w:rPr>
          <w:lang w:eastAsia="en-US"/>
        </w:rPr>
        <w:t>Return respone:</w:t>
      </w:r>
    </w:p>
    <w:p w14:paraId="6F89F480"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lang w:eastAsia="en-US"/>
        </w:rPr>
        <w:t>{</w:t>
      </w:r>
    </w:p>
    <w:p w14:paraId="1A75D241"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 xml:space="preserve">  "AAPL": {</w:t>
      </w:r>
    </w:p>
    <w:p w14:paraId="350FD5EA"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 xml:space="preserve">    "2023-03-17 04:00:00": -0.0054540011,</w:t>
      </w:r>
    </w:p>
    <w:p w14:paraId="3B8E44BB"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 xml:space="preserve">    "2023-03-20 04:00:00": 0.0154838316,</w:t>
      </w:r>
    </w:p>
    <w:p w14:paraId="5BEF81CA"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 xml:space="preserve">    ...</w:t>
      </w:r>
    </w:p>
    <w:p w14:paraId="0E5303A5"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 xml:space="preserve">  },</w:t>
      </w:r>
    </w:p>
    <w:p w14:paraId="21BF7B94"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 xml:space="preserve">  "TSLA": {</w:t>
      </w:r>
    </w:p>
    <w:p w14:paraId="49F49DCE" w14:textId="150B2B0D"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 xml:space="preserve">    "2023-03-17 04:00:00": 0.003440011,</w:t>
      </w:r>
    </w:p>
    <w:p w14:paraId="4856B4CA" w14:textId="687F4652"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 xml:space="preserve">    "2023-03-20 04:00:00": </w:t>
      </w:r>
      <w:r w:rsidR="00346363">
        <w:rPr>
          <w:rFonts w:ascii="Courier New" w:hAnsi="Courier New" w:cs="Courier New"/>
          <w:color w:val="000000"/>
          <w:sz w:val="20"/>
          <w:szCs w:val="20"/>
        </w:rPr>
        <w:t>-</w:t>
      </w:r>
      <w:r w:rsidRPr="00A95F6F">
        <w:rPr>
          <w:rFonts w:ascii="Courier New" w:hAnsi="Courier New" w:cs="Courier New"/>
          <w:color w:val="000000"/>
          <w:sz w:val="20"/>
          <w:szCs w:val="20"/>
        </w:rPr>
        <w:t>0.0154356716,</w:t>
      </w:r>
    </w:p>
    <w:p w14:paraId="416271C4"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 xml:space="preserve">    ...</w:t>
      </w:r>
    </w:p>
    <w:p w14:paraId="78B33182"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 xml:space="preserve">  }</w:t>
      </w:r>
    </w:p>
    <w:p w14:paraId="0D7F491B" w14:textId="77777777" w:rsidR="00A95F6F" w:rsidRPr="00A95F6F" w:rsidRDefault="00A95F6F" w:rsidP="00A95F6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95F6F">
        <w:rPr>
          <w:rFonts w:ascii="Courier New" w:hAnsi="Courier New" w:cs="Courier New"/>
          <w:color w:val="000000"/>
          <w:sz w:val="20"/>
          <w:szCs w:val="20"/>
        </w:rPr>
        <w:t>}</w:t>
      </w:r>
    </w:p>
    <w:p w14:paraId="58DAF9B1" w14:textId="6335EFAF" w:rsidR="00522218" w:rsidRDefault="00522218" w:rsidP="00CB2587">
      <w:pPr>
        <w:pStyle w:val="Heading3"/>
      </w:pPr>
      <w:bookmarkStart w:id="166" w:name="_Toc131091390"/>
      <w:r w:rsidRPr="00522218">
        <w:t>simulation</w:t>
      </w:r>
      <w:r w:rsidR="00CB2587">
        <w:t xml:space="preserve"> </w:t>
      </w:r>
      <w:r w:rsidR="00CB2587" w:rsidRPr="00CB2587">
        <w:t>endpoint</w:t>
      </w:r>
      <w:bookmarkEnd w:id="166"/>
    </w:p>
    <w:p w14:paraId="5C423913" w14:textId="77777777" w:rsidR="005F4BFE" w:rsidRDefault="005F4BFE" w:rsidP="005F4BFE">
      <w:pPr>
        <w:rPr>
          <w:lang w:eastAsia="en-US"/>
        </w:rPr>
      </w:pPr>
      <w:r>
        <w:rPr>
          <w:lang w:eastAsia="en-US"/>
        </w:rPr>
        <w:t>Endpoint: /simulation</w:t>
      </w:r>
    </w:p>
    <w:p w14:paraId="73946857" w14:textId="77777777" w:rsidR="005F4BFE" w:rsidRDefault="005F4BFE" w:rsidP="005F4BFE">
      <w:pPr>
        <w:rPr>
          <w:lang w:eastAsia="en-US"/>
        </w:rPr>
      </w:pPr>
    </w:p>
    <w:p w14:paraId="1F73B4AA" w14:textId="77777777" w:rsidR="005F4BFE" w:rsidRDefault="005F4BFE" w:rsidP="005F4BFE">
      <w:pPr>
        <w:rPr>
          <w:lang w:eastAsia="en-US"/>
        </w:rPr>
      </w:pPr>
      <w:r>
        <w:rPr>
          <w:lang w:eastAsia="en-US"/>
        </w:rPr>
        <w:t>Method: POST</w:t>
      </w:r>
    </w:p>
    <w:p w14:paraId="34E69654" w14:textId="77777777" w:rsidR="005F4BFE" w:rsidRDefault="005F4BFE" w:rsidP="005F4BFE">
      <w:pPr>
        <w:rPr>
          <w:lang w:eastAsia="en-US"/>
        </w:rPr>
      </w:pPr>
    </w:p>
    <w:p w14:paraId="0D21F3AE" w14:textId="77777777" w:rsidR="005F4BFE" w:rsidRDefault="005F4BFE" w:rsidP="005F4BFE">
      <w:pPr>
        <w:rPr>
          <w:lang w:eastAsia="en-US"/>
        </w:rPr>
      </w:pPr>
      <w:r>
        <w:rPr>
          <w:lang w:eastAsia="en-US"/>
        </w:rPr>
        <w:t>Description: Runs the selected VaR simulation method and returns the calculated VaR.</w:t>
      </w:r>
    </w:p>
    <w:p w14:paraId="6A8E018C" w14:textId="77777777" w:rsidR="005F4BFE" w:rsidRDefault="005F4BFE" w:rsidP="005F4BFE">
      <w:pPr>
        <w:rPr>
          <w:lang w:eastAsia="en-US"/>
        </w:rPr>
      </w:pPr>
    </w:p>
    <w:p w14:paraId="64DE3F8F" w14:textId="77777777" w:rsidR="005F4BFE" w:rsidRDefault="005F4BFE" w:rsidP="005F4BFE">
      <w:pPr>
        <w:rPr>
          <w:lang w:eastAsia="en-US"/>
        </w:rPr>
      </w:pPr>
      <w:r>
        <w:rPr>
          <w:lang w:eastAsia="en-US"/>
        </w:rPr>
        <w:t>Request data:</w:t>
      </w:r>
    </w:p>
    <w:p w14:paraId="3D3939C6" w14:textId="77777777" w:rsidR="005F4BFE" w:rsidRDefault="005F4BFE" w:rsidP="005F4BFE">
      <w:pPr>
        <w:rPr>
          <w:lang w:eastAsia="en-US"/>
        </w:rPr>
      </w:pPr>
    </w:p>
    <w:p w14:paraId="576A3F30" w14:textId="77777777" w:rsidR="005F4BFE" w:rsidRDefault="005F4BFE" w:rsidP="005F4BFE">
      <w:pPr>
        <w:rPr>
          <w:lang w:eastAsia="en-US"/>
        </w:rPr>
      </w:pPr>
      <w:r>
        <w:rPr>
          <w:lang w:eastAsia="en-US"/>
        </w:rPr>
        <w:t>method (string): The method to use for the simulation. Options: "hs", "mb_1", "mb_2", "ms_1", "ms_2".</w:t>
      </w:r>
    </w:p>
    <w:p w14:paraId="01D58A1A" w14:textId="10F3B4FA" w:rsidR="005F4BFE" w:rsidRDefault="005F4BFE" w:rsidP="005F4BFE">
      <w:pPr>
        <w:rPr>
          <w:lang w:eastAsia="en-US"/>
        </w:rPr>
      </w:pPr>
      <w:r>
        <w:rPr>
          <w:lang w:eastAsia="en-US"/>
        </w:rPr>
        <w:t xml:space="preserve">example : </w:t>
      </w:r>
    </w:p>
    <w:p w14:paraId="781FC568" w14:textId="77777777" w:rsidR="005F4BFE" w:rsidRPr="00D449FC"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w:t>
      </w:r>
    </w:p>
    <w:p w14:paraId="75E52F4D" w14:textId="77777777" w:rsidR="005F4BFE" w:rsidRPr="00D449FC"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ab/>
        <w:t>"method":"hs"</w:t>
      </w:r>
    </w:p>
    <w:p w14:paraId="74548BF0" w14:textId="77777777" w:rsidR="005F4BFE" w:rsidRPr="00D449FC"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w:t>
      </w:r>
    </w:p>
    <w:p w14:paraId="566FB09A" w14:textId="77777777" w:rsidR="005F4BFE" w:rsidRDefault="005F4BFE" w:rsidP="005F4BFE">
      <w:pPr>
        <w:rPr>
          <w:lang w:eastAsia="en-US"/>
        </w:rPr>
      </w:pPr>
    </w:p>
    <w:p w14:paraId="15D6F6AA" w14:textId="77777777" w:rsidR="005F4BFE" w:rsidRDefault="005F4BFE" w:rsidP="005F4BFE">
      <w:pPr>
        <w:rPr>
          <w:lang w:eastAsia="en-US"/>
        </w:rPr>
      </w:pPr>
      <w:r>
        <w:rPr>
          <w:lang w:eastAsia="en-US"/>
        </w:rPr>
        <w:t>Response: JSON object containing the calculated VaR.</w:t>
      </w:r>
    </w:p>
    <w:p w14:paraId="72C18EC1" w14:textId="77777777" w:rsidR="005F4BFE" w:rsidRDefault="005F4BFE" w:rsidP="005F4BFE">
      <w:pPr>
        <w:rPr>
          <w:lang w:eastAsia="en-US"/>
        </w:rPr>
      </w:pPr>
      <w:r>
        <w:rPr>
          <w:lang w:eastAsia="en-US"/>
        </w:rPr>
        <w:t>For method "mb_1", "mb_2" response is as follow :</w:t>
      </w:r>
    </w:p>
    <w:p w14:paraId="20479BEC" w14:textId="77777777" w:rsidR="005F4BFE" w:rsidRPr="00D449FC"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w:t>
      </w:r>
    </w:p>
    <w:p w14:paraId="76356D2B" w14:textId="77777777" w:rsidR="005F4BFE" w:rsidRPr="00D449FC"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ab/>
        <w:t>"hVaR": 267.56053408332025,</w:t>
      </w:r>
    </w:p>
    <w:p w14:paraId="7AAA12EA" w14:textId="77777777" w:rsidR="005F4BFE" w:rsidRPr="00D449FC"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ab/>
        <w:t>"InitialInvestment": 10000.0</w:t>
      </w:r>
    </w:p>
    <w:p w14:paraId="69A4846E" w14:textId="77777777" w:rsidR="005F4BFE" w:rsidRPr="00D449FC"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w:t>
      </w:r>
    </w:p>
    <w:p w14:paraId="36586962" w14:textId="77777777" w:rsidR="005F4BFE" w:rsidRDefault="005F4BFE" w:rsidP="005F4BFE">
      <w:pPr>
        <w:rPr>
          <w:lang w:eastAsia="en-US"/>
        </w:rPr>
      </w:pPr>
      <w:r>
        <w:rPr>
          <w:lang w:eastAsia="en-US"/>
        </w:rPr>
        <w:t>For method "hs", "ms_1", "ms_2" response is as follow :</w:t>
      </w:r>
    </w:p>
    <w:p w14:paraId="50364FD0" w14:textId="77777777" w:rsidR="005F4BFE" w:rsidRPr="00D449FC"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w:t>
      </w:r>
    </w:p>
    <w:p w14:paraId="4EA0B1CF" w14:textId="77777777" w:rsidR="005F4BFE" w:rsidRPr="00D449FC"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ab/>
        <w:t>"hVaR": 267.56053408332025,</w:t>
      </w:r>
    </w:p>
    <w:p w14:paraId="05D22479" w14:textId="77777777" w:rsidR="005F4BFE" w:rsidRPr="00D449FC"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ab/>
        <w:t>"hVaR": 208.23633048603963,</w:t>
      </w:r>
    </w:p>
    <w:p w14:paraId="69CDFA5D" w14:textId="77777777" w:rsidR="005F4BFE" w:rsidRPr="00D449FC"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ab/>
        <w:t>"InitialInvestment": 10000.0</w:t>
      </w:r>
    </w:p>
    <w:p w14:paraId="1E0ABBC5" w14:textId="77777777" w:rsidR="005F4BFE" w:rsidRPr="00D449FC" w:rsidRDefault="005F4BFE" w:rsidP="005F4BF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lastRenderedPageBreak/>
        <w:t>}</w:t>
      </w:r>
    </w:p>
    <w:p w14:paraId="062ECF09" w14:textId="0A820C8A" w:rsidR="00522218" w:rsidRDefault="00522218" w:rsidP="00CB2587">
      <w:pPr>
        <w:pStyle w:val="Heading3"/>
      </w:pPr>
      <w:bookmarkStart w:id="167" w:name="_Toc131091391"/>
      <w:r w:rsidRPr="00522218">
        <w:t>option_data</w:t>
      </w:r>
      <w:r w:rsidR="00CB2587">
        <w:t xml:space="preserve"> </w:t>
      </w:r>
      <w:r w:rsidR="00CB2587" w:rsidRPr="00CB2587">
        <w:t>endpoint</w:t>
      </w:r>
      <w:bookmarkEnd w:id="167"/>
    </w:p>
    <w:p w14:paraId="45DC2E82" w14:textId="77777777" w:rsidR="007A32F8" w:rsidRDefault="007A32F8" w:rsidP="007A32F8">
      <w:pPr>
        <w:rPr>
          <w:lang w:eastAsia="en-US"/>
        </w:rPr>
      </w:pPr>
      <w:r>
        <w:rPr>
          <w:lang w:eastAsia="en-US"/>
        </w:rPr>
        <w:t>Endpoint: /option_data</w:t>
      </w:r>
    </w:p>
    <w:p w14:paraId="2AF1054C" w14:textId="77777777" w:rsidR="007A32F8" w:rsidRDefault="007A32F8" w:rsidP="007A32F8">
      <w:pPr>
        <w:rPr>
          <w:lang w:eastAsia="en-US"/>
        </w:rPr>
      </w:pPr>
    </w:p>
    <w:p w14:paraId="7B6506CD" w14:textId="77777777" w:rsidR="007A32F8" w:rsidRDefault="007A32F8" w:rsidP="007A32F8">
      <w:pPr>
        <w:rPr>
          <w:lang w:eastAsia="en-US"/>
        </w:rPr>
      </w:pPr>
      <w:r>
        <w:rPr>
          <w:lang w:eastAsia="en-US"/>
        </w:rPr>
        <w:t>Method: POST</w:t>
      </w:r>
    </w:p>
    <w:p w14:paraId="6DC2F0A3" w14:textId="77777777" w:rsidR="007A32F8" w:rsidRDefault="007A32F8" w:rsidP="007A32F8">
      <w:pPr>
        <w:rPr>
          <w:lang w:eastAsia="en-US"/>
        </w:rPr>
      </w:pPr>
    </w:p>
    <w:p w14:paraId="6A969B51" w14:textId="77777777" w:rsidR="007A32F8" w:rsidRDefault="007A32F8" w:rsidP="007A32F8">
      <w:pPr>
        <w:rPr>
          <w:lang w:eastAsia="en-US"/>
        </w:rPr>
      </w:pPr>
      <w:r>
        <w:rPr>
          <w:lang w:eastAsia="en-US"/>
        </w:rPr>
        <w:t>Description: Receives and validates user input for option data.</w:t>
      </w:r>
    </w:p>
    <w:p w14:paraId="2ED1673E" w14:textId="77777777" w:rsidR="007A32F8" w:rsidRDefault="007A32F8" w:rsidP="007A32F8">
      <w:pPr>
        <w:rPr>
          <w:lang w:eastAsia="en-US"/>
        </w:rPr>
      </w:pPr>
    </w:p>
    <w:p w14:paraId="32726FD2" w14:textId="77777777" w:rsidR="007A32F8" w:rsidRDefault="007A32F8" w:rsidP="007A32F8">
      <w:pPr>
        <w:rPr>
          <w:lang w:eastAsia="en-US"/>
        </w:rPr>
      </w:pPr>
      <w:r>
        <w:rPr>
          <w:lang w:eastAsia="en-US"/>
        </w:rPr>
        <w:t>Request data: JSON object containing the following data:</w:t>
      </w:r>
    </w:p>
    <w:p w14:paraId="6B91CB0D" w14:textId="77777777" w:rsidR="007A32F8" w:rsidRPr="00D449FC" w:rsidRDefault="007A32F8" w:rsidP="007A32F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w:t>
      </w:r>
    </w:p>
    <w:p w14:paraId="5327965A" w14:textId="77777777" w:rsidR="007A32F8" w:rsidRPr="00D449FC" w:rsidRDefault="007A32F8" w:rsidP="007A32F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 xml:space="preserve">  "confidence_level": "5",</w:t>
      </w:r>
    </w:p>
    <w:p w14:paraId="30BFD270" w14:textId="77777777" w:rsidR="007A32F8" w:rsidRPr="00D449FC" w:rsidRDefault="007A32F8" w:rsidP="007A32F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 xml:space="preserve">  "expiration_date": "2023-12-12,2023-12-24",</w:t>
      </w:r>
    </w:p>
    <w:p w14:paraId="49F8E110" w14:textId="77777777" w:rsidR="007A32F8" w:rsidRPr="00D449FC" w:rsidRDefault="007A32F8" w:rsidP="007A32F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 xml:space="preserve">  "number_of_options": "10,10",</w:t>
      </w:r>
    </w:p>
    <w:p w14:paraId="6BDEFC80" w14:textId="77777777" w:rsidR="007A32F8" w:rsidRPr="00D449FC" w:rsidRDefault="007A32F8" w:rsidP="007A32F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 xml:space="preserve">  "option_type": "call,put",</w:t>
      </w:r>
    </w:p>
    <w:p w14:paraId="6489A499" w14:textId="77777777" w:rsidR="007A32F8" w:rsidRPr="00D449FC" w:rsidRDefault="007A32F8" w:rsidP="007A32F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 xml:space="preserve">  "portfolio_weights": "0.5,0.5",</w:t>
      </w:r>
    </w:p>
    <w:p w14:paraId="0F7C6338" w14:textId="77777777" w:rsidR="007A32F8" w:rsidRPr="00D449FC" w:rsidRDefault="007A32F8" w:rsidP="007A32F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 xml:space="preserve">  "risk_free_rate": "0.05",</w:t>
      </w:r>
    </w:p>
    <w:p w14:paraId="31F70275" w14:textId="77777777" w:rsidR="007A32F8" w:rsidRPr="00D449FC" w:rsidRDefault="007A32F8" w:rsidP="007A32F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 xml:space="preserve">  "stock_list": "AAPL,MSFT",</w:t>
      </w:r>
    </w:p>
    <w:p w14:paraId="6C26154C" w14:textId="77777777" w:rsidR="007A32F8" w:rsidRPr="00D449FC" w:rsidRDefault="007A32F8" w:rsidP="007A32F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 xml:space="preserve">  "strike_price": "150,120"</w:t>
      </w:r>
    </w:p>
    <w:p w14:paraId="0C0BF9CD" w14:textId="77777777" w:rsidR="007A32F8" w:rsidRPr="00D449FC" w:rsidRDefault="007A32F8" w:rsidP="007A32F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w:t>
      </w:r>
    </w:p>
    <w:p w14:paraId="48C9C5DB" w14:textId="77777777" w:rsidR="007A32F8" w:rsidRDefault="007A32F8" w:rsidP="007A32F8">
      <w:pPr>
        <w:rPr>
          <w:lang w:eastAsia="en-US"/>
        </w:rPr>
      </w:pPr>
    </w:p>
    <w:p w14:paraId="3D5C6825" w14:textId="7FB84157" w:rsidR="007A32F8" w:rsidRPr="007A32F8" w:rsidRDefault="007A32F8" w:rsidP="007A32F8">
      <w:pPr>
        <w:rPr>
          <w:lang w:eastAsia="en-US"/>
        </w:rPr>
      </w:pPr>
      <w:r>
        <w:rPr>
          <w:lang w:eastAsia="en-US"/>
        </w:rPr>
        <w:t>Response: A boolean value indicating if the user input is valid.</w:t>
      </w:r>
    </w:p>
    <w:p w14:paraId="3242E04A" w14:textId="7CC3E4C5" w:rsidR="00522218" w:rsidRDefault="00522218" w:rsidP="00CB2587">
      <w:pPr>
        <w:pStyle w:val="Heading3"/>
      </w:pPr>
      <w:bookmarkStart w:id="168" w:name="_Toc131091392"/>
      <w:r w:rsidRPr="00522218">
        <w:t>option_var</w:t>
      </w:r>
      <w:r w:rsidR="00CB2587">
        <w:t xml:space="preserve"> </w:t>
      </w:r>
      <w:r w:rsidR="00CB2587" w:rsidRPr="00CB2587">
        <w:t>endpoint</w:t>
      </w:r>
      <w:bookmarkEnd w:id="168"/>
    </w:p>
    <w:p w14:paraId="75F2B059" w14:textId="77777777" w:rsidR="00DC376A" w:rsidRDefault="00DC376A" w:rsidP="00DC376A">
      <w:pPr>
        <w:rPr>
          <w:lang w:eastAsia="en-US"/>
        </w:rPr>
      </w:pPr>
      <w:r>
        <w:rPr>
          <w:lang w:eastAsia="en-US"/>
        </w:rPr>
        <w:t>Endpoint: /option_var</w:t>
      </w:r>
    </w:p>
    <w:p w14:paraId="7A643BD1" w14:textId="77777777" w:rsidR="00DC376A" w:rsidRDefault="00DC376A" w:rsidP="00DC376A">
      <w:pPr>
        <w:rPr>
          <w:lang w:eastAsia="en-US"/>
        </w:rPr>
      </w:pPr>
    </w:p>
    <w:p w14:paraId="7257B9EF" w14:textId="77777777" w:rsidR="00DC376A" w:rsidRDefault="00DC376A" w:rsidP="00DC376A">
      <w:pPr>
        <w:rPr>
          <w:lang w:eastAsia="en-US"/>
        </w:rPr>
      </w:pPr>
      <w:r>
        <w:rPr>
          <w:lang w:eastAsia="en-US"/>
        </w:rPr>
        <w:t>Method: POST</w:t>
      </w:r>
    </w:p>
    <w:p w14:paraId="2A84ED27" w14:textId="77777777" w:rsidR="00DC376A" w:rsidRDefault="00DC376A" w:rsidP="00DC376A">
      <w:pPr>
        <w:rPr>
          <w:lang w:eastAsia="en-US"/>
        </w:rPr>
      </w:pPr>
    </w:p>
    <w:p w14:paraId="488AB73A" w14:textId="77777777" w:rsidR="00DC376A" w:rsidRDefault="00DC376A" w:rsidP="00DC376A">
      <w:pPr>
        <w:rPr>
          <w:lang w:eastAsia="en-US"/>
        </w:rPr>
      </w:pPr>
      <w:r>
        <w:rPr>
          <w:lang w:eastAsia="en-US"/>
        </w:rPr>
        <w:t>Description: Calculates the Option VaR using the specified method (either "hs" or "ms").</w:t>
      </w:r>
    </w:p>
    <w:p w14:paraId="0CA3FF8B" w14:textId="77777777" w:rsidR="00DC376A" w:rsidRDefault="00DC376A" w:rsidP="00DC376A">
      <w:pPr>
        <w:rPr>
          <w:lang w:eastAsia="en-US"/>
        </w:rPr>
      </w:pPr>
    </w:p>
    <w:p w14:paraId="0A8F3850" w14:textId="77777777" w:rsidR="00DC376A" w:rsidRDefault="00DC376A" w:rsidP="00DC376A">
      <w:pPr>
        <w:rPr>
          <w:lang w:eastAsia="en-US"/>
        </w:rPr>
      </w:pPr>
      <w:r>
        <w:rPr>
          <w:lang w:eastAsia="en-US"/>
        </w:rPr>
        <w:t>Request data:</w:t>
      </w:r>
    </w:p>
    <w:p w14:paraId="33700D1C" w14:textId="77777777" w:rsidR="00DC376A" w:rsidRDefault="00DC376A" w:rsidP="00DC376A">
      <w:pPr>
        <w:rPr>
          <w:lang w:eastAsia="en-US"/>
        </w:rPr>
      </w:pPr>
    </w:p>
    <w:p w14:paraId="6CB3BFEA" w14:textId="77777777" w:rsidR="00DC376A" w:rsidRDefault="00DC376A" w:rsidP="00DC376A">
      <w:pPr>
        <w:rPr>
          <w:lang w:eastAsia="en-US"/>
        </w:rPr>
      </w:pPr>
      <w:r>
        <w:rPr>
          <w:lang w:eastAsia="en-US"/>
        </w:rPr>
        <w:t>method (string): The method to use for the Option VaR calculation. Options: "hs", "ms".</w:t>
      </w:r>
    </w:p>
    <w:p w14:paraId="28F652D1" w14:textId="578B2CE1" w:rsidR="00DC376A" w:rsidRDefault="00DC376A" w:rsidP="00DC376A">
      <w:pPr>
        <w:rPr>
          <w:lang w:eastAsia="en-US"/>
        </w:rPr>
      </w:pPr>
      <w:r>
        <w:rPr>
          <w:lang w:eastAsia="en-US"/>
        </w:rPr>
        <w:t xml:space="preserve">example: </w:t>
      </w:r>
    </w:p>
    <w:p w14:paraId="0CD3DE9E" w14:textId="77777777" w:rsidR="00DC376A" w:rsidRPr="00D449FC" w:rsidRDefault="00DC376A" w:rsidP="00DC37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w:t>
      </w:r>
    </w:p>
    <w:p w14:paraId="370FF9D6" w14:textId="77777777" w:rsidR="00DC376A" w:rsidRPr="00D449FC" w:rsidRDefault="00DC376A" w:rsidP="00DC37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ab/>
        <w:t>"method":"hs"</w:t>
      </w:r>
    </w:p>
    <w:p w14:paraId="7AF0678C" w14:textId="77777777" w:rsidR="00DC376A" w:rsidRPr="00D449FC" w:rsidRDefault="00DC376A" w:rsidP="00DC37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w:t>
      </w:r>
    </w:p>
    <w:p w14:paraId="5B9DDAC4" w14:textId="77777777" w:rsidR="00DC376A" w:rsidRDefault="00DC376A" w:rsidP="00DC376A">
      <w:pPr>
        <w:rPr>
          <w:lang w:eastAsia="en-US"/>
        </w:rPr>
      </w:pPr>
    </w:p>
    <w:p w14:paraId="51DE8950" w14:textId="77777777" w:rsidR="00DC376A" w:rsidRDefault="00DC376A" w:rsidP="00DC376A">
      <w:pPr>
        <w:rPr>
          <w:lang w:eastAsia="en-US"/>
        </w:rPr>
      </w:pPr>
      <w:r>
        <w:rPr>
          <w:lang w:eastAsia="en-US"/>
        </w:rPr>
        <w:t>Response: JSON object containing the calculated Option VaR.</w:t>
      </w:r>
    </w:p>
    <w:p w14:paraId="6DD1D356" w14:textId="77777777" w:rsidR="00DC376A" w:rsidRPr="00D449FC" w:rsidRDefault="00DC376A" w:rsidP="00DC37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w:t>
      </w:r>
    </w:p>
    <w:p w14:paraId="25A57CBC" w14:textId="77777777" w:rsidR="00DC376A" w:rsidRPr="00D449FC" w:rsidRDefault="00DC376A" w:rsidP="00DC37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ab/>
        <w:t>"VaR": 267.56053408332025,</w:t>
      </w:r>
    </w:p>
    <w:p w14:paraId="24F957C0" w14:textId="58AF00C0" w:rsidR="00DC376A" w:rsidRPr="00D449FC" w:rsidRDefault="00DC376A" w:rsidP="00DC376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D449FC">
        <w:rPr>
          <w:rFonts w:ascii="Courier New" w:hAnsi="Courier New" w:cs="Courier New"/>
          <w:sz w:val="20"/>
          <w:szCs w:val="20"/>
          <w:lang w:eastAsia="en-US"/>
        </w:rPr>
        <w:t>}</w:t>
      </w:r>
    </w:p>
    <w:p w14:paraId="4B54E068" w14:textId="77777777" w:rsidR="008C0153" w:rsidRDefault="008C0153" w:rsidP="008C0153">
      <w:pPr>
        <w:pStyle w:val="Heading2"/>
        <w:rPr>
          <w:highlight w:val="yellow"/>
        </w:rPr>
      </w:pPr>
      <w:bookmarkStart w:id="169" w:name="_Toc131091393"/>
      <w:r w:rsidRPr="00D47915">
        <w:rPr>
          <w:highlight w:val="yellow"/>
        </w:rPr>
        <w:t>User manual</w:t>
      </w:r>
      <w:bookmarkEnd w:id="169"/>
    </w:p>
    <w:p w14:paraId="1ADE411E" w14:textId="77777777" w:rsidR="00890345" w:rsidRDefault="00890345" w:rsidP="00890345">
      <w:pPr>
        <w:rPr>
          <w:highlight w:val="yellow"/>
          <w:lang w:eastAsia="en-US"/>
        </w:rPr>
      </w:pPr>
    </w:p>
    <w:p w14:paraId="496BF678" w14:textId="77777777" w:rsidR="003D6DA2" w:rsidRPr="003D6DA2" w:rsidRDefault="003D6DA2" w:rsidP="003D6DA2">
      <w:pPr>
        <w:rPr>
          <w:lang w:eastAsia="en-US"/>
        </w:rPr>
      </w:pPr>
      <w:r w:rsidRPr="003D6DA2">
        <w:rPr>
          <w:lang w:eastAsia="en-US"/>
        </w:rPr>
        <w:lastRenderedPageBreak/>
        <w:t>This user manual will guide you through using the Value-at-Risk (VaR) Web App and API to perform various financial calculations and retrieve historical stock data.</w:t>
      </w:r>
    </w:p>
    <w:p w14:paraId="66BEE043" w14:textId="77777777" w:rsidR="00F91307" w:rsidRDefault="00F91307" w:rsidP="00890345">
      <w:pPr>
        <w:rPr>
          <w:lang w:eastAsia="en-US"/>
        </w:rPr>
      </w:pPr>
    </w:p>
    <w:p w14:paraId="2741CBE4" w14:textId="73D91961" w:rsidR="003D6DA2" w:rsidRDefault="003D6DA2" w:rsidP="003D6DA2">
      <w:pPr>
        <w:pStyle w:val="Heading3"/>
      </w:pPr>
      <w:bookmarkStart w:id="170" w:name="_Toc131091394"/>
      <w:r w:rsidRPr="003D6DA2">
        <w:t>Installation</w:t>
      </w:r>
      <w:bookmarkEnd w:id="170"/>
    </w:p>
    <w:p w14:paraId="1F35894F" w14:textId="6B281628" w:rsidR="000C5B6D" w:rsidRDefault="000C5B6D" w:rsidP="000C5B6D">
      <w:pPr>
        <w:rPr>
          <w:lang w:eastAsia="en-US"/>
        </w:rPr>
      </w:pPr>
      <w:r>
        <w:rPr>
          <w:lang w:eastAsia="en-US"/>
        </w:rPr>
        <w:t>before you start make sure you have pip and python install in your computer</w:t>
      </w:r>
      <w:r>
        <w:rPr>
          <w:lang w:eastAsia="en-US"/>
        </w:rPr>
        <w:t xml:space="preserve"> ! </w:t>
      </w:r>
    </w:p>
    <w:p w14:paraId="5805C7BB" w14:textId="3F310E59" w:rsidR="000C5B6D" w:rsidRDefault="000C5B6D" w:rsidP="000C5B6D">
      <w:pPr>
        <w:rPr>
          <w:lang w:eastAsia="en-US"/>
        </w:rPr>
      </w:pPr>
      <w:r>
        <w:rPr>
          <w:lang w:eastAsia="en-US"/>
        </w:rPr>
        <w:t>First step make a new folder</w:t>
      </w:r>
    </w:p>
    <w:p w14:paraId="1CB3819E" w14:textId="11E88536" w:rsidR="000C5B6D" w:rsidRPr="000C5B6D" w:rsidRDefault="000C5B6D" w:rsidP="000C5B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0C5B6D">
        <w:rPr>
          <w:rFonts w:ascii="Courier New" w:hAnsi="Courier New" w:cs="Courier New"/>
          <w:sz w:val="20"/>
          <w:szCs w:val="20"/>
          <w:lang w:eastAsia="en-US"/>
        </w:rPr>
        <w:t>mkdir value_at_risk</w:t>
      </w:r>
    </w:p>
    <w:p w14:paraId="7C7BD6A5" w14:textId="77777777" w:rsidR="000C5B6D" w:rsidRDefault="000C5B6D" w:rsidP="000C5B6D">
      <w:pPr>
        <w:rPr>
          <w:lang w:eastAsia="en-US"/>
        </w:rPr>
      </w:pPr>
    </w:p>
    <w:p w14:paraId="7CD2905E" w14:textId="2E973952" w:rsidR="000C5B6D" w:rsidRDefault="000C5B6D" w:rsidP="000C5B6D">
      <w:pPr>
        <w:rPr>
          <w:lang w:eastAsia="en-US"/>
        </w:rPr>
      </w:pPr>
      <w:r>
        <w:rPr>
          <w:lang w:eastAsia="en-US"/>
        </w:rPr>
        <w:t>then go inside the value_at_risk folder</w:t>
      </w:r>
    </w:p>
    <w:p w14:paraId="34F952CC" w14:textId="77777777" w:rsidR="000C5B6D" w:rsidRPr="000C5B6D" w:rsidRDefault="000C5B6D" w:rsidP="000C5B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0C5B6D">
        <w:rPr>
          <w:rFonts w:ascii="Courier New" w:hAnsi="Courier New" w:cs="Courier New"/>
          <w:sz w:val="20"/>
          <w:szCs w:val="20"/>
          <w:lang w:eastAsia="en-US"/>
        </w:rPr>
        <w:t>cd value_at_risk</w:t>
      </w:r>
    </w:p>
    <w:p w14:paraId="3F9825D1" w14:textId="4D4B8F86" w:rsidR="000C5B6D" w:rsidRDefault="000C5B6D" w:rsidP="000C5B6D">
      <w:pPr>
        <w:rPr>
          <w:lang w:eastAsia="en-US"/>
        </w:rPr>
      </w:pPr>
      <w:r>
        <w:rPr>
          <w:lang w:eastAsia="en-US"/>
        </w:rPr>
        <w:t>then clone the repository , by using</w:t>
      </w:r>
    </w:p>
    <w:p w14:paraId="4AEF9A38" w14:textId="77777777" w:rsidR="000C5B6D" w:rsidRPr="000C5B6D" w:rsidRDefault="000C5B6D" w:rsidP="000C5B6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0C5B6D">
        <w:rPr>
          <w:rFonts w:ascii="Courier New" w:hAnsi="Courier New" w:cs="Courier New"/>
          <w:sz w:val="20"/>
          <w:szCs w:val="20"/>
          <w:lang w:eastAsia="en-US"/>
        </w:rPr>
        <w:t>git clone https://gitlab.cim.rhul.ac.uk/wjis203/PROJECT.git</w:t>
      </w:r>
    </w:p>
    <w:p w14:paraId="6D485B0A" w14:textId="77777777" w:rsidR="00D33D2E" w:rsidRDefault="00D33D2E" w:rsidP="000C5B6D">
      <w:pPr>
        <w:rPr>
          <w:lang w:eastAsia="en-US"/>
        </w:rPr>
      </w:pPr>
    </w:p>
    <w:p w14:paraId="64FC2145" w14:textId="78659D16" w:rsidR="000C5B6D" w:rsidRPr="00BA7386" w:rsidRDefault="000C5B6D" w:rsidP="000C5B6D">
      <w:pPr>
        <w:rPr>
          <w:b/>
          <w:bCs/>
          <w:lang w:eastAsia="en-US"/>
        </w:rPr>
      </w:pPr>
      <w:r w:rsidRPr="00BA7386">
        <w:rPr>
          <w:b/>
          <w:bCs/>
          <w:lang w:eastAsia="en-US"/>
        </w:rPr>
        <w:t xml:space="preserve">!!!! if you want to install by step by step you can ignore this </w:t>
      </w:r>
      <w:r w:rsidR="00D33D2E" w:rsidRPr="00BA7386">
        <w:rPr>
          <w:b/>
          <w:bCs/>
          <w:lang w:eastAsia="en-US"/>
        </w:rPr>
        <w:t>part ,</w:t>
      </w:r>
      <w:r w:rsidRPr="00BA7386">
        <w:rPr>
          <w:b/>
          <w:bCs/>
          <w:lang w:eastAsia="en-US"/>
        </w:rPr>
        <w:t xml:space="preserve"> otherwise you can install by</w:t>
      </w:r>
    </w:p>
    <w:p w14:paraId="3795467C" w14:textId="77777777" w:rsidR="000C5B6D" w:rsidRDefault="000C5B6D" w:rsidP="000C5B6D">
      <w:pPr>
        <w:rPr>
          <w:lang w:eastAsia="en-US"/>
        </w:rPr>
      </w:pPr>
      <w:r>
        <w:rPr>
          <w:lang w:eastAsia="en-US"/>
        </w:rPr>
        <w:t>go inside the repository</w:t>
      </w:r>
    </w:p>
    <w:p w14:paraId="74BDC488" w14:textId="77777777" w:rsidR="000C5B6D" w:rsidRDefault="000C5B6D" w:rsidP="000C5B6D">
      <w:pPr>
        <w:rPr>
          <w:lang w:eastAsia="en-US"/>
        </w:rPr>
      </w:pPr>
    </w:p>
    <w:p w14:paraId="2F298C2B" w14:textId="77777777" w:rsidR="000C5B6D" w:rsidRPr="00BA7386"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BA7386">
        <w:rPr>
          <w:rFonts w:ascii="Courier New" w:hAnsi="Courier New" w:cs="Courier New"/>
          <w:sz w:val="20"/>
          <w:szCs w:val="20"/>
          <w:lang w:eastAsia="en-US"/>
        </w:rPr>
        <w:t>cd PROJECT</w:t>
      </w:r>
    </w:p>
    <w:p w14:paraId="67F323B6" w14:textId="77777777" w:rsidR="000C5B6D" w:rsidRDefault="000C5B6D" w:rsidP="000C5B6D">
      <w:pPr>
        <w:rPr>
          <w:lang w:eastAsia="en-US"/>
        </w:rPr>
      </w:pPr>
      <w:r>
        <w:rPr>
          <w:lang w:eastAsia="en-US"/>
        </w:rPr>
        <w:t>then run install.sh</w:t>
      </w:r>
    </w:p>
    <w:p w14:paraId="75ADF201" w14:textId="77777777" w:rsidR="000C5B6D" w:rsidRDefault="000C5B6D" w:rsidP="000C5B6D">
      <w:pPr>
        <w:rPr>
          <w:lang w:eastAsia="en-US"/>
        </w:rPr>
      </w:pPr>
    </w:p>
    <w:p w14:paraId="2D29F7FE" w14:textId="77777777" w:rsidR="000C5B6D"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r w:rsidRPr="00BA7386">
        <w:rPr>
          <w:rFonts w:ascii="Courier New" w:hAnsi="Courier New" w:cs="Courier New"/>
          <w:sz w:val="20"/>
          <w:szCs w:val="20"/>
          <w:lang w:eastAsia="en-US"/>
        </w:rPr>
        <w:t>sh install.sh</w:t>
      </w:r>
    </w:p>
    <w:p w14:paraId="3E1B86D8" w14:textId="77777777" w:rsidR="000C5B6D" w:rsidRDefault="000C5B6D" w:rsidP="000C5B6D">
      <w:pPr>
        <w:rPr>
          <w:lang w:eastAsia="en-US"/>
        </w:rPr>
      </w:pPr>
      <w:r>
        <w:rPr>
          <w:lang w:eastAsia="en-US"/>
        </w:rPr>
        <w:t>to turn on the server</w:t>
      </w:r>
    </w:p>
    <w:p w14:paraId="4110CF74" w14:textId="77777777" w:rsidR="000C5B6D" w:rsidRDefault="000C5B6D" w:rsidP="000C5B6D">
      <w:pPr>
        <w:rPr>
          <w:lang w:eastAsia="en-US"/>
        </w:rPr>
      </w:pPr>
    </w:p>
    <w:p w14:paraId="74C677E6" w14:textId="1D53D197" w:rsidR="00BA7386" w:rsidRPr="00BA7386"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BA7386">
        <w:rPr>
          <w:rFonts w:ascii="Courier New" w:hAnsi="Courier New" w:cs="Courier New"/>
          <w:sz w:val="20"/>
          <w:szCs w:val="20"/>
          <w:lang w:eastAsia="en-US"/>
        </w:rPr>
        <w:t>sh start_server.sh</w:t>
      </w:r>
    </w:p>
    <w:p w14:paraId="0392E751" w14:textId="77777777" w:rsidR="00BA7386" w:rsidRDefault="00BA7386" w:rsidP="000C5B6D">
      <w:pPr>
        <w:rPr>
          <w:lang w:eastAsia="en-US"/>
        </w:rPr>
      </w:pPr>
    </w:p>
    <w:p w14:paraId="642E8B3F" w14:textId="7CF2A438" w:rsidR="000C5B6D" w:rsidRPr="00BA7386" w:rsidRDefault="000C5B6D" w:rsidP="000C5B6D">
      <w:pPr>
        <w:rPr>
          <w:b/>
          <w:bCs/>
          <w:lang w:eastAsia="en-US"/>
        </w:rPr>
      </w:pPr>
      <w:r w:rsidRPr="00BA7386">
        <w:rPr>
          <w:b/>
          <w:bCs/>
          <w:lang w:eastAsia="en-US"/>
        </w:rPr>
        <w:t>continue for the installation</w:t>
      </w:r>
    </w:p>
    <w:p w14:paraId="30762A99" w14:textId="77777777" w:rsidR="00BA7386" w:rsidRDefault="00BA7386" w:rsidP="000C5B6D">
      <w:pPr>
        <w:rPr>
          <w:lang w:eastAsia="en-US"/>
        </w:rPr>
      </w:pPr>
    </w:p>
    <w:p w14:paraId="68A0E54C" w14:textId="1C2E1F5E" w:rsidR="000C5B6D" w:rsidRDefault="000C5B6D" w:rsidP="000C5B6D">
      <w:pPr>
        <w:rPr>
          <w:lang w:eastAsia="en-US"/>
        </w:rPr>
      </w:pPr>
      <w:r>
        <w:rPr>
          <w:lang w:eastAsia="en-US"/>
        </w:rPr>
        <w:t>Because we want to make make the repository as clean as possible we decided to create the virtual environments out side the repository</w:t>
      </w:r>
    </w:p>
    <w:p w14:paraId="7F8986A6" w14:textId="77777777" w:rsidR="000C5B6D" w:rsidRDefault="000C5B6D" w:rsidP="000C5B6D">
      <w:pPr>
        <w:rPr>
          <w:lang w:eastAsia="en-US"/>
        </w:rPr>
      </w:pPr>
    </w:p>
    <w:p w14:paraId="59FF79AD" w14:textId="77777777" w:rsidR="000C5B6D" w:rsidRPr="00BA7386"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BA7386">
        <w:rPr>
          <w:rFonts w:ascii="Courier New" w:hAnsi="Courier New" w:cs="Courier New"/>
          <w:sz w:val="20"/>
          <w:szCs w:val="20"/>
          <w:lang w:eastAsia="en-US"/>
        </w:rPr>
        <w:t>python -m venv venv</w:t>
      </w:r>
    </w:p>
    <w:p w14:paraId="710FB585" w14:textId="77777777" w:rsidR="00BA7386" w:rsidRDefault="00BA7386" w:rsidP="000C5B6D">
      <w:pPr>
        <w:rPr>
          <w:lang w:eastAsia="en-US"/>
        </w:rPr>
      </w:pPr>
    </w:p>
    <w:p w14:paraId="38EBC6ED" w14:textId="323D3464" w:rsidR="000C5B6D" w:rsidRDefault="000C5B6D" w:rsidP="000C5B6D">
      <w:pPr>
        <w:rPr>
          <w:lang w:eastAsia="en-US"/>
        </w:rPr>
      </w:pPr>
      <w:r>
        <w:rPr>
          <w:lang w:eastAsia="en-US"/>
        </w:rPr>
        <w:t>After we created the virtual environments , we need to activated it</w:t>
      </w:r>
    </w:p>
    <w:p w14:paraId="483B4D36" w14:textId="77777777" w:rsidR="000C5B6D" w:rsidRDefault="000C5B6D" w:rsidP="000C5B6D">
      <w:pPr>
        <w:rPr>
          <w:lang w:eastAsia="en-US"/>
        </w:rPr>
      </w:pPr>
    </w:p>
    <w:p w14:paraId="260DE5AA" w14:textId="77777777" w:rsidR="000C5B6D" w:rsidRDefault="000C5B6D" w:rsidP="000C5B6D">
      <w:pPr>
        <w:rPr>
          <w:lang w:eastAsia="en-US"/>
        </w:rPr>
      </w:pPr>
      <w:r>
        <w:rPr>
          <w:lang w:eastAsia="en-US"/>
        </w:rPr>
        <w:t>for linux and mac user</w:t>
      </w:r>
    </w:p>
    <w:p w14:paraId="7E306473" w14:textId="77777777" w:rsidR="000C5B6D" w:rsidRPr="00BA7386"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BA7386">
        <w:rPr>
          <w:rFonts w:ascii="Courier New" w:hAnsi="Courier New" w:cs="Courier New"/>
          <w:sz w:val="20"/>
          <w:szCs w:val="20"/>
          <w:lang w:eastAsia="en-US"/>
        </w:rPr>
        <w:t>. venv/bin/activate</w:t>
      </w:r>
    </w:p>
    <w:p w14:paraId="218A8ABD" w14:textId="77777777" w:rsidR="000C5B6D" w:rsidRDefault="000C5B6D" w:rsidP="000C5B6D">
      <w:pPr>
        <w:rPr>
          <w:lang w:eastAsia="en-US"/>
        </w:rPr>
      </w:pPr>
      <w:r>
        <w:rPr>
          <w:lang w:eastAsia="en-US"/>
        </w:rPr>
        <w:t>for windows user</w:t>
      </w:r>
    </w:p>
    <w:p w14:paraId="5AF92AFB" w14:textId="77777777" w:rsidR="000C5B6D" w:rsidRPr="00BA7386"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BA7386">
        <w:rPr>
          <w:rFonts w:ascii="Courier New" w:hAnsi="Courier New" w:cs="Courier New"/>
          <w:sz w:val="20"/>
          <w:szCs w:val="20"/>
          <w:lang w:eastAsia="en-US"/>
        </w:rPr>
        <w:lastRenderedPageBreak/>
        <w:t>. venv/Scripts/activate</w:t>
      </w:r>
    </w:p>
    <w:p w14:paraId="23F2D379" w14:textId="77777777" w:rsidR="000C5B6D" w:rsidRDefault="000C5B6D" w:rsidP="000C5B6D">
      <w:pPr>
        <w:rPr>
          <w:lang w:eastAsia="en-US"/>
        </w:rPr>
      </w:pPr>
      <w:r>
        <w:rPr>
          <w:lang w:eastAsia="en-US"/>
        </w:rPr>
        <w:t>After we activated the environment we can go inside the repository</w:t>
      </w:r>
    </w:p>
    <w:p w14:paraId="35A79F33" w14:textId="77777777" w:rsidR="000C5B6D" w:rsidRDefault="000C5B6D" w:rsidP="000C5B6D">
      <w:pPr>
        <w:rPr>
          <w:lang w:eastAsia="en-US"/>
        </w:rPr>
      </w:pPr>
    </w:p>
    <w:p w14:paraId="7A9343FC" w14:textId="77777777" w:rsidR="000C5B6D" w:rsidRDefault="000C5B6D" w:rsidP="000C5B6D">
      <w:pPr>
        <w:rPr>
          <w:lang w:eastAsia="en-US"/>
        </w:rPr>
      </w:pPr>
      <w:r>
        <w:rPr>
          <w:lang w:eastAsia="en-US"/>
        </w:rPr>
        <w:t>cd PROJECT</w:t>
      </w:r>
    </w:p>
    <w:p w14:paraId="7EA4204A" w14:textId="77777777" w:rsidR="000C5B6D" w:rsidRDefault="000C5B6D" w:rsidP="000C5B6D">
      <w:pPr>
        <w:rPr>
          <w:lang w:eastAsia="en-US"/>
        </w:rPr>
      </w:pPr>
      <w:r>
        <w:rPr>
          <w:lang w:eastAsia="en-US"/>
        </w:rPr>
        <w:t>then update the pip and install the package</w:t>
      </w:r>
    </w:p>
    <w:p w14:paraId="7977BFEC" w14:textId="77777777" w:rsidR="000C5B6D" w:rsidRDefault="000C5B6D" w:rsidP="000C5B6D">
      <w:pPr>
        <w:rPr>
          <w:lang w:eastAsia="en-US"/>
        </w:rPr>
      </w:pPr>
    </w:p>
    <w:p w14:paraId="020AC97C" w14:textId="77777777" w:rsidR="000C5B6D" w:rsidRPr="00BA7386"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BA7386">
        <w:rPr>
          <w:rFonts w:ascii="Courier New" w:hAnsi="Courier New" w:cs="Courier New"/>
          <w:sz w:val="20"/>
          <w:szCs w:val="20"/>
          <w:lang w:eastAsia="en-US"/>
        </w:rPr>
        <w:t>pip install --upgrade pip</w:t>
      </w:r>
    </w:p>
    <w:p w14:paraId="72E03A30" w14:textId="77777777" w:rsidR="000C5B6D" w:rsidRPr="00BA7386"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BA7386">
        <w:rPr>
          <w:rFonts w:ascii="Courier New" w:hAnsi="Courier New" w:cs="Courier New"/>
          <w:sz w:val="20"/>
          <w:szCs w:val="20"/>
          <w:lang w:eastAsia="en-US"/>
        </w:rPr>
        <w:t>pip install -r requirements.txt</w:t>
      </w:r>
    </w:p>
    <w:p w14:paraId="1F2540B9" w14:textId="77777777" w:rsidR="000C5B6D" w:rsidRDefault="000C5B6D" w:rsidP="000C5B6D">
      <w:pPr>
        <w:rPr>
          <w:lang w:eastAsia="en-US"/>
        </w:rPr>
      </w:pPr>
      <w:r>
        <w:rPr>
          <w:lang w:eastAsia="en-US"/>
        </w:rPr>
        <w:t>After that we need to go inside the server folder</w:t>
      </w:r>
    </w:p>
    <w:p w14:paraId="7330B85E" w14:textId="77777777" w:rsidR="000C5B6D" w:rsidRDefault="000C5B6D" w:rsidP="000C5B6D">
      <w:pPr>
        <w:rPr>
          <w:lang w:eastAsia="en-US"/>
        </w:rPr>
      </w:pPr>
    </w:p>
    <w:p w14:paraId="2F1DF313" w14:textId="77777777" w:rsidR="000C5B6D"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r w:rsidRPr="00BA7386">
        <w:rPr>
          <w:rFonts w:ascii="Courier New" w:hAnsi="Courier New" w:cs="Courier New"/>
          <w:sz w:val="20"/>
          <w:szCs w:val="20"/>
          <w:lang w:eastAsia="en-US"/>
        </w:rPr>
        <w:t>cd Server</w:t>
      </w:r>
    </w:p>
    <w:p w14:paraId="2B02DC5F" w14:textId="77777777" w:rsidR="000C5B6D" w:rsidRDefault="000C5B6D" w:rsidP="000C5B6D">
      <w:pPr>
        <w:rPr>
          <w:lang w:eastAsia="en-US"/>
        </w:rPr>
      </w:pPr>
      <w:r>
        <w:rPr>
          <w:lang w:eastAsia="en-US"/>
        </w:rPr>
        <w:t>After we install the Django package, we need to do the migration to create the database for the server</w:t>
      </w:r>
    </w:p>
    <w:p w14:paraId="27CCF265" w14:textId="77777777" w:rsidR="000C5B6D" w:rsidRDefault="000C5B6D" w:rsidP="000C5B6D">
      <w:pPr>
        <w:rPr>
          <w:lang w:eastAsia="en-US"/>
        </w:rPr>
      </w:pPr>
    </w:p>
    <w:p w14:paraId="7C7BC3E9" w14:textId="77777777" w:rsidR="000C5B6D" w:rsidRPr="00BA7386"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BA7386">
        <w:rPr>
          <w:rFonts w:ascii="Courier New" w:hAnsi="Courier New" w:cs="Courier New"/>
          <w:sz w:val="20"/>
          <w:szCs w:val="20"/>
          <w:lang w:eastAsia="en-US"/>
        </w:rPr>
        <w:t>python manage.py makemigrations api &amp;&amp; python manage.py makemigrations &amp;&amp; python manage.py migrate</w:t>
      </w:r>
    </w:p>
    <w:p w14:paraId="3317BCD4" w14:textId="77777777" w:rsidR="000C5B6D" w:rsidRDefault="000C5B6D" w:rsidP="000C5B6D">
      <w:pPr>
        <w:rPr>
          <w:lang w:eastAsia="en-US"/>
        </w:rPr>
      </w:pPr>
      <w:r>
        <w:rPr>
          <w:lang w:eastAsia="en-US"/>
        </w:rPr>
        <w:t>if you want to create a admin account you need to use "createsuperuser" and follow the instruction</w:t>
      </w:r>
    </w:p>
    <w:p w14:paraId="30B3DC2C" w14:textId="77777777" w:rsidR="000C5B6D" w:rsidRDefault="000C5B6D" w:rsidP="000C5B6D">
      <w:pPr>
        <w:rPr>
          <w:lang w:eastAsia="en-US"/>
        </w:rPr>
      </w:pPr>
    </w:p>
    <w:p w14:paraId="7F123E93" w14:textId="77777777" w:rsidR="000C5B6D" w:rsidRPr="00BA7386"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BA7386">
        <w:rPr>
          <w:rFonts w:ascii="Courier New" w:hAnsi="Courier New" w:cs="Courier New"/>
          <w:sz w:val="20"/>
          <w:szCs w:val="20"/>
          <w:lang w:eastAsia="en-US"/>
        </w:rPr>
        <w:t>python manage.py createsuperuser</w:t>
      </w:r>
    </w:p>
    <w:p w14:paraId="79F78F40" w14:textId="77777777" w:rsidR="000C5B6D" w:rsidRDefault="000C5B6D" w:rsidP="000C5B6D">
      <w:pPr>
        <w:rPr>
          <w:lang w:eastAsia="en-US"/>
        </w:rPr>
      </w:pPr>
      <w:r>
        <w:rPr>
          <w:lang w:eastAsia="en-US"/>
        </w:rPr>
        <w:t>After all the data and user was created we can start the server now , by using</w:t>
      </w:r>
    </w:p>
    <w:p w14:paraId="293F8236" w14:textId="77777777" w:rsidR="000C5B6D" w:rsidRDefault="000C5B6D" w:rsidP="000C5B6D">
      <w:pPr>
        <w:rPr>
          <w:lang w:eastAsia="en-US"/>
        </w:rPr>
      </w:pPr>
    </w:p>
    <w:p w14:paraId="0473241E" w14:textId="77777777" w:rsidR="000C5B6D" w:rsidRPr="00BA7386" w:rsidRDefault="000C5B6D" w:rsidP="00BA73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en-US"/>
        </w:rPr>
      </w:pPr>
      <w:r w:rsidRPr="00BA7386">
        <w:rPr>
          <w:rFonts w:ascii="Courier New" w:hAnsi="Courier New" w:cs="Courier New"/>
          <w:sz w:val="20"/>
          <w:szCs w:val="20"/>
          <w:lang w:eastAsia="en-US"/>
        </w:rPr>
        <w:t>python manage.py runserver 5000</w:t>
      </w:r>
    </w:p>
    <w:p w14:paraId="503D45D9" w14:textId="77777777" w:rsidR="000C5B6D" w:rsidRDefault="000C5B6D" w:rsidP="000C5B6D">
      <w:pPr>
        <w:rPr>
          <w:lang w:eastAsia="en-US"/>
        </w:rPr>
      </w:pPr>
      <w:r>
        <w:rPr>
          <w:lang w:eastAsia="en-US"/>
        </w:rPr>
        <w:t>then the server will run on local host port 3000</w:t>
      </w:r>
    </w:p>
    <w:p w14:paraId="59AD8373" w14:textId="77777777" w:rsidR="000C5B6D" w:rsidRDefault="000C5B6D" w:rsidP="000C5B6D">
      <w:pPr>
        <w:rPr>
          <w:lang w:eastAsia="en-US"/>
        </w:rPr>
      </w:pPr>
    </w:p>
    <w:p w14:paraId="7098C903" w14:textId="77777777" w:rsidR="000C5B6D" w:rsidRDefault="000C5B6D" w:rsidP="00BA7386">
      <w:pPr>
        <w:pStyle w:val="Heading3"/>
      </w:pPr>
      <w:bookmarkStart w:id="171" w:name="_Toc131091395"/>
      <w:r>
        <w:t>API Usage</w:t>
      </w:r>
      <w:bookmarkEnd w:id="171"/>
    </w:p>
    <w:p w14:paraId="30646A0F" w14:textId="77777777" w:rsidR="000C5B6D" w:rsidRDefault="000C5B6D" w:rsidP="000C5B6D">
      <w:pPr>
        <w:rPr>
          <w:lang w:eastAsia="en-US"/>
        </w:rPr>
      </w:pPr>
      <w:r>
        <w:rPr>
          <w:lang w:eastAsia="en-US"/>
        </w:rPr>
        <w:t>Please read the API document</w:t>
      </w:r>
    </w:p>
    <w:p w14:paraId="17457F91" w14:textId="77777777" w:rsidR="000C5B6D" w:rsidRDefault="000C5B6D" w:rsidP="000C5B6D">
      <w:pPr>
        <w:rPr>
          <w:lang w:eastAsia="en-US"/>
        </w:rPr>
      </w:pPr>
    </w:p>
    <w:p w14:paraId="6B92106D" w14:textId="25BECB5C" w:rsidR="000C5B6D" w:rsidRDefault="000C5B6D" w:rsidP="000C5B6D">
      <w:pPr>
        <w:pStyle w:val="Heading3"/>
      </w:pPr>
      <w:bookmarkStart w:id="172" w:name="_Toc131091396"/>
      <w:r>
        <w:t>Web App Usage</w:t>
      </w:r>
      <w:bookmarkEnd w:id="172"/>
    </w:p>
    <w:p w14:paraId="5D8D2905" w14:textId="77777777" w:rsidR="000C5B6D" w:rsidRDefault="000C5B6D" w:rsidP="000C5B6D">
      <w:pPr>
        <w:rPr>
          <w:lang w:eastAsia="en-US"/>
        </w:rPr>
      </w:pPr>
      <w:r>
        <w:rPr>
          <w:lang w:eastAsia="en-US"/>
        </w:rPr>
        <w:t>This user manual provides detailed instructions on how to use the Financial Risk Assessment Web Application. By following the steps outlined in this manual, users will be able to navigate the application, input data, choose calculation methods, and analyze the results of Value at Risk (VaR) and Option VaR calculations.</w:t>
      </w:r>
    </w:p>
    <w:p w14:paraId="0B6B95BD" w14:textId="77777777" w:rsidR="000C5B6D" w:rsidRDefault="000C5B6D" w:rsidP="000C5B6D">
      <w:pPr>
        <w:rPr>
          <w:lang w:eastAsia="en-US"/>
        </w:rPr>
      </w:pPr>
    </w:p>
    <w:p w14:paraId="395C1CDF" w14:textId="77777777" w:rsidR="000C5B6D" w:rsidRPr="00BA7386" w:rsidRDefault="000C5B6D" w:rsidP="000C5B6D">
      <w:pPr>
        <w:rPr>
          <w:b/>
          <w:bCs/>
          <w:lang w:eastAsia="en-US"/>
        </w:rPr>
      </w:pPr>
      <w:r w:rsidRPr="00BA7386">
        <w:rPr>
          <w:b/>
          <w:bCs/>
          <w:lang w:eastAsia="en-US"/>
        </w:rPr>
        <w:t>Getting Started</w:t>
      </w:r>
    </w:p>
    <w:p w14:paraId="1DCC6D1B" w14:textId="77777777" w:rsidR="000C5B6D" w:rsidRDefault="000C5B6D" w:rsidP="000C5B6D">
      <w:pPr>
        <w:rPr>
          <w:lang w:eastAsia="en-US"/>
        </w:rPr>
      </w:pPr>
      <w:r>
        <w:rPr>
          <w:lang w:eastAsia="en-US"/>
        </w:rPr>
        <w:t>Before start make sure you turn on the django server.</w:t>
      </w:r>
    </w:p>
    <w:p w14:paraId="46827355" w14:textId="77777777" w:rsidR="000C5B6D" w:rsidRDefault="000C5B6D" w:rsidP="000C5B6D">
      <w:pPr>
        <w:rPr>
          <w:lang w:eastAsia="en-US"/>
        </w:rPr>
      </w:pPr>
      <w:r>
        <w:rPr>
          <w:lang w:eastAsia="en-US"/>
        </w:rPr>
        <w:t>To access the Financial Risk Assessment Web Application, open your preferred web browser and navigate to the application's URL (example:http://localhost:5000/). !</w:t>
      </w:r>
    </w:p>
    <w:p w14:paraId="158F6B82" w14:textId="77777777" w:rsidR="000C5B6D" w:rsidRDefault="000C5B6D" w:rsidP="000C5B6D">
      <w:pPr>
        <w:rPr>
          <w:lang w:eastAsia="en-US"/>
        </w:rPr>
      </w:pPr>
    </w:p>
    <w:p w14:paraId="3A1C15B8" w14:textId="77777777" w:rsidR="000C5B6D" w:rsidRPr="00BA7386" w:rsidRDefault="000C5B6D" w:rsidP="000C5B6D">
      <w:pPr>
        <w:rPr>
          <w:b/>
          <w:bCs/>
          <w:lang w:eastAsia="en-US"/>
        </w:rPr>
      </w:pPr>
      <w:r w:rsidRPr="00BA7386">
        <w:rPr>
          <w:b/>
          <w:bCs/>
          <w:lang w:eastAsia="en-US"/>
        </w:rPr>
        <w:t>Navigating the Application</w:t>
      </w:r>
    </w:p>
    <w:p w14:paraId="627A1639" w14:textId="77777777" w:rsidR="000C5B6D" w:rsidRDefault="000C5B6D" w:rsidP="000C5B6D">
      <w:pPr>
        <w:rPr>
          <w:lang w:eastAsia="en-US"/>
        </w:rPr>
      </w:pPr>
      <w:r>
        <w:rPr>
          <w:lang w:eastAsia="en-US"/>
        </w:rPr>
        <w:lastRenderedPageBreak/>
        <w:t>Upon entering the application, users will be presented with three main pages: Home Page, VarDifferentMethod Page, and VaRWithOption Page. Use the Navbar located at the top of the application to switch between these pages.</w:t>
      </w:r>
    </w:p>
    <w:p w14:paraId="00B37582" w14:textId="77777777" w:rsidR="000C5B6D" w:rsidRDefault="000C5B6D" w:rsidP="000C5B6D">
      <w:pPr>
        <w:rPr>
          <w:lang w:eastAsia="en-US"/>
        </w:rPr>
      </w:pPr>
    </w:p>
    <w:p w14:paraId="405124A7" w14:textId="05CE47B8" w:rsidR="008B1ADA" w:rsidRDefault="000C5B6D" w:rsidP="000C5B6D">
      <w:pPr>
        <w:rPr>
          <w:b/>
          <w:bCs/>
          <w:lang w:eastAsia="en-US"/>
        </w:rPr>
      </w:pPr>
      <w:r w:rsidRPr="00BA7386">
        <w:rPr>
          <w:b/>
          <w:bCs/>
          <w:lang w:eastAsia="en-US"/>
        </w:rPr>
        <w:t>Home Page</w:t>
      </w:r>
    </w:p>
    <w:p w14:paraId="44A7B229" w14:textId="77777777" w:rsidR="008B1ADA" w:rsidRDefault="008B1ADA" w:rsidP="000C5B6D">
      <w:pPr>
        <w:rPr>
          <w:b/>
          <w:bCs/>
          <w:lang w:eastAsia="en-US"/>
        </w:rPr>
      </w:pPr>
    </w:p>
    <w:p w14:paraId="22333A9D" w14:textId="0EF767C6" w:rsidR="006A512A" w:rsidRDefault="008B1ADA" w:rsidP="000C5B6D">
      <w:pPr>
        <w:rPr>
          <w:b/>
          <w:bCs/>
          <w:lang w:eastAsia="en-US"/>
        </w:rPr>
      </w:pPr>
      <w:r>
        <w:rPr>
          <w:b/>
          <w:bCs/>
          <w:noProof/>
          <w:lang w:eastAsia="en-US"/>
        </w:rPr>
        <w:drawing>
          <wp:inline distT="0" distB="0" distL="0" distR="0" wp14:anchorId="4454D62B" wp14:editId="7F931C93">
            <wp:extent cx="5797101" cy="2965836"/>
            <wp:effectExtent l="0" t="0" r="0" b="635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39344" cy="2987448"/>
                    </a:xfrm>
                    <a:prstGeom prst="rect">
                      <a:avLst/>
                    </a:prstGeom>
                  </pic:spPr>
                </pic:pic>
              </a:graphicData>
            </a:graphic>
          </wp:inline>
        </w:drawing>
      </w:r>
    </w:p>
    <w:p w14:paraId="5946BE17" w14:textId="77777777" w:rsidR="008B1ADA" w:rsidRPr="00BA7386" w:rsidRDefault="008B1ADA" w:rsidP="000C5B6D">
      <w:pPr>
        <w:rPr>
          <w:b/>
          <w:bCs/>
          <w:lang w:eastAsia="en-US"/>
        </w:rPr>
      </w:pPr>
    </w:p>
    <w:p w14:paraId="1078EF23" w14:textId="09F7501A" w:rsidR="000C5B6D" w:rsidRDefault="000C5B6D" w:rsidP="000C5B6D">
      <w:pPr>
        <w:rPr>
          <w:lang w:eastAsia="en-US"/>
        </w:rPr>
      </w:pPr>
      <w:r>
        <w:rPr>
          <w:lang w:eastAsia="en-US"/>
        </w:rPr>
        <w:t>The Home Page displays 2 graphs, which include the returns and closing price charts, and a sidebar for user input related to stock VaR calculations. Enter the following input:</w:t>
      </w:r>
    </w:p>
    <w:p w14:paraId="0A7AD72D" w14:textId="77777777" w:rsidR="000C5B6D" w:rsidRDefault="000C5B6D" w:rsidP="000C5B6D">
      <w:pPr>
        <w:rPr>
          <w:lang w:eastAsia="en-US"/>
        </w:rPr>
      </w:pPr>
    </w:p>
    <w:p w14:paraId="259D9B70" w14:textId="77777777" w:rsidR="000C5B6D" w:rsidRDefault="000C5B6D" w:rsidP="000C5B6D">
      <w:pPr>
        <w:rPr>
          <w:lang w:eastAsia="en-US"/>
        </w:rPr>
      </w:pPr>
      <w:r>
        <w:rPr>
          <w:lang w:eastAsia="en-US"/>
        </w:rPr>
        <w:t>stock_list: AAPL,MSFT</w:t>
      </w:r>
    </w:p>
    <w:p w14:paraId="2A60D31B" w14:textId="77777777" w:rsidR="000C5B6D" w:rsidRDefault="000C5B6D" w:rsidP="000C5B6D">
      <w:pPr>
        <w:rPr>
          <w:lang w:eastAsia="en-US"/>
        </w:rPr>
      </w:pPr>
      <w:r>
        <w:rPr>
          <w:lang w:eastAsia="en-US"/>
        </w:rPr>
        <w:t>portfolio_weights: 0.5,0.5</w:t>
      </w:r>
    </w:p>
    <w:p w14:paraId="5F8F8E38" w14:textId="77777777" w:rsidR="000C5B6D" w:rsidRDefault="000C5B6D" w:rsidP="000C5B6D">
      <w:pPr>
        <w:rPr>
          <w:lang w:eastAsia="en-US"/>
        </w:rPr>
      </w:pPr>
      <w:r>
        <w:rPr>
          <w:lang w:eastAsia="en-US"/>
        </w:rPr>
        <w:t>period: 501</w:t>
      </w:r>
    </w:p>
    <w:p w14:paraId="214FEB43" w14:textId="77777777" w:rsidR="000C5B6D" w:rsidRDefault="000C5B6D" w:rsidP="000C5B6D">
      <w:pPr>
        <w:rPr>
          <w:lang w:eastAsia="en-US"/>
        </w:rPr>
      </w:pPr>
      <w:r>
        <w:rPr>
          <w:lang w:eastAsia="en-US"/>
        </w:rPr>
        <w:t>Time Horizon: 1</w:t>
      </w:r>
    </w:p>
    <w:p w14:paraId="120138EB" w14:textId="77777777" w:rsidR="000C5B6D" w:rsidRDefault="000C5B6D" w:rsidP="000C5B6D">
      <w:pPr>
        <w:rPr>
          <w:lang w:eastAsia="en-US"/>
        </w:rPr>
      </w:pPr>
      <w:r>
        <w:rPr>
          <w:lang w:eastAsia="en-US"/>
        </w:rPr>
        <w:t>Initial Investment: 10000</w:t>
      </w:r>
    </w:p>
    <w:p w14:paraId="53F13F19" w14:textId="77777777" w:rsidR="000C5B6D" w:rsidRDefault="000C5B6D" w:rsidP="000C5B6D">
      <w:pPr>
        <w:rPr>
          <w:lang w:eastAsia="en-US"/>
        </w:rPr>
      </w:pPr>
      <w:r>
        <w:rPr>
          <w:lang w:eastAsia="en-US"/>
        </w:rPr>
        <w:t>confidence_level: 5 Then, press the Submit button. After submission, the application will display the graphs with the calculated data:</w:t>
      </w:r>
    </w:p>
    <w:p w14:paraId="690E96F8" w14:textId="77777777" w:rsidR="000C5B6D" w:rsidRDefault="000C5B6D" w:rsidP="000C5B6D">
      <w:pPr>
        <w:rPr>
          <w:lang w:eastAsia="en-US"/>
        </w:rPr>
      </w:pPr>
    </w:p>
    <w:p w14:paraId="6FC28FB8" w14:textId="1AFBD922" w:rsidR="000C5B6D" w:rsidRDefault="008B1ADA" w:rsidP="000C5B6D">
      <w:pPr>
        <w:rPr>
          <w:lang w:eastAsia="en-US"/>
        </w:rPr>
      </w:pPr>
      <w:r>
        <w:rPr>
          <w:noProof/>
          <w:lang w:eastAsia="en-US"/>
        </w:rPr>
        <w:drawing>
          <wp:inline distT="0" distB="0" distL="0" distR="0" wp14:anchorId="4AC5BDC0" wp14:editId="297BEE03">
            <wp:extent cx="5580380" cy="2860675"/>
            <wp:effectExtent l="0" t="0" r="0" b="0"/>
            <wp:docPr id="21" name="Picture 2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 lin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2860675"/>
                    </a:xfrm>
                    <a:prstGeom prst="rect">
                      <a:avLst/>
                    </a:prstGeom>
                  </pic:spPr>
                </pic:pic>
              </a:graphicData>
            </a:graphic>
          </wp:inline>
        </w:drawing>
      </w:r>
    </w:p>
    <w:p w14:paraId="06B66B29" w14:textId="77777777" w:rsidR="008B1ADA" w:rsidRDefault="008B1ADA" w:rsidP="000C5B6D">
      <w:pPr>
        <w:rPr>
          <w:b/>
          <w:bCs/>
          <w:lang w:eastAsia="en-US"/>
        </w:rPr>
      </w:pPr>
    </w:p>
    <w:p w14:paraId="161067B4" w14:textId="1266A436" w:rsidR="000C5B6D" w:rsidRDefault="000C5B6D" w:rsidP="000C5B6D">
      <w:pPr>
        <w:rPr>
          <w:b/>
          <w:bCs/>
          <w:lang w:eastAsia="en-US"/>
        </w:rPr>
      </w:pPr>
      <w:r w:rsidRPr="00383B91">
        <w:rPr>
          <w:b/>
          <w:bCs/>
          <w:lang w:eastAsia="en-US"/>
        </w:rPr>
        <w:t>VarDifferentMethod Page</w:t>
      </w:r>
    </w:p>
    <w:p w14:paraId="22C4FBF8" w14:textId="77777777" w:rsidR="008B1ADA" w:rsidRDefault="008B1ADA" w:rsidP="000C5B6D">
      <w:pPr>
        <w:rPr>
          <w:b/>
          <w:bCs/>
          <w:lang w:eastAsia="en-US"/>
        </w:rPr>
      </w:pPr>
    </w:p>
    <w:p w14:paraId="5217CA05" w14:textId="4367DBAB" w:rsidR="008B1ADA" w:rsidRPr="00383B91" w:rsidRDefault="008B1ADA" w:rsidP="000C5B6D">
      <w:pPr>
        <w:rPr>
          <w:b/>
          <w:bCs/>
          <w:lang w:eastAsia="en-US"/>
        </w:rPr>
      </w:pPr>
      <w:r>
        <w:rPr>
          <w:b/>
          <w:bCs/>
          <w:noProof/>
          <w:lang w:eastAsia="en-US"/>
        </w:rPr>
        <w:drawing>
          <wp:inline distT="0" distB="0" distL="0" distR="0" wp14:anchorId="026316C0" wp14:editId="0AB854B8">
            <wp:extent cx="5580380" cy="2860675"/>
            <wp:effectExtent l="0" t="0" r="0" b="0"/>
            <wp:docPr id="22" name="Picture 2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2860675"/>
                    </a:xfrm>
                    <a:prstGeom prst="rect">
                      <a:avLst/>
                    </a:prstGeom>
                  </pic:spPr>
                </pic:pic>
              </a:graphicData>
            </a:graphic>
          </wp:inline>
        </w:drawing>
      </w:r>
    </w:p>
    <w:p w14:paraId="0E672090" w14:textId="23CE3C27" w:rsidR="000C5B6D" w:rsidRDefault="000C5B6D" w:rsidP="000C5B6D">
      <w:pPr>
        <w:rPr>
          <w:lang w:eastAsia="en-US"/>
        </w:rPr>
      </w:pPr>
      <w:r>
        <w:rPr>
          <w:lang w:eastAsia="en-US"/>
        </w:rPr>
        <w:t>When the user goes to the VarDifferentMethod page, the application will automatically calculate the VaR based on the input provided on the Home page. The VarDifferentMethod Page also includes a sidebar for users to update their input provided on the Home page. To update the input, enter all the data again into the input boxes:</w:t>
      </w:r>
    </w:p>
    <w:p w14:paraId="2558E252" w14:textId="77777777" w:rsidR="000C5B6D" w:rsidRDefault="000C5B6D" w:rsidP="000C5B6D">
      <w:pPr>
        <w:rPr>
          <w:lang w:eastAsia="en-US"/>
        </w:rPr>
      </w:pPr>
    </w:p>
    <w:p w14:paraId="5DEF2B7E" w14:textId="77777777" w:rsidR="000C5B6D" w:rsidRDefault="000C5B6D" w:rsidP="000C5B6D">
      <w:pPr>
        <w:rPr>
          <w:lang w:eastAsia="en-US"/>
        </w:rPr>
      </w:pPr>
      <w:r>
        <w:rPr>
          <w:lang w:eastAsia="en-US"/>
        </w:rPr>
        <w:t>stock_list: AAPL,MSFT</w:t>
      </w:r>
    </w:p>
    <w:p w14:paraId="3B647A75" w14:textId="77777777" w:rsidR="000C5B6D" w:rsidRDefault="000C5B6D" w:rsidP="000C5B6D">
      <w:pPr>
        <w:rPr>
          <w:lang w:eastAsia="en-US"/>
        </w:rPr>
      </w:pPr>
      <w:r>
        <w:rPr>
          <w:lang w:eastAsia="en-US"/>
        </w:rPr>
        <w:t>portfolio_weights: 0.5,0.5</w:t>
      </w:r>
    </w:p>
    <w:p w14:paraId="18BAB3BF" w14:textId="77777777" w:rsidR="000C5B6D" w:rsidRDefault="000C5B6D" w:rsidP="000C5B6D">
      <w:pPr>
        <w:rPr>
          <w:lang w:eastAsia="en-US"/>
        </w:rPr>
      </w:pPr>
      <w:r>
        <w:rPr>
          <w:lang w:eastAsia="en-US"/>
        </w:rPr>
        <w:t>period: 501</w:t>
      </w:r>
    </w:p>
    <w:p w14:paraId="4D8E66AD" w14:textId="77777777" w:rsidR="000C5B6D" w:rsidRDefault="000C5B6D" w:rsidP="000C5B6D">
      <w:pPr>
        <w:rPr>
          <w:lang w:eastAsia="en-US"/>
        </w:rPr>
      </w:pPr>
      <w:r>
        <w:rPr>
          <w:lang w:eastAsia="en-US"/>
        </w:rPr>
        <w:t>Time Horizon: 1</w:t>
      </w:r>
    </w:p>
    <w:p w14:paraId="6B05CED7" w14:textId="77777777" w:rsidR="000C5B6D" w:rsidRDefault="000C5B6D" w:rsidP="000C5B6D">
      <w:pPr>
        <w:rPr>
          <w:lang w:eastAsia="en-US"/>
        </w:rPr>
      </w:pPr>
      <w:r>
        <w:rPr>
          <w:lang w:eastAsia="en-US"/>
        </w:rPr>
        <w:t>Initial Investment: 10000</w:t>
      </w:r>
    </w:p>
    <w:p w14:paraId="58DCFFB2" w14:textId="77777777" w:rsidR="000C5B6D" w:rsidRDefault="000C5B6D" w:rsidP="000C5B6D">
      <w:pPr>
        <w:rPr>
          <w:lang w:eastAsia="en-US"/>
        </w:rPr>
      </w:pPr>
      <w:r>
        <w:rPr>
          <w:lang w:eastAsia="en-US"/>
        </w:rPr>
        <w:t>confidence_level: 5</w:t>
      </w:r>
    </w:p>
    <w:p w14:paraId="62FA63B7" w14:textId="10A537EA" w:rsidR="008B1ADA" w:rsidRDefault="00546A44" w:rsidP="000C5B6D">
      <w:pPr>
        <w:rPr>
          <w:lang w:eastAsia="en-US"/>
        </w:rPr>
      </w:pPr>
      <w:r>
        <w:rPr>
          <w:noProof/>
          <w:lang w:eastAsia="en-US"/>
        </w:rPr>
        <w:drawing>
          <wp:inline distT="0" distB="0" distL="0" distR="0" wp14:anchorId="2D5EB8E4" wp14:editId="4FEF7E76">
            <wp:extent cx="5580380" cy="2840355"/>
            <wp:effectExtent l="0" t="0" r="0" b="4445"/>
            <wp:docPr id="23" name="Picture 23"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 websit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2840355"/>
                    </a:xfrm>
                    <a:prstGeom prst="rect">
                      <a:avLst/>
                    </a:prstGeom>
                  </pic:spPr>
                </pic:pic>
              </a:graphicData>
            </a:graphic>
          </wp:inline>
        </w:drawing>
      </w:r>
    </w:p>
    <w:p w14:paraId="0743733A" w14:textId="77777777" w:rsidR="000C5B6D" w:rsidRDefault="000C5B6D" w:rsidP="000C5B6D">
      <w:pPr>
        <w:rPr>
          <w:lang w:eastAsia="en-US"/>
        </w:rPr>
      </w:pPr>
    </w:p>
    <w:p w14:paraId="41A8239B" w14:textId="77777777" w:rsidR="000C5B6D" w:rsidRDefault="000C5B6D" w:rsidP="000C5B6D">
      <w:pPr>
        <w:rPr>
          <w:lang w:eastAsia="en-US"/>
        </w:rPr>
      </w:pPr>
      <w:r>
        <w:rPr>
          <w:lang w:eastAsia="en-US"/>
        </w:rPr>
        <w:t>The application will then display the VaR and CVaR calculated by different methods. To calculate VaR using different methods, such as Historical Simulation and Monte Carlo Simulation, follow these steps:</w:t>
      </w:r>
    </w:p>
    <w:p w14:paraId="7CA2B7B2" w14:textId="77777777" w:rsidR="00190FCE" w:rsidRDefault="00190FCE" w:rsidP="000C5B6D">
      <w:pPr>
        <w:rPr>
          <w:lang w:eastAsia="en-US"/>
        </w:rPr>
      </w:pPr>
    </w:p>
    <w:p w14:paraId="6A6AB93D" w14:textId="187FC39D" w:rsidR="000C5B6D" w:rsidRDefault="00190FCE" w:rsidP="000C5B6D">
      <w:pPr>
        <w:rPr>
          <w:lang w:eastAsia="en-US"/>
        </w:rPr>
      </w:pPr>
      <w:r>
        <w:rPr>
          <w:noProof/>
          <w:lang w:eastAsia="en-US"/>
        </w:rPr>
        <w:lastRenderedPageBreak/>
        <w:drawing>
          <wp:inline distT="0" distB="0" distL="0" distR="0" wp14:anchorId="78802570" wp14:editId="5D13E465">
            <wp:extent cx="5580380" cy="2860675"/>
            <wp:effectExtent l="0" t="0" r="0" b="0"/>
            <wp:docPr id="24" name="Picture 2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2860675"/>
                    </a:xfrm>
                    <a:prstGeom prst="rect">
                      <a:avLst/>
                    </a:prstGeom>
                  </pic:spPr>
                </pic:pic>
              </a:graphicData>
            </a:graphic>
          </wp:inline>
        </w:drawing>
      </w:r>
    </w:p>
    <w:p w14:paraId="2646C19D" w14:textId="77777777" w:rsidR="003F08A2" w:rsidRDefault="003F08A2" w:rsidP="000C5B6D">
      <w:pPr>
        <w:rPr>
          <w:lang w:eastAsia="en-US"/>
        </w:rPr>
      </w:pPr>
    </w:p>
    <w:p w14:paraId="1B514163" w14:textId="0FBE3E6C" w:rsidR="000C5B6D" w:rsidRDefault="003F08A2" w:rsidP="000C5B6D">
      <w:pPr>
        <w:rPr>
          <w:lang w:eastAsia="en-US"/>
        </w:rPr>
      </w:pPr>
      <w:r>
        <w:rPr>
          <w:lang w:eastAsia="en-US"/>
        </w:rPr>
        <w:t xml:space="preserve">1. </w:t>
      </w:r>
      <w:r w:rsidR="000C5B6D">
        <w:rPr>
          <w:lang w:eastAsia="en-US"/>
        </w:rPr>
        <w:t>Choose the desired VaR calculation methods by selecting the appropriate checkboxes.</w:t>
      </w:r>
    </w:p>
    <w:p w14:paraId="17463FD8" w14:textId="7A3DC0C7" w:rsidR="000C5B6D" w:rsidRDefault="003F08A2" w:rsidP="000C5B6D">
      <w:pPr>
        <w:rPr>
          <w:lang w:eastAsia="en-US"/>
        </w:rPr>
      </w:pPr>
      <w:r>
        <w:rPr>
          <w:lang w:eastAsia="en-US"/>
        </w:rPr>
        <w:t xml:space="preserve">2. </w:t>
      </w:r>
      <w:r w:rsidR="000C5B6D">
        <w:rPr>
          <w:lang w:eastAsia="en-US"/>
        </w:rPr>
        <w:t>The application will update the results accordingly.</w:t>
      </w:r>
    </w:p>
    <w:p w14:paraId="5F50202C" w14:textId="77777777" w:rsidR="00190FCE" w:rsidRDefault="00190FCE" w:rsidP="000C5B6D">
      <w:pPr>
        <w:rPr>
          <w:lang w:eastAsia="en-US"/>
        </w:rPr>
      </w:pPr>
    </w:p>
    <w:p w14:paraId="35C74C92" w14:textId="4DC8F112" w:rsidR="00190FCE" w:rsidRDefault="00190FCE" w:rsidP="000C5B6D">
      <w:pPr>
        <w:rPr>
          <w:lang w:eastAsia="en-US"/>
        </w:rPr>
      </w:pPr>
      <w:r>
        <w:rPr>
          <w:noProof/>
          <w:lang w:eastAsia="en-US"/>
        </w:rPr>
        <w:drawing>
          <wp:inline distT="0" distB="0" distL="0" distR="0" wp14:anchorId="30D53015" wp14:editId="0882F6B3">
            <wp:extent cx="5580380" cy="2866390"/>
            <wp:effectExtent l="0" t="0" r="0" b="3810"/>
            <wp:docPr id="26" name="Picture 2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380" cy="2866390"/>
                    </a:xfrm>
                    <a:prstGeom prst="rect">
                      <a:avLst/>
                    </a:prstGeom>
                  </pic:spPr>
                </pic:pic>
              </a:graphicData>
            </a:graphic>
          </wp:inline>
        </w:drawing>
      </w:r>
    </w:p>
    <w:p w14:paraId="2550A954" w14:textId="77777777" w:rsidR="00383B91" w:rsidRDefault="00383B91" w:rsidP="000C5B6D">
      <w:pPr>
        <w:rPr>
          <w:lang w:eastAsia="en-US"/>
        </w:rPr>
      </w:pPr>
    </w:p>
    <w:p w14:paraId="7D0C02E1" w14:textId="77777777" w:rsidR="000C5B6D" w:rsidRPr="00383B91" w:rsidRDefault="000C5B6D" w:rsidP="000C5B6D">
      <w:pPr>
        <w:rPr>
          <w:b/>
          <w:bCs/>
          <w:lang w:eastAsia="en-US"/>
        </w:rPr>
      </w:pPr>
      <w:r w:rsidRPr="00383B91">
        <w:rPr>
          <w:b/>
          <w:bCs/>
          <w:lang w:eastAsia="en-US"/>
        </w:rPr>
        <w:t>VaRWithOption Page</w:t>
      </w:r>
    </w:p>
    <w:p w14:paraId="50D76188" w14:textId="77777777" w:rsidR="000C5B6D" w:rsidRDefault="000C5B6D" w:rsidP="000C5B6D">
      <w:pPr>
        <w:rPr>
          <w:lang w:eastAsia="en-US"/>
        </w:rPr>
      </w:pPr>
    </w:p>
    <w:p w14:paraId="241764D8" w14:textId="00254E3F" w:rsidR="00F84CD2" w:rsidRDefault="00F84CD2" w:rsidP="000C5B6D">
      <w:pPr>
        <w:rPr>
          <w:lang w:eastAsia="en-US"/>
        </w:rPr>
      </w:pPr>
      <w:r>
        <w:rPr>
          <w:noProof/>
          <w:lang w:eastAsia="en-US"/>
        </w:rPr>
        <w:lastRenderedPageBreak/>
        <w:drawing>
          <wp:inline distT="0" distB="0" distL="0" distR="0" wp14:anchorId="32377113" wp14:editId="62C01F36">
            <wp:extent cx="5580380" cy="288290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2882900"/>
                    </a:xfrm>
                    <a:prstGeom prst="rect">
                      <a:avLst/>
                    </a:prstGeom>
                  </pic:spPr>
                </pic:pic>
              </a:graphicData>
            </a:graphic>
          </wp:inline>
        </w:drawing>
      </w:r>
    </w:p>
    <w:p w14:paraId="71C5788B" w14:textId="77777777" w:rsidR="000C5B6D" w:rsidRDefault="000C5B6D" w:rsidP="000C5B6D">
      <w:pPr>
        <w:rPr>
          <w:lang w:eastAsia="en-US"/>
        </w:rPr>
      </w:pPr>
    </w:p>
    <w:p w14:paraId="3FAE5A0B" w14:textId="77777777" w:rsidR="000C5B6D" w:rsidRDefault="000C5B6D" w:rsidP="000C5B6D">
      <w:pPr>
        <w:rPr>
          <w:lang w:eastAsia="en-US"/>
        </w:rPr>
      </w:pPr>
      <w:r>
        <w:rPr>
          <w:lang w:eastAsia="en-US"/>
        </w:rPr>
        <w:t>The VaRWithOption Page has a different sidebar for user input and presents the results for calculating Option VaR using different methods. To calculate Option VaR on the VaRWithOption Page, follow these steps: In the OptionVaRSideBar, enter the required information:</w:t>
      </w:r>
    </w:p>
    <w:p w14:paraId="1EC1210E" w14:textId="77777777" w:rsidR="000C5B6D" w:rsidRDefault="000C5B6D" w:rsidP="000C5B6D">
      <w:pPr>
        <w:rPr>
          <w:lang w:eastAsia="en-US"/>
        </w:rPr>
      </w:pPr>
    </w:p>
    <w:p w14:paraId="721DCD61" w14:textId="77777777" w:rsidR="000C5B6D" w:rsidRDefault="000C5B6D" w:rsidP="000C5B6D">
      <w:pPr>
        <w:rPr>
          <w:lang w:eastAsia="en-US"/>
        </w:rPr>
      </w:pPr>
      <w:r>
        <w:rPr>
          <w:lang w:eastAsia="en-US"/>
        </w:rPr>
        <w:t>confidence_level: 5</w:t>
      </w:r>
    </w:p>
    <w:p w14:paraId="7C5D0463" w14:textId="77777777" w:rsidR="000C5B6D" w:rsidRDefault="000C5B6D" w:rsidP="000C5B6D">
      <w:pPr>
        <w:rPr>
          <w:lang w:eastAsia="en-US"/>
        </w:rPr>
      </w:pPr>
      <w:r>
        <w:rPr>
          <w:lang w:eastAsia="en-US"/>
        </w:rPr>
        <w:t>expiration_date: 2023-12-12,2023-12-24</w:t>
      </w:r>
    </w:p>
    <w:p w14:paraId="177E3770" w14:textId="77777777" w:rsidR="000C5B6D" w:rsidRDefault="000C5B6D" w:rsidP="000C5B6D">
      <w:pPr>
        <w:rPr>
          <w:lang w:eastAsia="en-US"/>
        </w:rPr>
      </w:pPr>
      <w:r>
        <w:rPr>
          <w:lang w:eastAsia="en-US"/>
        </w:rPr>
        <w:t>number_of_options: 10,10</w:t>
      </w:r>
    </w:p>
    <w:p w14:paraId="602185B3" w14:textId="77777777" w:rsidR="000C5B6D" w:rsidRDefault="000C5B6D" w:rsidP="000C5B6D">
      <w:pPr>
        <w:rPr>
          <w:lang w:eastAsia="en-US"/>
        </w:rPr>
      </w:pPr>
      <w:r>
        <w:rPr>
          <w:lang w:eastAsia="en-US"/>
        </w:rPr>
        <w:t>option_type: call,put</w:t>
      </w:r>
    </w:p>
    <w:p w14:paraId="0112FED8" w14:textId="77777777" w:rsidR="000C5B6D" w:rsidRDefault="000C5B6D" w:rsidP="000C5B6D">
      <w:pPr>
        <w:rPr>
          <w:lang w:eastAsia="en-US"/>
        </w:rPr>
      </w:pPr>
      <w:r>
        <w:rPr>
          <w:lang w:eastAsia="en-US"/>
        </w:rPr>
        <w:t>portfolio_weights: 0.5,0.5</w:t>
      </w:r>
    </w:p>
    <w:p w14:paraId="50C75DA3" w14:textId="77777777" w:rsidR="000C5B6D" w:rsidRDefault="000C5B6D" w:rsidP="000C5B6D">
      <w:pPr>
        <w:rPr>
          <w:lang w:eastAsia="en-US"/>
        </w:rPr>
      </w:pPr>
      <w:r>
        <w:rPr>
          <w:lang w:eastAsia="en-US"/>
        </w:rPr>
        <w:t>risk_free_rate: 0.05</w:t>
      </w:r>
    </w:p>
    <w:p w14:paraId="0B6026C3" w14:textId="77777777" w:rsidR="000C5B6D" w:rsidRDefault="000C5B6D" w:rsidP="000C5B6D">
      <w:pPr>
        <w:rPr>
          <w:lang w:eastAsia="en-US"/>
        </w:rPr>
      </w:pPr>
      <w:r>
        <w:rPr>
          <w:lang w:eastAsia="en-US"/>
        </w:rPr>
        <w:t>stock_list: AAPL,MSFT</w:t>
      </w:r>
    </w:p>
    <w:p w14:paraId="02BBBF0A" w14:textId="77777777" w:rsidR="000C5B6D" w:rsidRDefault="000C5B6D" w:rsidP="000C5B6D">
      <w:pPr>
        <w:rPr>
          <w:lang w:eastAsia="en-US"/>
        </w:rPr>
      </w:pPr>
      <w:r>
        <w:rPr>
          <w:lang w:eastAsia="en-US"/>
        </w:rPr>
        <w:t xml:space="preserve">strike_price: 150,120 The application will then display the Option VaR results. Like this: </w:t>
      </w:r>
    </w:p>
    <w:p w14:paraId="0B01F809" w14:textId="77777777" w:rsidR="00383B91" w:rsidRDefault="00383B91" w:rsidP="000C5B6D">
      <w:pPr>
        <w:rPr>
          <w:b/>
          <w:bCs/>
          <w:lang w:eastAsia="en-US"/>
        </w:rPr>
      </w:pPr>
    </w:p>
    <w:p w14:paraId="132C0547" w14:textId="1064520F" w:rsidR="00F84CD2" w:rsidRDefault="00F84CD2" w:rsidP="000C5B6D">
      <w:pPr>
        <w:rPr>
          <w:b/>
          <w:bCs/>
          <w:lang w:eastAsia="en-US"/>
        </w:rPr>
      </w:pPr>
      <w:r>
        <w:rPr>
          <w:b/>
          <w:bCs/>
          <w:noProof/>
          <w:lang w:eastAsia="en-US"/>
        </w:rPr>
        <w:drawing>
          <wp:inline distT="0" distB="0" distL="0" distR="0" wp14:anchorId="73ACD14D" wp14:editId="60980B1F">
            <wp:extent cx="5580380" cy="2883535"/>
            <wp:effectExtent l="0" t="0" r="0" b="0"/>
            <wp:docPr id="29" name="Picture 2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ebsit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2883535"/>
                    </a:xfrm>
                    <a:prstGeom prst="rect">
                      <a:avLst/>
                    </a:prstGeom>
                  </pic:spPr>
                </pic:pic>
              </a:graphicData>
            </a:graphic>
          </wp:inline>
        </w:drawing>
      </w:r>
    </w:p>
    <w:p w14:paraId="302A42D8" w14:textId="77777777" w:rsidR="00F84CD2" w:rsidRDefault="00F84CD2" w:rsidP="000C5B6D">
      <w:pPr>
        <w:rPr>
          <w:b/>
          <w:bCs/>
          <w:lang w:eastAsia="en-US"/>
        </w:rPr>
      </w:pPr>
    </w:p>
    <w:p w14:paraId="779C9EF2" w14:textId="1AD31DC8" w:rsidR="000C5B6D" w:rsidRPr="00383B91" w:rsidRDefault="000C5B6D" w:rsidP="000C5B6D">
      <w:pPr>
        <w:rPr>
          <w:b/>
          <w:bCs/>
          <w:lang w:eastAsia="en-US"/>
        </w:rPr>
      </w:pPr>
      <w:r w:rsidRPr="00383B91">
        <w:rPr>
          <w:b/>
          <w:bCs/>
          <w:lang w:eastAsia="en-US"/>
        </w:rPr>
        <w:t>Additional Tips and Troubleshooting</w:t>
      </w:r>
    </w:p>
    <w:p w14:paraId="4E8AB296" w14:textId="77777777" w:rsidR="000C5B6D" w:rsidRDefault="000C5B6D" w:rsidP="000C5B6D">
      <w:pPr>
        <w:rPr>
          <w:lang w:eastAsia="en-US"/>
        </w:rPr>
      </w:pPr>
      <w:r>
        <w:rPr>
          <w:lang w:eastAsia="en-US"/>
        </w:rPr>
        <w:lastRenderedPageBreak/>
        <w:t>To ensure an optimal user experience, consider the following tips and troubleshooting steps:</w:t>
      </w:r>
    </w:p>
    <w:p w14:paraId="39F1FB09" w14:textId="77777777" w:rsidR="000C5B6D" w:rsidRDefault="000C5B6D" w:rsidP="000C5B6D">
      <w:pPr>
        <w:rPr>
          <w:lang w:eastAsia="en-US"/>
        </w:rPr>
      </w:pPr>
    </w:p>
    <w:p w14:paraId="13385A3F" w14:textId="77777777" w:rsidR="000C5B6D" w:rsidRDefault="000C5B6D" w:rsidP="000C5B6D">
      <w:pPr>
        <w:rPr>
          <w:lang w:eastAsia="en-US"/>
        </w:rPr>
      </w:pPr>
      <w:r>
        <w:rPr>
          <w:lang w:eastAsia="en-US"/>
        </w:rPr>
        <w:t>If the application is not displaying the expected results or is taking too long to load, refresh the web page and enter the input again.</w:t>
      </w:r>
    </w:p>
    <w:p w14:paraId="24F2B6F0" w14:textId="73EACB6C" w:rsidR="003D6DA2" w:rsidRPr="003D6DA2" w:rsidRDefault="000C5B6D" w:rsidP="000C5B6D">
      <w:pPr>
        <w:rPr>
          <w:lang w:eastAsia="en-US"/>
        </w:rPr>
      </w:pPr>
      <w:r>
        <w:rPr>
          <w:lang w:eastAsia="en-US"/>
        </w:rPr>
        <w:t>Make sure to input accurate and complete information in the StockVaRSideBar and OptionVaRSideBar components. Incorrect or incomplete data may lead to inaccurate results or errors.</w:t>
      </w:r>
    </w:p>
    <w:p w14:paraId="72553958" w14:textId="77777777" w:rsidR="008C0153" w:rsidRDefault="008C0153" w:rsidP="008C0153"/>
    <w:p w14:paraId="691CE710" w14:textId="77777777" w:rsidR="00D70B84" w:rsidRDefault="00D70B84" w:rsidP="00D70B84">
      <w:pPr>
        <w:pStyle w:val="Heading2"/>
      </w:pPr>
      <w:bookmarkStart w:id="173" w:name="_Toc131091397"/>
      <w:r>
        <w:t>Source Code Documentation (backend)</w:t>
      </w:r>
      <w:bookmarkEnd w:id="173"/>
      <w:r>
        <w:t xml:space="preserve"> </w:t>
      </w:r>
    </w:p>
    <w:p w14:paraId="31FEF1BF" w14:textId="77777777" w:rsidR="008C0153" w:rsidRPr="008C0153" w:rsidRDefault="008C0153" w:rsidP="008C0153">
      <w:pPr>
        <w:rPr>
          <w:lang w:eastAsia="en-US"/>
        </w:rPr>
      </w:pPr>
    </w:p>
    <w:p w14:paraId="14D9452E" w14:textId="77777777" w:rsidR="00D70B84" w:rsidRPr="00E74709" w:rsidRDefault="00D70B84" w:rsidP="00D70B84">
      <w:pPr>
        <w:pStyle w:val="Heading3"/>
      </w:pPr>
      <w:bookmarkStart w:id="174" w:name="_Toc131091398"/>
      <w:r>
        <w:t>Stock_data package</w:t>
      </w:r>
      <w:bookmarkEnd w:id="174"/>
      <w:r>
        <w:t xml:space="preserve"> </w:t>
      </w:r>
      <w:r w:rsidRPr="00E74709">
        <w:tab/>
      </w:r>
    </w:p>
    <w:p w14:paraId="6E3FAC8E" w14:textId="77777777" w:rsidR="00D70B84" w:rsidRPr="002400A5" w:rsidRDefault="00D70B84" w:rsidP="00D70B84">
      <w:pPr>
        <w:pStyle w:val="ListParagraph"/>
        <w:numPr>
          <w:ilvl w:val="0"/>
          <w:numId w:val="30"/>
        </w:numPr>
        <w:rPr>
          <w:lang w:val="en-GB"/>
        </w:rPr>
      </w:pPr>
      <w:r w:rsidRPr="002400A5">
        <w:rPr>
          <w:lang w:val="en-GB"/>
        </w:rPr>
        <w:t>Get_the_single_stock_historical_data_in_the_given_time (stock_ticket, period)</w:t>
      </w:r>
    </w:p>
    <w:p w14:paraId="1BCBC24B" w14:textId="77777777" w:rsidR="00D70B84" w:rsidRPr="00404D15" w:rsidRDefault="00D70B84" w:rsidP="00D70B84">
      <w:pPr>
        <w:pStyle w:val="ListParagraph"/>
        <w:rPr>
          <w:lang w:val="en-GB"/>
        </w:rPr>
      </w:pPr>
      <w:r>
        <w:rPr>
          <w:lang w:val="en-GB"/>
        </w:rPr>
        <w:t xml:space="preserve">Return </w:t>
      </w:r>
      <w:r w:rsidRPr="00404D15">
        <w:rPr>
          <w:lang w:val="en-GB"/>
        </w:rPr>
        <w:t xml:space="preserve">the single stock historical data in the given time </w:t>
      </w:r>
    </w:p>
    <w:p w14:paraId="72E970B7" w14:textId="77777777" w:rsidR="00D70B84" w:rsidRPr="007D2F6F" w:rsidRDefault="00D70B84" w:rsidP="00D70B84">
      <w:pPr>
        <w:pStyle w:val="ListParagraph"/>
        <w:rPr>
          <w:lang w:val="en-GB"/>
        </w:rPr>
      </w:pPr>
      <w:r w:rsidRPr="00404D15">
        <w:rPr>
          <w:lang w:val="en-GB"/>
        </w:rPr>
        <w:t>Parameters</w:t>
      </w:r>
      <w:r>
        <w:rPr>
          <w:lang w:val="en-GB"/>
        </w:rPr>
        <w:t xml:space="preserve">: </w:t>
      </w:r>
      <w:r>
        <w:rPr>
          <w:lang w:val="en-GB"/>
        </w:rPr>
        <w:tab/>
      </w:r>
      <w:r w:rsidRPr="007D2F6F">
        <w:rPr>
          <w:lang w:val="en-GB"/>
        </w:rPr>
        <w:t>stock_ticket : str</w:t>
      </w:r>
    </w:p>
    <w:p w14:paraId="00960289" w14:textId="77777777" w:rsidR="00D70B84" w:rsidRDefault="00D70B84" w:rsidP="00D70B84">
      <w:pPr>
        <w:pStyle w:val="ListParagraph"/>
        <w:rPr>
          <w:lang w:val="en-GB"/>
        </w:rPr>
      </w:pPr>
      <w:r w:rsidRPr="00404D15">
        <w:rPr>
          <w:lang w:val="en-GB"/>
        </w:rPr>
        <w:t xml:space="preserve">    </w:t>
      </w:r>
      <w:r>
        <w:rPr>
          <w:lang w:val="en-GB"/>
        </w:rPr>
        <w:tab/>
      </w:r>
      <w:r>
        <w:rPr>
          <w:lang w:val="en-GB"/>
        </w:rPr>
        <w:tab/>
        <w:t xml:space="preserve">The stock ticket that user want to get the historical data </w:t>
      </w:r>
    </w:p>
    <w:p w14:paraId="15EC0489" w14:textId="77777777" w:rsidR="00D70B84" w:rsidRPr="00404D15" w:rsidRDefault="00D70B84" w:rsidP="00D70B84">
      <w:pPr>
        <w:pStyle w:val="ListParagraph"/>
        <w:rPr>
          <w:lang w:val="en-GB"/>
        </w:rPr>
      </w:pPr>
    </w:p>
    <w:p w14:paraId="1A76A92E" w14:textId="77777777" w:rsidR="00D70B84" w:rsidRPr="00404D15" w:rsidRDefault="00D70B84" w:rsidP="00D70B84">
      <w:pPr>
        <w:pStyle w:val="ListParagraph"/>
        <w:ind w:left="1440" w:firstLine="720"/>
        <w:rPr>
          <w:lang w:val="en-GB"/>
        </w:rPr>
      </w:pPr>
      <w:r w:rsidRPr="00404D15">
        <w:rPr>
          <w:lang w:val="en-GB"/>
        </w:rPr>
        <w:t>period: int</w:t>
      </w:r>
    </w:p>
    <w:p w14:paraId="55450B89" w14:textId="77777777" w:rsidR="00D70B84" w:rsidRDefault="00D70B84" w:rsidP="00D70B84">
      <w:pPr>
        <w:pStyle w:val="ListParagraph"/>
        <w:rPr>
          <w:lang w:val="en-GB"/>
        </w:rPr>
      </w:pPr>
      <w:r w:rsidRPr="00404D15">
        <w:rPr>
          <w:lang w:val="en-GB"/>
        </w:rPr>
        <w:t xml:space="preserve">    </w:t>
      </w:r>
      <w:r>
        <w:rPr>
          <w:lang w:val="en-GB"/>
        </w:rPr>
        <w:tab/>
      </w:r>
      <w:r>
        <w:rPr>
          <w:lang w:val="en-GB"/>
        </w:rPr>
        <w:tab/>
      </w:r>
      <w:r w:rsidRPr="00404D15">
        <w:rPr>
          <w:lang w:val="en-GB"/>
        </w:rPr>
        <w:t>how many da</w:t>
      </w:r>
      <w:r>
        <w:rPr>
          <w:lang w:val="en-GB"/>
        </w:rPr>
        <w:t>y</w:t>
      </w:r>
      <w:r w:rsidRPr="00404D15">
        <w:rPr>
          <w:lang w:val="en-GB"/>
        </w:rPr>
        <w:t xml:space="preserve"> </w:t>
      </w:r>
      <w:r>
        <w:rPr>
          <w:lang w:val="en-GB"/>
        </w:rPr>
        <w:t xml:space="preserve">data </w:t>
      </w:r>
      <w:r w:rsidRPr="00404D15">
        <w:rPr>
          <w:lang w:val="en-GB"/>
        </w:rPr>
        <w:t xml:space="preserve">the user want </w:t>
      </w:r>
    </w:p>
    <w:p w14:paraId="54D86358" w14:textId="77777777" w:rsidR="00D70B84" w:rsidRPr="00404D15" w:rsidRDefault="00D70B84" w:rsidP="00D70B84">
      <w:pPr>
        <w:pStyle w:val="ListParagraph"/>
        <w:rPr>
          <w:lang w:val="en-GB"/>
        </w:rPr>
      </w:pPr>
    </w:p>
    <w:p w14:paraId="0C67FD97" w14:textId="77777777" w:rsidR="00D70B84" w:rsidRDefault="00D70B84" w:rsidP="00D70B84">
      <w:pPr>
        <w:pStyle w:val="ListParagraph"/>
        <w:rPr>
          <w:lang w:val="en-GB"/>
        </w:rPr>
      </w:pPr>
      <w:r w:rsidRPr="00404D15">
        <w:rPr>
          <w:lang w:val="en-GB"/>
        </w:rPr>
        <w:t>Returns</w:t>
      </w:r>
      <w:r>
        <w:rPr>
          <w:lang w:val="en-GB"/>
        </w:rPr>
        <w:t xml:space="preserve">: </w:t>
      </w:r>
      <w:r>
        <w:rPr>
          <w:lang w:val="en-GB"/>
        </w:rPr>
        <w:tab/>
        <w:t>pandas</w:t>
      </w:r>
      <w:r w:rsidRPr="00404D15">
        <w:rPr>
          <w:lang w:val="en-GB"/>
        </w:rPr>
        <w:t>. Dataframe</w:t>
      </w:r>
    </w:p>
    <w:p w14:paraId="0C783C6F" w14:textId="77777777" w:rsidR="00D70B84" w:rsidRPr="006E4A63" w:rsidRDefault="00D70B84" w:rsidP="00D70B84">
      <w:pPr>
        <w:pStyle w:val="ListParagraph"/>
        <w:rPr>
          <w:lang w:val="en-GB"/>
        </w:rPr>
      </w:pPr>
      <w:r w:rsidRPr="006E4A63">
        <w:rPr>
          <w:lang w:val="en-GB"/>
        </w:rPr>
        <w:t xml:space="preserve">    </w:t>
      </w:r>
      <w:r w:rsidRPr="006E4A63">
        <w:rPr>
          <w:lang w:val="en-GB"/>
        </w:rPr>
        <w:tab/>
      </w:r>
      <w:r w:rsidRPr="006E4A63">
        <w:rPr>
          <w:lang w:val="en-GB"/>
        </w:rPr>
        <w:tab/>
        <w:t>the historical data in the given time</w:t>
      </w:r>
    </w:p>
    <w:p w14:paraId="7BB33919" w14:textId="77777777" w:rsidR="00D70B84" w:rsidRPr="00404D15" w:rsidRDefault="00D70B84" w:rsidP="00D70B84">
      <w:pPr>
        <w:pStyle w:val="ListParagraph"/>
        <w:rPr>
          <w:lang w:val="en-GB"/>
        </w:rPr>
      </w:pPr>
    </w:p>
    <w:p w14:paraId="25A27EED" w14:textId="77777777" w:rsidR="00D70B84" w:rsidRPr="007C2A49" w:rsidRDefault="00D70B84" w:rsidP="00D70B84">
      <w:pPr>
        <w:pStyle w:val="ListParagraph"/>
        <w:numPr>
          <w:ilvl w:val="0"/>
          <w:numId w:val="30"/>
        </w:numPr>
        <w:rPr>
          <w:lang w:val="en-GB"/>
        </w:rPr>
      </w:pPr>
      <w:r w:rsidRPr="007C2A49">
        <w:rPr>
          <w:lang w:val="en-GB"/>
        </w:rPr>
        <w:t>Get_the_stock_portfolio_historical_data_in_the_given_time (stock_list, period)</w:t>
      </w:r>
    </w:p>
    <w:p w14:paraId="65EC13E6" w14:textId="77777777" w:rsidR="00D70B84" w:rsidRPr="006E4A63" w:rsidRDefault="00D70B84" w:rsidP="00D70B84">
      <w:pPr>
        <w:pStyle w:val="ListParagraph"/>
        <w:rPr>
          <w:lang w:val="en-GB"/>
        </w:rPr>
      </w:pPr>
      <w:r w:rsidRPr="00404D15">
        <w:rPr>
          <w:lang w:val="en-GB"/>
        </w:rPr>
        <w:t xml:space="preserve">Get the portfolio closing historical data in the given time </w:t>
      </w:r>
    </w:p>
    <w:p w14:paraId="2CC45B89" w14:textId="77777777" w:rsidR="00D70B84" w:rsidRDefault="00D70B84" w:rsidP="00D70B84">
      <w:pPr>
        <w:pStyle w:val="ListParagraph"/>
        <w:rPr>
          <w:lang w:val="en-GB"/>
        </w:rPr>
      </w:pPr>
      <w:r w:rsidRPr="00404D15">
        <w:rPr>
          <w:lang w:val="en-GB"/>
        </w:rPr>
        <w:t>Parameters</w:t>
      </w:r>
      <w:r>
        <w:rPr>
          <w:lang w:val="en-GB"/>
        </w:rPr>
        <w:t xml:space="preserve">: </w:t>
      </w:r>
      <w:r>
        <w:rPr>
          <w:lang w:val="en-GB"/>
        </w:rPr>
        <w:tab/>
      </w:r>
      <w:r w:rsidRPr="007D2F6F">
        <w:rPr>
          <w:lang w:val="en-GB"/>
        </w:rPr>
        <w:t>stock_ticket : str</w:t>
      </w:r>
    </w:p>
    <w:p w14:paraId="03F86FB7" w14:textId="77777777" w:rsidR="00D70B84" w:rsidRDefault="00D70B84" w:rsidP="00D70B84">
      <w:pPr>
        <w:pStyle w:val="ListParagraph"/>
        <w:rPr>
          <w:lang w:val="en-GB"/>
        </w:rPr>
      </w:pPr>
      <w:r>
        <w:rPr>
          <w:lang w:val="en-GB"/>
        </w:rPr>
        <w:tab/>
      </w:r>
      <w:r>
        <w:rPr>
          <w:lang w:val="en-GB"/>
        </w:rPr>
        <w:tab/>
        <w:t xml:space="preserve">The list of stock ticket that user want to get the historical data </w:t>
      </w:r>
    </w:p>
    <w:p w14:paraId="6CE263E5" w14:textId="77777777" w:rsidR="00D70B84" w:rsidRDefault="00D70B84" w:rsidP="00D70B84">
      <w:pPr>
        <w:pStyle w:val="ListParagraph"/>
        <w:rPr>
          <w:lang w:val="en-GB"/>
        </w:rPr>
      </w:pPr>
    </w:p>
    <w:p w14:paraId="441F2CAC" w14:textId="77777777" w:rsidR="00D70B84" w:rsidRDefault="00D70B84" w:rsidP="00D70B84">
      <w:pPr>
        <w:pStyle w:val="ListParagraph"/>
        <w:ind w:left="1440" w:firstLine="720"/>
        <w:rPr>
          <w:lang w:val="en-GB"/>
        </w:rPr>
      </w:pPr>
      <w:r w:rsidRPr="00404D15">
        <w:rPr>
          <w:lang w:val="en-GB"/>
        </w:rPr>
        <w:t>period: int</w:t>
      </w:r>
    </w:p>
    <w:p w14:paraId="7B018C49" w14:textId="77777777" w:rsidR="00D70B84" w:rsidRDefault="00D70B84" w:rsidP="00D70B84">
      <w:pPr>
        <w:pStyle w:val="ListParagraph"/>
        <w:rPr>
          <w:lang w:val="en-GB"/>
        </w:rPr>
      </w:pPr>
      <w:r>
        <w:rPr>
          <w:lang w:val="en-GB"/>
        </w:rPr>
        <w:tab/>
      </w:r>
      <w:r>
        <w:rPr>
          <w:lang w:val="en-GB"/>
        </w:rPr>
        <w:tab/>
      </w:r>
      <w:r w:rsidRPr="00404D15">
        <w:rPr>
          <w:lang w:val="en-GB"/>
        </w:rPr>
        <w:t xml:space="preserve">how many date </w:t>
      </w:r>
      <w:r>
        <w:rPr>
          <w:lang w:val="en-GB"/>
        </w:rPr>
        <w:t xml:space="preserve">data </w:t>
      </w:r>
      <w:r w:rsidRPr="00404D15">
        <w:rPr>
          <w:lang w:val="en-GB"/>
        </w:rPr>
        <w:t xml:space="preserve">the user want </w:t>
      </w:r>
    </w:p>
    <w:p w14:paraId="056FC981" w14:textId="77777777" w:rsidR="00D70B84" w:rsidRPr="00404D15" w:rsidRDefault="00D70B84" w:rsidP="00D70B84">
      <w:pPr>
        <w:pStyle w:val="ListParagraph"/>
        <w:rPr>
          <w:lang w:val="en-GB"/>
        </w:rPr>
      </w:pPr>
    </w:p>
    <w:p w14:paraId="2C920C71" w14:textId="77777777" w:rsidR="00D70B84" w:rsidRPr="00404D15" w:rsidRDefault="00D70B84" w:rsidP="00D70B84">
      <w:pPr>
        <w:pStyle w:val="ListParagraph"/>
        <w:rPr>
          <w:lang w:val="en-GB"/>
        </w:rPr>
      </w:pPr>
      <w:r w:rsidRPr="00404D15">
        <w:rPr>
          <w:lang w:val="en-GB"/>
        </w:rPr>
        <w:t>Returns</w:t>
      </w:r>
      <w:r>
        <w:rPr>
          <w:lang w:val="en-GB"/>
        </w:rPr>
        <w:t xml:space="preserve">: </w:t>
      </w:r>
      <w:r>
        <w:rPr>
          <w:lang w:val="en-GB"/>
        </w:rPr>
        <w:tab/>
        <w:t>pandas</w:t>
      </w:r>
      <w:r w:rsidRPr="00404D15">
        <w:rPr>
          <w:lang w:val="en-GB"/>
        </w:rPr>
        <w:t>. dataframe</w:t>
      </w:r>
    </w:p>
    <w:p w14:paraId="79F415D3" w14:textId="77777777" w:rsidR="00D70B84" w:rsidRDefault="00D70B84" w:rsidP="00D70B84">
      <w:pPr>
        <w:pStyle w:val="ListParagraph"/>
        <w:rPr>
          <w:lang w:val="en-GB"/>
        </w:rPr>
      </w:pPr>
      <w:r w:rsidRPr="00404D15">
        <w:rPr>
          <w:lang w:val="en-GB"/>
        </w:rPr>
        <w:t xml:space="preserve">    </w:t>
      </w:r>
      <w:r>
        <w:rPr>
          <w:lang w:val="en-GB"/>
        </w:rPr>
        <w:tab/>
      </w:r>
      <w:r>
        <w:rPr>
          <w:lang w:val="en-GB"/>
        </w:rPr>
        <w:tab/>
        <w:t>T</w:t>
      </w:r>
      <w:r w:rsidRPr="00404D15">
        <w:rPr>
          <w:lang w:val="en-GB"/>
        </w:rPr>
        <w:t>he historical data in the given time</w:t>
      </w:r>
    </w:p>
    <w:p w14:paraId="23F64A7F" w14:textId="77777777" w:rsidR="00D70B84" w:rsidRPr="00404D15" w:rsidRDefault="00D70B84" w:rsidP="00D70B84">
      <w:pPr>
        <w:pStyle w:val="ListParagraph"/>
        <w:rPr>
          <w:lang w:val="en-GB"/>
        </w:rPr>
      </w:pPr>
      <w:r w:rsidRPr="00404D15">
        <w:rPr>
          <w:lang w:val="en-GB"/>
        </w:rPr>
        <w:t xml:space="preserve"> </w:t>
      </w:r>
    </w:p>
    <w:p w14:paraId="3A94B3F1" w14:textId="77777777" w:rsidR="00D70B84" w:rsidRPr="00781DAB" w:rsidRDefault="00D70B84" w:rsidP="00D70B84">
      <w:pPr>
        <w:pStyle w:val="ListParagraph"/>
        <w:numPr>
          <w:ilvl w:val="0"/>
          <w:numId w:val="30"/>
        </w:numPr>
        <w:rPr>
          <w:lang w:val="en-GB"/>
        </w:rPr>
      </w:pPr>
      <w:r w:rsidRPr="00781DAB">
        <w:rPr>
          <w:lang w:val="en-GB"/>
        </w:rPr>
        <w:t>Get_the_time_frame(how_many_day)</w:t>
      </w:r>
    </w:p>
    <w:p w14:paraId="75C7FB2A" w14:textId="77777777" w:rsidR="00D70B84" w:rsidRPr="00404D15" w:rsidRDefault="00D70B84" w:rsidP="00D70B84">
      <w:pPr>
        <w:pStyle w:val="ListParagraph"/>
        <w:rPr>
          <w:lang w:val="en-GB"/>
        </w:rPr>
      </w:pPr>
      <w:r>
        <w:rPr>
          <w:lang w:val="en-GB"/>
        </w:rPr>
        <w:t>Return</w:t>
      </w:r>
      <w:r w:rsidRPr="00404D15">
        <w:rPr>
          <w:lang w:val="en-GB"/>
        </w:rPr>
        <w:t xml:space="preserve"> the date from today to the day given </w:t>
      </w:r>
    </w:p>
    <w:p w14:paraId="13FB7990" w14:textId="77777777" w:rsidR="00D70B84" w:rsidRPr="00404D15" w:rsidRDefault="00D70B84" w:rsidP="00D70B84">
      <w:pPr>
        <w:pStyle w:val="ListParagraph"/>
        <w:rPr>
          <w:lang w:val="en-GB"/>
        </w:rPr>
      </w:pPr>
      <w:r w:rsidRPr="00404D15">
        <w:rPr>
          <w:lang w:val="en-GB"/>
        </w:rPr>
        <w:t xml:space="preserve"> </w:t>
      </w:r>
    </w:p>
    <w:p w14:paraId="3173542B" w14:textId="77777777" w:rsidR="00D70B84" w:rsidRPr="00404D15" w:rsidRDefault="00D70B84" w:rsidP="00D70B84">
      <w:pPr>
        <w:pStyle w:val="ListParagraph"/>
        <w:rPr>
          <w:lang w:val="en-GB"/>
        </w:rPr>
      </w:pPr>
      <w:r w:rsidRPr="00404D15">
        <w:rPr>
          <w:lang w:val="en-GB"/>
        </w:rPr>
        <w:t>Parameters</w:t>
      </w:r>
      <w:r>
        <w:rPr>
          <w:lang w:val="en-GB"/>
        </w:rPr>
        <w:t xml:space="preserve">:  </w:t>
      </w:r>
      <w:r>
        <w:rPr>
          <w:lang w:val="en-GB"/>
        </w:rPr>
        <w:tab/>
      </w:r>
      <w:r w:rsidRPr="00404D15">
        <w:rPr>
          <w:lang w:val="en-GB"/>
        </w:rPr>
        <w:t>how_many_day: int</w:t>
      </w:r>
    </w:p>
    <w:p w14:paraId="3070BAB5" w14:textId="77777777" w:rsidR="00D70B84" w:rsidRDefault="00D70B84" w:rsidP="00D70B84">
      <w:pPr>
        <w:pStyle w:val="ListParagraph"/>
        <w:rPr>
          <w:lang w:val="en-GB"/>
        </w:rPr>
      </w:pPr>
      <w:r w:rsidRPr="00404D15">
        <w:rPr>
          <w:lang w:val="en-GB"/>
        </w:rPr>
        <w:t xml:space="preserve">    </w:t>
      </w:r>
      <w:r>
        <w:rPr>
          <w:lang w:val="en-GB"/>
        </w:rPr>
        <w:tab/>
      </w:r>
      <w:r>
        <w:rPr>
          <w:lang w:val="en-GB"/>
        </w:rPr>
        <w:tab/>
      </w:r>
      <w:r w:rsidRPr="00404D15">
        <w:rPr>
          <w:lang w:val="en-GB"/>
        </w:rPr>
        <w:t xml:space="preserve">how many day user want to get </w:t>
      </w:r>
    </w:p>
    <w:p w14:paraId="6FB7775C" w14:textId="77777777" w:rsidR="00D70B84" w:rsidRPr="00404D15" w:rsidRDefault="00D70B84" w:rsidP="00D70B84">
      <w:pPr>
        <w:pStyle w:val="ListParagraph"/>
        <w:rPr>
          <w:lang w:val="en-GB"/>
        </w:rPr>
      </w:pPr>
    </w:p>
    <w:p w14:paraId="6C6AFACE" w14:textId="77777777" w:rsidR="00D70B84" w:rsidRPr="00404D15" w:rsidRDefault="00D70B84" w:rsidP="00D70B84">
      <w:pPr>
        <w:pStyle w:val="ListParagraph"/>
        <w:rPr>
          <w:lang w:val="en-GB"/>
        </w:rPr>
      </w:pPr>
      <w:r w:rsidRPr="00404D15">
        <w:rPr>
          <w:lang w:val="en-GB"/>
        </w:rPr>
        <w:t>Returns</w:t>
      </w:r>
      <w:r>
        <w:rPr>
          <w:lang w:val="en-GB"/>
        </w:rPr>
        <w:t xml:space="preserve">: </w:t>
      </w:r>
      <w:r>
        <w:rPr>
          <w:lang w:val="en-GB"/>
        </w:rPr>
        <w:tab/>
      </w:r>
      <w:r w:rsidRPr="00404D15">
        <w:rPr>
          <w:lang w:val="en-GB"/>
        </w:rPr>
        <w:t>date</w:t>
      </w:r>
      <w:r>
        <w:rPr>
          <w:lang w:val="en-GB"/>
        </w:rPr>
        <w:t xml:space="preserve"> </w:t>
      </w:r>
    </w:p>
    <w:p w14:paraId="5F24B0BD" w14:textId="77777777" w:rsidR="00D70B84" w:rsidRDefault="00D70B84" w:rsidP="00D70B84">
      <w:pPr>
        <w:pStyle w:val="ListParagraph"/>
        <w:rPr>
          <w:lang w:val="en-GB"/>
        </w:rPr>
      </w:pPr>
      <w:r w:rsidRPr="00404D15">
        <w:rPr>
          <w:lang w:val="en-GB"/>
        </w:rPr>
        <w:t xml:space="preserve">    </w:t>
      </w:r>
      <w:r>
        <w:rPr>
          <w:lang w:val="en-GB"/>
        </w:rPr>
        <w:tab/>
      </w:r>
      <w:r>
        <w:rPr>
          <w:lang w:val="en-GB"/>
        </w:rPr>
        <w:tab/>
      </w:r>
      <w:r w:rsidRPr="00404D15">
        <w:rPr>
          <w:lang w:val="en-GB"/>
        </w:rPr>
        <w:t xml:space="preserve">return the </w:t>
      </w:r>
      <w:r>
        <w:rPr>
          <w:lang w:val="en-GB"/>
        </w:rPr>
        <w:t>date f</w:t>
      </w:r>
      <w:r w:rsidRPr="00020096">
        <w:rPr>
          <w:lang w:val="en-GB"/>
        </w:rPr>
        <w:t xml:space="preserve">rom today to the previous </w:t>
      </w:r>
      <w:r>
        <w:rPr>
          <w:lang w:val="en-GB"/>
        </w:rPr>
        <w:t>given</w:t>
      </w:r>
      <w:r w:rsidRPr="00020096">
        <w:rPr>
          <w:lang w:val="en-GB"/>
        </w:rPr>
        <w:t xml:space="preserve"> days</w:t>
      </w:r>
    </w:p>
    <w:p w14:paraId="1D9D1EE6" w14:textId="77777777" w:rsidR="00D70B84" w:rsidRDefault="00D70B84" w:rsidP="00D70B84">
      <w:pPr>
        <w:pStyle w:val="ListParagraph"/>
        <w:rPr>
          <w:lang w:val="en-GB"/>
        </w:rPr>
      </w:pPr>
    </w:p>
    <w:p w14:paraId="2FB72809" w14:textId="77777777" w:rsidR="00D70B84" w:rsidRPr="00404D15" w:rsidRDefault="00D70B84" w:rsidP="00D70B84">
      <w:pPr>
        <w:pStyle w:val="ListParagraph"/>
        <w:rPr>
          <w:lang w:val="en-GB"/>
        </w:rPr>
      </w:pPr>
    </w:p>
    <w:p w14:paraId="2087A9E1" w14:textId="77777777" w:rsidR="00D70B84" w:rsidRPr="00682E27" w:rsidRDefault="00D70B84" w:rsidP="00D70B84">
      <w:pPr>
        <w:pStyle w:val="ListParagraph"/>
        <w:numPr>
          <w:ilvl w:val="0"/>
          <w:numId w:val="30"/>
        </w:numPr>
        <w:rPr>
          <w:lang w:val="en-GB"/>
        </w:rPr>
      </w:pPr>
      <w:r w:rsidRPr="00682E27">
        <w:rPr>
          <w:lang w:val="en-GB"/>
        </w:rPr>
        <w:t>create_stock_object(stock_list)</w:t>
      </w:r>
    </w:p>
    <w:p w14:paraId="0F8CD098" w14:textId="77777777" w:rsidR="00D70B84" w:rsidRPr="00404D15" w:rsidRDefault="00D70B84" w:rsidP="00D70B84">
      <w:pPr>
        <w:pStyle w:val="ListParagraph"/>
        <w:rPr>
          <w:lang w:val="en-GB"/>
        </w:rPr>
      </w:pPr>
      <w:r w:rsidRPr="00404D15">
        <w:rPr>
          <w:lang w:val="en-GB"/>
        </w:rPr>
        <w:t xml:space="preserve">Create a stock Object in the </w:t>
      </w:r>
      <w:r>
        <w:rPr>
          <w:lang w:val="en-GB"/>
        </w:rPr>
        <w:t xml:space="preserve">yfinance </w:t>
      </w:r>
      <w:r w:rsidRPr="00404D15">
        <w:rPr>
          <w:lang w:val="en-GB"/>
        </w:rPr>
        <w:t xml:space="preserve">package </w:t>
      </w:r>
    </w:p>
    <w:p w14:paraId="282AFF02" w14:textId="77777777" w:rsidR="00D70B84" w:rsidRPr="00404D15" w:rsidRDefault="00D70B84" w:rsidP="00D70B84">
      <w:pPr>
        <w:pStyle w:val="ListParagraph"/>
        <w:rPr>
          <w:lang w:val="en-GB"/>
        </w:rPr>
      </w:pPr>
      <w:r w:rsidRPr="00404D15">
        <w:rPr>
          <w:lang w:val="en-GB"/>
        </w:rPr>
        <w:t>Parameters</w:t>
      </w:r>
      <w:r>
        <w:rPr>
          <w:lang w:val="en-GB"/>
        </w:rPr>
        <w:t>:</w:t>
      </w:r>
      <w:r>
        <w:rPr>
          <w:lang w:val="en-GB"/>
        </w:rPr>
        <w:tab/>
      </w:r>
      <w:r w:rsidRPr="00404D15">
        <w:rPr>
          <w:lang w:val="en-GB"/>
        </w:rPr>
        <w:t>stock_list: list</w:t>
      </w:r>
    </w:p>
    <w:p w14:paraId="1485B484" w14:textId="77777777" w:rsidR="00D70B84" w:rsidRDefault="00D70B84" w:rsidP="00D70B84">
      <w:pPr>
        <w:pStyle w:val="ListParagraph"/>
        <w:rPr>
          <w:lang w:val="en-GB"/>
        </w:rPr>
      </w:pPr>
      <w:r w:rsidRPr="00404D15">
        <w:rPr>
          <w:lang w:val="en-GB"/>
        </w:rPr>
        <w:t xml:space="preserve">    </w:t>
      </w:r>
      <w:r>
        <w:rPr>
          <w:lang w:val="en-GB"/>
        </w:rPr>
        <w:tab/>
      </w:r>
      <w:r>
        <w:rPr>
          <w:lang w:val="en-GB"/>
        </w:rPr>
        <w:tab/>
        <w:t>A list has all the stock ticket user want to get the historical data</w:t>
      </w:r>
    </w:p>
    <w:p w14:paraId="686AD5B0" w14:textId="77777777" w:rsidR="00D70B84" w:rsidRPr="00404D15" w:rsidRDefault="00D70B84" w:rsidP="00D70B84">
      <w:pPr>
        <w:pStyle w:val="ListParagraph"/>
        <w:rPr>
          <w:lang w:val="en-GB"/>
        </w:rPr>
      </w:pPr>
      <w:r w:rsidRPr="00404D15">
        <w:rPr>
          <w:lang w:val="en-GB"/>
        </w:rPr>
        <w:t xml:space="preserve"> </w:t>
      </w:r>
    </w:p>
    <w:p w14:paraId="6594A171" w14:textId="77777777" w:rsidR="00D70B84" w:rsidRPr="00404D15" w:rsidRDefault="00D70B84" w:rsidP="00D70B84">
      <w:pPr>
        <w:pStyle w:val="ListParagraph"/>
        <w:rPr>
          <w:lang w:val="en-GB"/>
        </w:rPr>
      </w:pPr>
      <w:r w:rsidRPr="00404D15">
        <w:rPr>
          <w:lang w:val="en-GB"/>
        </w:rPr>
        <w:t>Returns</w:t>
      </w:r>
      <w:r>
        <w:rPr>
          <w:lang w:val="en-GB"/>
        </w:rPr>
        <w:t xml:space="preserve">: </w:t>
      </w:r>
      <w:r>
        <w:rPr>
          <w:lang w:val="en-GB"/>
        </w:rPr>
        <w:tab/>
      </w:r>
      <w:r w:rsidRPr="00404D15">
        <w:rPr>
          <w:lang w:val="en-GB"/>
        </w:rPr>
        <w:t>Tickers</w:t>
      </w:r>
    </w:p>
    <w:p w14:paraId="12026A75" w14:textId="77777777" w:rsidR="00D70B84" w:rsidRDefault="00D70B84" w:rsidP="00D70B84">
      <w:pPr>
        <w:pStyle w:val="ListParagraph"/>
        <w:rPr>
          <w:lang w:val="en-GB"/>
        </w:rPr>
      </w:pPr>
      <w:r w:rsidRPr="00404D15">
        <w:rPr>
          <w:lang w:val="en-GB"/>
        </w:rPr>
        <w:lastRenderedPageBreak/>
        <w:t xml:space="preserve">    </w:t>
      </w:r>
      <w:r>
        <w:rPr>
          <w:lang w:val="en-GB"/>
        </w:rPr>
        <w:tab/>
      </w:r>
      <w:r>
        <w:rPr>
          <w:lang w:val="en-GB"/>
        </w:rPr>
        <w:tab/>
      </w:r>
      <w:r w:rsidRPr="00404D15">
        <w:rPr>
          <w:lang w:val="en-GB"/>
        </w:rPr>
        <w:t>The tickers object</w:t>
      </w:r>
      <w:r>
        <w:rPr>
          <w:lang w:val="en-GB"/>
        </w:rPr>
        <w:t xml:space="preserve"> from yfinance</w:t>
      </w:r>
    </w:p>
    <w:p w14:paraId="01BACE65" w14:textId="77777777" w:rsidR="00D70B84" w:rsidRPr="00404D15" w:rsidRDefault="00D70B84" w:rsidP="00D70B84">
      <w:pPr>
        <w:pStyle w:val="ListParagraph"/>
        <w:rPr>
          <w:lang w:val="en-GB"/>
        </w:rPr>
      </w:pPr>
      <w:r>
        <w:rPr>
          <w:lang w:val="en-GB"/>
        </w:rPr>
        <w:t xml:space="preserve"> </w:t>
      </w:r>
    </w:p>
    <w:p w14:paraId="768C9B88" w14:textId="77777777" w:rsidR="00D70B84" w:rsidRPr="004B544C" w:rsidRDefault="00D70B84" w:rsidP="00D70B84">
      <w:pPr>
        <w:pStyle w:val="ListParagraph"/>
        <w:numPr>
          <w:ilvl w:val="0"/>
          <w:numId w:val="30"/>
        </w:numPr>
        <w:rPr>
          <w:lang w:val="en-GB"/>
        </w:rPr>
      </w:pPr>
      <w:r w:rsidRPr="004B544C">
        <w:rPr>
          <w:lang w:val="en-GB"/>
        </w:rPr>
        <w:t>list_to_string_with_space(list)</w:t>
      </w:r>
    </w:p>
    <w:p w14:paraId="0B379C02" w14:textId="77777777" w:rsidR="00D70B84" w:rsidRPr="00404D15" w:rsidRDefault="00D70B84" w:rsidP="00D70B84">
      <w:pPr>
        <w:pStyle w:val="ListParagraph"/>
        <w:rPr>
          <w:lang w:val="en-GB"/>
        </w:rPr>
      </w:pPr>
      <w:r w:rsidRPr="00404D15">
        <w:rPr>
          <w:lang w:val="en-GB"/>
        </w:rPr>
        <w:t>transfer a list to a string with space</w:t>
      </w:r>
    </w:p>
    <w:p w14:paraId="6F68BCFC" w14:textId="77777777" w:rsidR="00D70B84" w:rsidRDefault="00D70B84" w:rsidP="00D70B84">
      <w:pPr>
        <w:pStyle w:val="ListParagraph"/>
        <w:rPr>
          <w:lang w:val="en-GB"/>
        </w:rPr>
      </w:pPr>
      <w:r w:rsidRPr="00404D15">
        <w:rPr>
          <w:lang w:val="en-GB"/>
        </w:rPr>
        <w:t>Parameters</w:t>
      </w:r>
      <w:r>
        <w:rPr>
          <w:lang w:val="en-GB"/>
        </w:rPr>
        <w:t xml:space="preserve"> : </w:t>
      </w:r>
      <w:r>
        <w:rPr>
          <w:lang w:val="en-GB"/>
        </w:rPr>
        <w:tab/>
      </w:r>
      <w:r w:rsidRPr="00404D15">
        <w:rPr>
          <w:lang w:val="en-GB"/>
        </w:rPr>
        <w:t>list</w:t>
      </w:r>
    </w:p>
    <w:p w14:paraId="2026FB99" w14:textId="77777777" w:rsidR="00D70B84" w:rsidRDefault="00D70B84" w:rsidP="00D70B84">
      <w:pPr>
        <w:pStyle w:val="ListParagraph"/>
        <w:rPr>
          <w:lang w:val="en-GB"/>
        </w:rPr>
      </w:pPr>
    </w:p>
    <w:p w14:paraId="128ECD5D" w14:textId="77777777" w:rsidR="00D70B84" w:rsidRDefault="00D70B84" w:rsidP="00D70B84">
      <w:pPr>
        <w:pStyle w:val="ListParagraph"/>
        <w:rPr>
          <w:lang w:val="en-GB"/>
        </w:rPr>
      </w:pPr>
      <w:r w:rsidRPr="006E4A63">
        <w:rPr>
          <w:lang w:val="en-GB"/>
        </w:rPr>
        <w:t xml:space="preserve">Returns : </w:t>
      </w:r>
      <w:r w:rsidRPr="006E4A63">
        <w:rPr>
          <w:lang w:val="en-GB"/>
        </w:rPr>
        <w:tab/>
        <w:t>String</w:t>
      </w:r>
    </w:p>
    <w:p w14:paraId="0B6925C8" w14:textId="77777777" w:rsidR="00D70B84" w:rsidRPr="006E4A63" w:rsidRDefault="00D70B84" w:rsidP="00D70B84">
      <w:pPr>
        <w:pStyle w:val="ListParagraph"/>
        <w:rPr>
          <w:lang w:val="en-GB"/>
        </w:rPr>
      </w:pPr>
      <w:r w:rsidRPr="006E4A63">
        <w:rPr>
          <w:lang w:val="en-GB"/>
        </w:rPr>
        <w:tab/>
      </w:r>
      <w:r w:rsidRPr="006E4A63">
        <w:rPr>
          <w:lang w:val="en-GB"/>
        </w:rPr>
        <w:tab/>
        <w:t xml:space="preserve"> concatenate the element in the string    </w:t>
      </w:r>
    </w:p>
    <w:p w14:paraId="5BDB1796" w14:textId="77777777" w:rsidR="00D70B84" w:rsidRDefault="00D70B84" w:rsidP="00D70B84">
      <w:pPr>
        <w:pStyle w:val="Heading3"/>
      </w:pPr>
      <w:bookmarkStart w:id="175" w:name="_Toc131091399"/>
      <w:r>
        <w:t>Calculating_VaR package</w:t>
      </w:r>
      <w:bookmarkEnd w:id="175"/>
    </w:p>
    <w:p w14:paraId="7F24BC97" w14:textId="77777777" w:rsidR="00D70B84" w:rsidRPr="00F97E0E" w:rsidRDefault="00D70B84" w:rsidP="00D70B84">
      <w:pPr>
        <w:pStyle w:val="Heading3"/>
        <w:numPr>
          <w:ilvl w:val="0"/>
          <w:numId w:val="0"/>
        </w:numPr>
        <w:ind w:left="720" w:hanging="720"/>
      </w:pPr>
      <w:bookmarkStart w:id="176" w:name="_Toc131091400"/>
      <w:r w:rsidRPr="00F97E0E">
        <w:t>data_initialise class</w:t>
      </w:r>
      <w:bookmarkEnd w:id="176"/>
    </w:p>
    <w:p w14:paraId="3F63EAA9" w14:textId="77777777" w:rsidR="00D70B84" w:rsidRDefault="00D70B84" w:rsidP="00D70B84">
      <w:pPr>
        <w:pStyle w:val="ListParagraph"/>
        <w:numPr>
          <w:ilvl w:val="0"/>
          <w:numId w:val="28"/>
        </w:numPr>
        <w:rPr>
          <w:lang w:val="en-GB"/>
        </w:rPr>
      </w:pPr>
      <w:r w:rsidRPr="00567F63">
        <w:rPr>
          <w:lang w:val="en-GB"/>
        </w:rPr>
        <w:t>Calculating_daily_portfolio_Returns</w:t>
      </w:r>
      <w:r>
        <w:rPr>
          <w:lang w:val="en-GB"/>
        </w:rPr>
        <w:t>()</w:t>
      </w:r>
    </w:p>
    <w:p w14:paraId="772E2E55" w14:textId="77777777" w:rsidR="00D70B84" w:rsidRDefault="00D70B84" w:rsidP="00D70B84">
      <w:pPr>
        <w:pStyle w:val="ListParagraph"/>
        <w:rPr>
          <w:lang w:val="en-GB"/>
        </w:rPr>
      </w:pPr>
      <w:r w:rsidRPr="00FF4A18">
        <w:rPr>
          <w:lang w:val="en-GB"/>
        </w:rPr>
        <w:t>Calculated the daily returns for the given stock and closing pric</w:t>
      </w:r>
      <w:r>
        <w:rPr>
          <w:lang w:val="en-GB"/>
        </w:rPr>
        <w:t>e</w:t>
      </w:r>
    </w:p>
    <w:p w14:paraId="41B46405" w14:textId="77777777" w:rsidR="00D70B84" w:rsidRDefault="00D70B84" w:rsidP="00D70B84">
      <w:pPr>
        <w:pStyle w:val="ListParagraph"/>
        <w:rPr>
          <w:lang w:val="en-GB"/>
        </w:rPr>
      </w:pPr>
    </w:p>
    <w:p w14:paraId="406DF872" w14:textId="77777777" w:rsidR="00D70B84" w:rsidRPr="001A33EB" w:rsidRDefault="00D70B84" w:rsidP="00D70B84">
      <w:pPr>
        <w:pStyle w:val="ListParagraph"/>
        <w:rPr>
          <w:lang w:val="en-GB"/>
        </w:rPr>
      </w:pPr>
      <w:r w:rsidRPr="001A33EB">
        <w:rPr>
          <w:lang w:val="en-GB"/>
        </w:rPr>
        <w:t xml:space="preserve">Returns: </w:t>
      </w:r>
      <w:r w:rsidRPr="001A33EB">
        <w:rPr>
          <w:lang w:val="en-GB"/>
        </w:rPr>
        <w:tab/>
        <w:t>pandas. Dataframe</w:t>
      </w:r>
    </w:p>
    <w:p w14:paraId="55E10514" w14:textId="77777777" w:rsidR="00D70B84" w:rsidRDefault="00D70B84" w:rsidP="00D70B84">
      <w:pPr>
        <w:pStyle w:val="ListParagraph"/>
        <w:ind w:left="2160"/>
        <w:rPr>
          <w:lang w:val="en-GB"/>
        </w:rPr>
      </w:pPr>
      <w:r w:rsidRPr="00AA58BC">
        <w:rPr>
          <w:lang w:val="en-GB"/>
        </w:rPr>
        <w:t>a dataframe that have the daily returns for given stock and closing price</w:t>
      </w:r>
      <w:r>
        <w:rPr>
          <w:lang w:val="en-GB"/>
        </w:rPr>
        <w:t xml:space="preserve"> while creating the object </w:t>
      </w:r>
    </w:p>
    <w:p w14:paraId="348CBE09" w14:textId="77777777" w:rsidR="00D70B84" w:rsidRDefault="00D70B84" w:rsidP="00D70B84">
      <w:pPr>
        <w:pStyle w:val="ListParagraph"/>
        <w:ind w:left="2160"/>
        <w:rPr>
          <w:lang w:val="en-GB"/>
        </w:rPr>
      </w:pPr>
    </w:p>
    <w:p w14:paraId="16633D15" w14:textId="77777777" w:rsidR="00D70B84" w:rsidRDefault="00D70B84" w:rsidP="00D70B84">
      <w:pPr>
        <w:pStyle w:val="ListParagraph"/>
        <w:numPr>
          <w:ilvl w:val="0"/>
          <w:numId w:val="28"/>
        </w:numPr>
        <w:rPr>
          <w:lang w:val="en-GB"/>
        </w:rPr>
      </w:pPr>
      <w:r w:rsidRPr="00EE7F93">
        <w:rPr>
          <w:lang w:val="en-GB"/>
        </w:rPr>
        <w:t>add_Portfolio_columns_to_df</w:t>
      </w:r>
      <w:r>
        <w:rPr>
          <w:lang w:val="en-GB"/>
        </w:rPr>
        <w:t>(</w:t>
      </w:r>
      <w:r w:rsidRPr="00EE7F93">
        <w:rPr>
          <w:lang w:val="en-GB"/>
        </w:rPr>
        <w:t>Stock_historical_data_df_with_returns</w:t>
      </w:r>
      <w:r>
        <w:rPr>
          <w:lang w:val="en-GB"/>
        </w:rPr>
        <w:t>)</w:t>
      </w:r>
    </w:p>
    <w:p w14:paraId="782B11FD" w14:textId="77777777" w:rsidR="00D70B84" w:rsidRDefault="00D70B84" w:rsidP="00D70B84">
      <w:pPr>
        <w:pStyle w:val="ListParagraph"/>
        <w:rPr>
          <w:lang w:val="en-GB"/>
        </w:rPr>
      </w:pPr>
      <w:r w:rsidRPr="00720886">
        <w:rPr>
          <w:lang w:val="en-GB"/>
        </w:rPr>
        <w:t>Using the given weights and historical returns data to create a new column which call portfolio column</w:t>
      </w:r>
    </w:p>
    <w:p w14:paraId="275DFC11" w14:textId="77777777" w:rsidR="00D70B84" w:rsidRPr="00C53144" w:rsidRDefault="00D70B84" w:rsidP="00D70B84">
      <w:pPr>
        <w:pStyle w:val="ListParagraph"/>
        <w:rPr>
          <w:lang w:val="en-GB"/>
        </w:rPr>
      </w:pPr>
      <w:r w:rsidRPr="00C53144">
        <w:rPr>
          <w:lang w:val="en-GB"/>
        </w:rPr>
        <w:t xml:space="preserve">Parameters: </w:t>
      </w:r>
      <w:r w:rsidRPr="00C53144">
        <w:rPr>
          <w:lang w:val="en-GB"/>
        </w:rPr>
        <w:tab/>
        <w:t>Stock_historical_data_df_with_returns</w:t>
      </w:r>
    </w:p>
    <w:p w14:paraId="5B9BD40B" w14:textId="77777777" w:rsidR="00D70B84" w:rsidRDefault="00D70B84" w:rsidP="00D70B84">
      <w:pPr>
        <w:pStyle w:val="ListParagraph"/>
        <w:rPr>
          <w:lang w:val="en-GB"/>
        </w:rPr>
      </w:pPr>
      <w:r>
        <w:rPr>
          <w:lang w:val="en-GB"/>
        </w:rPr>
        <w:tab/>
      </w:r>
      <w:r>
        <w:rPr>
          <w:lang w:val="en-GB"/>
        </w:rPr>
        <w:tab/>
      </w:r>
      <w:r w:rsidRPr="00720886">
        <w:rPr>
          <w:lang w:val="en-GB"/>
        </w:rPr>
        <w:t>historical returns dataframe</w:t>
      </w:r>
      <w:r>
        <w:rPr>
          <w:lang w:val="en-GB"/>
        </w:rPr>
        <w:t xml:space="preserve"> </w:t>
      </w:r>
    </w:p>
    <w:p w14:paraId="042288DC" w14:textId="77777777" w:rsidR="00D70B84" w:rsidRDefault="00D70B84" w:rsidP="00D70B84">
      <w:pPr>
        <w:pStyle w:val="ListParagraph"/>
        <w:rPr>
          <w:lang w:val="en-GB"/>
        </w:rPr>
      </w:pPr>
    </w:p>
    <w:p w14:paraId="3BE911C0" w14:textId="77777777" w:rsidR="00D70B84" w:rsidRDefault="00D70B84" w:rsidP="00D70B84">
      <w:pPr>
        <w:pStyle w:val="ListParagraph"/>
        <w:rPr>
          <w:lang w:val="en-GB"/>
        </w:rPr>
      </w:pPr>
      <w:r w:rsidRPr="00C53144">
        <w:rPr>
          <w:lang w:val="en-GB"/>
        </w:rPr>
        <w:t xml:space="preserve">Returns : </w:t>
      </w:r>
      <w:r w:rsidRPr="00C53144">
        <w:rPr>
          <w:lang w:val="en-GB"/>
        </w:rPr>
        <w:tab/>
        <w:t xml:space="preserve">pandas.dataframe </w:t>
      </w:r>
    </w:p>
    <w:p w14:paraId="775AC492" w14:textId="77777777" w:rsidR="00D70B84" w:rsidRPr="00C53144" w:rsidRDefault="00D70B84" w:rsidP="00D70B84">
      <w:pPr>
        <w:pStyle w:val="ListParagraph"/>
        <w:ind w:left="2160"/>
        <w:rPr>
          <w:lang w:val="en-GB"/>
        </w:rPr>
      </w:pPr>
      <w:r w:rsidRPr="00C53144">
        <w:rPr>
          <w:lang w:val="en-GB"/>
        </w:rPr>
        <w:t>A dataframe that added a new column call portfolio into the original dataframe</w:t>
      </w:r>
    </w:p>
    <w:p w14:paraId="7033FC5D" w14:textId="77777777" w:rsidR="00D70B84" w:rsidRDefault="00D70B84" w:rsidP="00D70B84">
      <w:pPr>
        <w:pStyle w:val="ListParagraph"/>
        <w:ind w:left="2880"/>
        <w:rPr>
          <w:lang w:val="en-GB"/>
        </w:rPr>
      </w:pPr>
    </w:p>
    <w:p w14:paraId="15656836" w14:textId="77777777" w:rsidR="00D70B84" w:rsidRPr="00F442DE" w:rsidRDefault="00D70B84" w:rsidP="00D70B84">
      <w:pPr>
        <w:pStyle w:val="ListParagraph"/>
        <w:numPr>
          <w:ilvl w:val="0"/>
          <w:numId w:val="28"/>
        </w:numPr>
        <w:rPr>
          <w:lang w:val="en-GB"/>
        </w:rPr>
      </w:pPr>
      <w:r w:rsidRPr="00F442DE">
        <w:rPr>
          <w:lang w:val="en-GB"/>
        </w:rPr>
        <w:t>portfolioPerformance(weights, meanReturns, covMatrix, Time)</w:t>
      </w:r>
    </w:p>
    <w:p w14:paraId="6E5B8CCC" w14:textId="77777777" w:rsidR="00D70B84" w:rsidRDefault="00D70B84" w:rsidP="00D70B84">
      <w:pPr>
        <w:pStyle w:val="ListParagraph"/>
        <w:rPr>
          <w:lang w:val="en-GB"/>
        </w:rPr>
      </w:pPr>
      <w:r w:rsidRPr="004032D0">
        <w:rPr>
          <w:lang w:val="en-GB"/>
        </w:rPr>
        <w:t>Calculating the portfolio Performance</w:t>
      </w:r>
      <w:r>
        <w:rPr>
          <w:lang w:val="en-GB"/>
        </w:rPr>
        <w:t xml:space="preserve"> </w:t>
      </w:r>
    </w:p>
    <w:p w14:paraId="49355C41" w14:textId="77777777" w:rsidR="00D70B84" w:rsidRPr="00C53144" w:rsidRDefault="00D70B84" w:rsidP="00D70B84">
      <w:pPr>
        <w:pStyle w:val="ListParagraph"/>
        <w:rPr>
          <w:lang w:val="en-GB"/>
        </w:rPr>
      </w:pPr>
      <w:r w:rsidRPr="00C53144">
        <w:rPr>
          <w:lang w:val="en-GB"/>
        </w:rPr>
        <w:t>Parameters :</w:t>
      </w:r>
      <w:r w:rsidRPr="00C53144">
        <w:rPr>
          <w:lang w:val="en-GB"/>
        </w:rPr>
        <w:tab/>
        <w:t xml:space="preserve">weights: int </w:t>
      </w:r>
    </w:p>
    <w:p w14:paraId="1F21040E" w14:textId="77777777" w:rsidR="00D70B84" w:rsidRDefault="00D70B84" w:rsidP="00D70B84">
      <w:pPr>
        <w:pStyle w:val="ListParagraph"/>
        <w:rPr>
          <w:lang w:val="en-GB"/>
        </w:rPr>
      </w:pPr>
      <w:r>
        <w:rPr>
          <w:lang w:val="en-GB"/>
        </w:rPr>
        <w:tab/>
      </w:r>
      <w:r>
        <w:rPr>
          <w:lang w:val="en-GB"/>
        </w:rPr>
        <w:tab/>
      </w:r>
      <w:r w:rsidRPr="008442AC">
        <w:rPr>
          <w:lang w:val="en-GB"/>
        </w:rPr>
        <w:t>the weights for the portfolio</w:t>
      </w:r>
    </w:p>
    <w:p w14:paraId="50A549C7" w14:textId="77777777" w:rsidR="00D70B84" w:rsidRDefault="00D70B84" w:rsidP="00D70B84">
      <w:pPr>
        <w:pStyle w:val="ListParagraph"/>
        <w:rPr>
          <w:lang w:val="en-GB"/>
        </w:rPr>
      </w:pPr>
    </w:p>
    <w:p w14:paraId="700C3613" w14:textId="77777777" w:rsidR="00D70B84" w:rsidRDefault="00D70B84" w:rsidP="00D70B84">
      <w:pPr>
        <w:pStyle w:val="ListParagraph"/>
        <w:ind w:left="1440" w:firstLine="720"/>
        <w:rPr>
          <w:lang w:val="en-GB"/>
        </w:rPr>
      </w:pPr>
      <w:r w:rsidRPr="00C53144">
        <w:rPr>
          <w:lang w:val="en-GB"/>
        </w:rPr>
        <w:t>meanReturns : float</w:t>
      </w:r>
    </w:p>
    <w:p w14:paraId="1F836E7D" w14:textId="77777777" w:rsidR="00D70B84" w:rsidRDefault="00D70B84" w:rsidP="00D70B84">
      <w:pPr>
        <w:pStyle w:val="ListParagraph"/>
        <w:ind w:left="1440" w:firstLine="720"/>
        <w:rPr>
          <w:lang w:val="en-GB"/>
        </w:rPr>
      </w:pPr>
      <w:r w:rsidRPr="0027417F">
        <w:rPr>
          <w:lang w:val="en-GB"/>
        </w:rPr>
        <w:t>the mean for the returns dataframe</w:t>
      </w:r>
    </w:p>
    <w:p w14:paraId="1032875B" w14:textId="77777777" w:rsidR="00D70B84" w:rsidRDefault="00D70B84" w:rsidP="00D70B84">
      <w:pPr>
        <w:pStyle w:val="ListParagraph"/>
        <w:ind w:left="1440" w:firstLine="720"/>
        <w:rPr>
          <w:lang w:val="en-GB"/>
        </w:rPr>
      </w:pPr>
    </w:p>
    <w:p w14:paraId="7D7F6EA5" w14:textId="77777777" w:rsidR="00D70B84" w:rsidRPr="0027417F" w:rsidRDefault="00D70B84" w:rsidP="00D70B84">
      <w:pPr>
        <w:pStyle w:val="ListParagraph"/>
        <w:ind w:left="1440" w:firstLine="720"/>
        <w:rPr>
          <w:lang w:val="en-GB"/>
        </w:rPr>
      </w:pPr>
      <w:r w:rsidRPr="0027417F">
        <w:rPr>
          <w:lang w:val="en-GB"/>
        </w:rPr>
        <w:t>covMatrix :pandas.dataframe</w:t>
      </w:r>
    </w:p>
    <w:p w14:paraId="1CC49FD0" w14:textId="77777777" w:rsidR="00D70B84" w:rsidRDefault="00D70B84" w:rsidP="00D70B84">
      <w:pPr>
        <w:pStyle w:val="ListParagraph"/>
        <w:ind w:firstLine="720"/>
        <w:rPr>
          <w:lang w:val="en-GB"/>
        </w:rPr>
      </w:pPr>
      <w:r w:rsidRPr="008442AC">
        <w:rPr>
          <w:lang w:val="en-GB"/>
        </w:rPr>
        <w:t xml:space="preserve">    </w:t>
      </w:r>
      <w:r>
        <w:rPr>
          <w:lang w:val="en-GB"/>
        </w:rPr>
        <w:tab/>
      </w:r>
      <w:r w:rsidRPr="008442AC">
        <w:rPr>
          <w:lang w:val="en-GB"/>
        </w:rPr>
        <w:t>this is the Covariance matrix for the stock in the list</w:t>
      </w:r>
    </w:p>
    <w:p w14:paraId="3E33A962" w14:textId="77777777" w:rsidR="00D70B84" w:rsidRDefault="00D70B84" w:rsidP="00D70B84">
      <w:pPr>
        <w:pStyle w:val="ListParagraph"/>
        <w:ind w:firstLine="720"/>
        <w:rPr>
          <w:lang w:val="en-GB"/>
        </w:rPr>
      </w:pPr>
    </w:p>
    <w:p w14:paraId="5EF5DEA1" w14:textId="77777777" w:rsidR="00D70B84" w:rsidRPr="0027417F" w:rsidRDefault="00D70B84" w:rsidP="00D70B84">
      <w:pPr>
        <w:pStyle w:val="ListParagraph"/>
        <w:ind w:left="1440" w:firstLine="720"/>
        <w:rPr>
          <w:lang w:val="en-GB"/>
        </w:rPr>
      </w:pPr>
      <w:r w:rsidRPr="0027417F">
        <w:rPr>
          <w:lang w:val="en-GB"/>
        </w:rPr>
        <w:t>Time: int</w:t>
      </w:r>
    </w:p>
    <w:p w14:paraId="196AB203" w14:textId="77777777" w:rsidR="00D70B84" w:rsidRDefault="00D70B84" w:rsidP="00D70B84">
      <w:pPr>
        <w:pStyle w:val="ListParagraph"/>
        <w:rPr>
          <w:lang w:val="en-GB"/>
        </w:rPr>
      </w:pPr>
      <w:r>
        <w:rPr>
          <w:lang w:val="en-GB"/>
        </w:rPr>
        <w:tab/>
      </w:r>
      <w:r>
        <w:rPr>
          <w:lang w:val="en-GB"/>
        </w:rPr>
        <w:tab/>
      </w:r>
      <w:r w:rsidRPr="00C33174">
        <w:rPr>
          <w:lang w:val="en-GB"/>
        </w:rPr>
        <w:t>time horizon</w:t>
      </w:r>
    </w:p>
    <w:p w14:paraId="2D3BE9AB" w14:textId="77777777" w:rsidR="00D70B84" w:rsidRDefault="00D70B84" w:rsidP="00D70B84">
      <w:pPr>
        <w:pStyle w:val="ListParagraph"/>
        <w:rPr>
          <w:lang w:val="en-GB"/>
        </w:rPr>
      </w:pPr>
    </w:p>
    <w:p w14:paraId="6E801105" w14:textId="77777777" w:rsidR="00D70B84" w:rsidRPr="0027417F" w:rsidRDefault="00D70B84" w:rsidP="00D70B84">
      <w:pPr>
        <w:pStyle w:val="ListParagraph"/>
        <w:rPr>
          <w:lang w:val="en-GB"/>
        </w:rPr>
      </w:pPr>
      <w:r w:rsidRPr="0027417F">
        <w:rPr>
          <w:lang w:val="en-GB"/>
        </w:rPr>
        <w:t xml:space="preserve">Returns : </w:t>
      </w:r>
      <w:r w:rsidRPr="0027417F">
        <w:rPr>
          <w:lang w:val="en-GB"/>
        </w:rPr>
        <w:tab/>
        <w:t>tuple (returns ,std)</w:t>
      </w:r>
    </w:p>
    <w:p w14:paraId="4219ED18" w14:textId="77777777" w:rsidR="00D70B84" w:rsidRDefault="00D70B84" w:rsidP="00D70B84">
      <w:pPr>
        <w:pStyle w:val="ListParagraph"/>
        <w:ind w:left="2160" w:firstLine="720"/>
        <w:rPr>
          <w:lang w:val="en-GB"/>
        </w:rPr>
      </w:pPr>
      <w:r w:rsidRPr="000B2606">
        <w:rPr>
          <w:lang w:val="en-GB"/>
        </w:rPr>
        <w:t xml:space="preserve">returns :float </w:t>
      </w:r>
    </w:p>
    <w:p w14:paraId="77A98A5B" w14:textId="77777777" w:rsidR="00D70B84" w:rsidRDefault="00D70B84" w:rsidP="00D70B84">
      <w:pPr>
        <w:pStyle w:val="ListParagraph"/>
        <w:ind w:left="2160" w:firstLine="720"/>
        <w:rPr>
          <w:lang w:val="en-GB"/>
        </w:rPr>
      </w:pPr>
      <w:r w:rsidRPr="0027417F">
        <w:rPr>
          <w:lang w:val="en-GB"/>
        </w:rPr>
        <w:t xml:space="preserve">predicted returns </w:t>
      </w:r>
    </w:p>
    <w:p w14:paraId="3E2DC0B1" w14:textId="77777777" w:rsidR="00D70B84" w:rsidRPr="0027417F" w:rsidRDefault="00D70B84" w:rsidP="00D70B84">
      <w:pPr>
        <w:pStyle w:val="ListParagraph"/>
        <w:ind w:left="2160" w:firstLine="720"/>
        <w:rPr>
          <w:lang w:val="en-GB"/>
        </w:rPr>
      </w:pPr>
    </w:p>
    <w:p w14:paraId="7C46150C" w14:textId="77777777" w:rsidR="00D70B84" w:rsidRPr="000B2606" w:rsidRDefault="00D70B84" w:rsidP="00D70B84">
      <w:pPr>
        <w:pStyle w:val="ListParagraph"/>
        <w:ind w:left="2160" w:firstLine="720"/>
        <w:rPr>
          <w:lang w:val="en-GB"/>
        </w:rPr>
      </w:pPr>
      <w:r w:rsidRPr="000B2606">
        <w:rPr>
          <w:lang w:val="en-GB"/>
        </w:rPr>
        <w:t>std : float</w:t>
      </w:r>
    </w:p>
    <w:p w14:paraId="27A269E4" w14:textId="77777777" w:rsidR="00D70B84" w:rsidRDefault="00D70B84" w:rsidP="00D70B84">
      <w:pPr>
        <w:pStyle w:val="ListParagraph"/>
        <w:ind w:left="1440" w:firstLine="720"/>
        <w:rPr>
          <w:lang w:val="en-GB"/>
        </w:rPr>
      </w:pPr>
      <w:r w:rsidRPr="000B2606">
        <w:rPr>
          <w:lang w:val="en-GB"/>
        </w:rPr>
        <w:t xml:space="preserve">    </w:t>
      </w:r>
      <w:r>
        <w:rPr>
          <w:lang w:val="en-GB"/>
        </w:rPr>
        <w:tab/>
      </w:r>
      <w:r w:rsidRPr="000B2606">
        <w:rPr>
          <w:lang w:val="en-GB"/>
        </w:rPr>
        <w:t>standard deviation</w:t>
      </w:r>
    </w:p>
    <w:p w14:paraId="1CC52579" w14:textId="77777777" w:rsidR="00D70B84" w:rsidRDefault="00D70B84" w:rsidP="00D70B84">
      <w:pPr>
        <w:pStyle w:val="Heading3"/>
        <w:numPr>
          <w:ilvl w:val="0"/>
          <w:numId w:val="0"/>
        </w:numPr>
        <w:ind w:left="720" w:hanging="720"/>
      </w:pPr>
      <w:bookmarkStart w:id="177" w:name="_Toc131091401"/>
      <w:r w:rsidRPr="00F97E0E">
        <w:t>Historical_Simulation</w:t>
      </w:r>
      <w:r>
        <w:t xml:space="preserve"> class</w:t>
      </w:r>
      <w:bookmarkEnd w:id="177"/>
      <w:r>
        <w:t xml:space="preserve"> </w:t>
      </w:r>
    </w:p>
    <w:p w14:paraId="523B5E09" w14:textId="77777777" w:rsidR="00D70B84" w:rsidRPr="006100CB" w:rsidRDefault="00D70B84" w:rsidP="00D70B84">
      <w:pPr>
        <w:pStyle w:val="ListParagraph"/>
        <w:numPr>
          <w:ilvl w:val="0"/>
          <w:numId w:val="29"/>
        </w:numPr>
        <w:rPr>
          <w:lang w:val="en-GB"/>
        </w:rPr>
      </w:pPr>
      <w:r w:rsidRPr="006100CB">
        <w:rPr>
          <w:lang w:val="en-GB"/>
        </w:rPr>
        <w:t>Calculating_VaR_by_Historical_Simulation(Stock_historical_data_df_with_Portfolio_returns,confidence_level)</w:t>
      </w:r>
    </w:p>
    <w:p w14:paraId="4A935942" w14:textId="77777777" w:rsidR="00D70B84" w:rsidRPr="00C33174" w:rsidRDefault="00D70B84" w:rsidP="00D70B84">
      <w:pPr>
        <w:pStyle w:val="ListParagraph"/>
        <w:rPr>
          <w:lang w:val="en-GB"/>
        </w:rPr>
      </w:pPr>
      <w:r w:rsidRPr="00C33174">
        <w:rPr>
          <w:lang w:val="en-GB"/>
        </w:rPr>
        <w:t>Read in a pandas series of returns then output the percentile of the distribution at the given confidence level</w:t>
      </w:r>
    </w:p>
    <w:p w14:paraId="11D41897" w14:textId="77777777" w:rsidR="00D70B84" w:rsidRPr="00C33174" w:rsidRDefault="00D70B84" w:rsidP="00D70B84">
      <w:pPr>
        <w:pStyle w:val="ListParagraph"/>
        <w:rPr>
          <w:lang w:val="en-GB"/>
        </w:rPr>
      </w:pPr>
      <w:r w:rsidRPr="00C33174">
        <w:rPr>
          <w:lang w:val="en-GB"/>
        </w:rPr>
        <w:lastRenderedPageBreak/>
        <w:t xml:space="preserve"> </w:t>
      </w:r>
    </w:p>
    <w:p w14:paraId="10C003A5" w14:textId="77777777" w:rsidR="00D70B84" w:rsidRPr="00C33174" w:rsidRDefault="00D70B84" w:rsidP="00D70B84">
      <w:pPr>
        <w:pStyle w:val="ListParagraph"/>
        <w:rPr>
          <w:lang w:val="en-GB"/>
        </w:rPr>
      </w:pPr>
      <w:r w:rsidRPr="00C33174">
        <w:rPr>
          <w:lang w:val="en-GB"/>
        </w:rPr>
        <w:t>Parameters</w:t>
      </w:r>
      <w:r>
        <w:rPr>
          <w:lang w:val="en-GB"/>
        </w:rPr>
        <w:t xml:space="preserve">: </w:t>
      </w:r>
      <w:r>
        <w:rPr>
          <w:lang w:val="en-GB"/>
        </w:rPr>
        <w:tab/>
      </w:r>
      <w:r w:rsidRPr="00C33174">
        <w:rPr>
          <w:lang w:val="en-GB"/>
        </w:rPr>
        <w:t xml:space="preserve">Stock_historical_data_df_with_returns : </w:t>
      </w:r>
      <w:r>
        <w:rPr>
          <w:lang w:val="en-GB"/>
        </w:rPr>
        <w:t>pandas</w:t>
      </w:r>
      <w:r w:rsidRPr="00C33174">
        <w:rPr>
          <w:lang w:val="en-GB"/>
        </w:rPr>
        <w:t>.Series</w:t>
      </w:r>
    </w:p>
    <w:p w14:paraId="3158798E" w14:textId="77777777" w:rsidR="00D70B84" w:rsidRPr="00C33174" w:rsidRDefault="00D70B84" w:rsidP="00D70B84">
      <w:pPr>
        <w:pStyle w:val="ListParagraph"/>
        <w:rPr>
          <w:lang w:val="en-GB"/>
        </w:rPr>
      </w:pPr>
      <w:r w:rsidRPr="00C33174">
        <w:rPr>
          <w:lang w:val="en-GB"/>
        </w:rPr>
        <w:t xml:space="preserve">    </w:t>
      </w:r>
      <w:r>
        <w:rPr>
          <w:lang w:val="en-GB"/>
        </w:rPr>
        <w:tab/>
      </w:r>
      <w:r>
        <w:rPr>
          <w:lang w:val="en-GB"/>
        </w:rPr>
        <w:tab/>
      </w:r>
      <w:r w:rsidRPr="00C33174">
        <w:rPr>
          <w:lang w:val="en-GB"/>
        </w:rPr>
        <w:t xml:space="preserve">This is a pandas Series that have the Stock returns </w:t>
      </w:r>
    </w:p>
    <w:p w14:paraId="2A3C014C" w14:textId="77777777" w:rsidR="00D70B84" w:rsidRPr="00C33174" w:rsidRDefault="00D70B84" w:rsidP="00D70B84">
      <w:pPr>
        <w:pStyle w:val="ListParagraph"/>
        <w:rPr>
          <w:lang w:val="en-GB"/>
        </w:rPr>
      </w:pPr>
      <w:r w:rsidRPr="00C33174">
        <w:rPr>
          <w:lang w:val="en-GB"/>
        </w:rPr>
        <w:t xml:space="preserve">    </w:t>
      </w:r>
    </w:p>
    <w:p w14:paraId="5B0A89BD" w14:textId="77777777" w:rsidR="00D70B84" w:rsidRPr="00C33174" w:rsidRDefault="00D70B84" w:rsidP="00D70B84">
      <w:pPr>
        <w:pStyle w:val="ListParagraph"/>
        <w:ind w:left="1440" w:firstLine="720"/>
        <w:rPr>
          <w:lang w:val="en-GB"/>
        </w:rPr>
      </w:pPr>
      <w:r w:rsidRPr="00C33174">
        <w:rPr>
          <w:lang w:val="en-GB"/>
        </w:rPr>
        <w:t>confidence_level</w:t>
      </w:r>
      <w:r>
        <w:rPr>
          <w:lang w:val="en-GB"/>
        </w:rPr>
        <w:t xml:space="preserve"> </w:t>
      </w:r>
      <w:r w:rsidRPr="00C33174">
        <w:rPr>
          <w:lang w:val="en-GB"/>
        </w:rPr>
        <w:t>:</w:t>
      </w:r>
      <w:r>
        <w:rPr>
          <w:lang w:val="en-GB"/>
        </w:rPr>
        <w:t xml:space="preserve"> </w:t>
      </w:r>
      <w:r w:rsidRPr="00C33174">
        <w:rPr>
          <w:lang w:val="en-GB"/>
        </w:rPr>
        <w:t>int</w:t>
      </w:r>
    </w:p>
    <w:p w14:paraId="3E52FC4A" w14:textId="77777777" w:rsidR="00D70B84" w:rsidRPr="00C33174" w:rsidRDefault="00D70B84" w:rsidP="00D70B84">
      <w:pPr>
        <w:pStyle w:val="ListParagraph"/>
        <w:rPr>
          <w:lang w:val="en-GB"/>
        </w:rPr>
      </w:pPr>
      <w:r w:rsidRPr="00C33174">
        <w:rPr>
          <w:lang w:val="en-GB"/>
        </w:rPr>
        <w:t xml:space="preserve">    </w:t>
      </w:r>
      <w:r>
        <w:rPr>
          <w:lang w:val="en-GB"/>
        </w:rPr>
        <w:tab/>
      </w:r>
      <w:r>
        <w:rPr>
          <w:lang w:val="en-GB"/>
        </w:rPr>
        <w:tab/>
      </w:r>
      <w:r w:rsidRPr="00C33174">
        <w:rPr>
          <w:lang w:val="en-GB"/>
        </w:rPr>
        <w:t>This is the confidence level for predicting the VaR</w:t>
      </w:r>
    </w:p>
    <w:p w14:paraId="10A57A8D" w14:textId="77777777" w:rsidR="00D70B84" w:rsidRPr="00C33174" w:rsidRDefault="00D70B84" w:rsidP="00D70B84">
      <w:pPr>
        <w:pStyle w:val="ListParagraph"/>
        <w:rPr>
          <w:lang w:val="en-GB"/>
        </w:rPr>
      </w:pPr>
      <w:r w:rsidRPr="00C33174">
        <w:rPr>
          <w:lang w:val="en-GB"/>
        </w:rPr>
        <w:t xml:space="preserve"> </w:t>
      </w:r>
    </w:p>
    <w:p w14:paraId="375B3AA1" w14:textId="77777777" w:rsidR="00D70B84" w:rsidRPr="00C33174" w:rsidRDefault="00D70B84" w:rsidP="00D70B84">
      <w:pPr>
        <w:pStyle w:val="ListParagraph"/>
        <w:rPr>
          <w:lang w:val="en-GB"/>
        </w:rPr>
      </w:pPr>
      <w:r w:rsidRPr="00C33174">
        <w:rPr>
          <w:lang w:val="en-GB"/>
        </w:rPr>
        <w:t>Returns</w:t>
      </w:r>
      <w:r>
        <w:rPr>
          <w:lang w:val="en-GB"/>
        </w:rPr>
        <w:t xml:space="preserve">: </w:t>
      </w:r>
      <w:r>
        <w:rPr>
          <w:lang w:val="en-GB"/>
        </w:rPr>
        <w:tab/>
      </w:r>
      <w:r w:rsidRPr="00C33174">
        <w:rPr>
          <w:lang w:val="en-GB"/>
        </w:rPr>
        <w:t>float</w:t>
      </w:r>
    </w:p>
    <w:p w14:paraId="41E5104C" w14:textId="77777777" w:rsidR="00D70B84" w:rsidRDefault="00D70B84" w:rsidP="00D70B84">
      <w:pPr>
        <w:pStyle w:val="ListParagraph"/>
        <w:ind w:left="1440" w:firstLine="720"/>
        <w:rPr>
          <w:lang w:val="en-GB"/>
        </w:rPr>
      </w:pPr>
      <w:r w:rsidRPr="00C33174">
        <w:rPr>
          <w:lang w:val="en-GB"/>
        </w:rPr>
        <w:t>percentile of the distribution at the given confidence level</w:t>
      </w:r>
    </w:p>
    <w:p w14:paraId="0BAF1D56" w14:textId="77777777" w:rsidR="00D70B84" w:rsidRDefault="00D70B84" w:rsidP="00D70B84">
      <w:pPr>
        <w:pStyle w:val="ListParagraph"/>
        <w:ind w:left="1440" w:firstLine="720"/>
        <w:rPr>
          <w:lang w:val="en-GB"/>
        </w:rPr>
      </w:pPr>
    </w:p>
    <w:p w14:paraId="58052B08" w14:textId="77777777" w:rsidR="00D70B84" w:rsidRDefault="00D70B84" w:rsidP="00D70B84">
      <w:pPr>
        <w:pStyle w:val="ListParagraph"/>
        <w:numPr>
          <w:ilvl w:val="0"/>
          <w:numId w:val="29"/>
        </w:numPr>
        <w:rPr>
          <w:lang w:val="en-GB"/>
        </w:rPr>
      </w:pPr>
      <w:r>
        <w:rPr>
          <w:lang w:val="en-GB"/>
        </w:rPr>
        <w:t>C</w:t>
      </w:r>
      <w:r w:rsidRPr="004404DA">
        <w:rPr>
          <w:lang w:val="en-GB"/>
        </w:rPr>
        <w:t>alculating_</w:t>
      </w:r>
      <w:r>
        <w:rPr>
          <w:lang w:val="en-GB"/>
        </w:rPr>
        <w:t>C</w:t>
      </w:r>
      <w:r w:rsidRPr="004404DA">
        <w:rPr>
          <w:lang w:val="en-GB"/>
        </w:rPr>
        <w:t>VaR_by_Historical_Simulation</w:t>
      </w:r>
      <w:r>
        <w:rPr>
          <w:lang w:val="en-GB"/>
        </w:rPr>
        <w:t>(</w:t>
      </w:r>
      <w:r w:rsidRPr="00247995">
        <w:rPr>
          <w:lang w:val="en-GB"/>
        </w:rPr>
        <w:t>Stock_historical_data_df_with_Portfolio_returns</w:t>
      </w:r>
      <w:r>
        <w:rPr>
          <w:lang w:val="en-GB"/>
        </w:rPr>
        <w:t>,</w:t>
      </w:r>
      <w:r w:rsidRPr="00247995">
        <w:rPr>
          <w:lang w:val="en-GB"/>
        </w:rPr>
        <w:t>confidence_level</w:t>
      </w:r>
      <w:r>
        <w:rPr>
          <w:lang w:val="en-GB"/>
        </w:rPr>
        <w:t>)</w:t>
      </w:r>
    </w:p>
    <w:p w14:paraId="5950B3FC" w14:textId="77777777" w:rsidR="00D70B84" w:rsidRPr="00C33174" w:rsidRDefault="00D70B84" w:rsidP="00D70B84">
      <w:pPr>
        <w:pStyle w:val="ListParagraph"/>
        <w:rPr>
          <w:lang w:val="en-GB"/>
        </w:rPr>
      </w:pPr>
      <w:r w:rsidRPr="00C33174">
        <w:rPr>
          <w:lang w:val="en-GB"/>
        </w:rPr>
        <w:t>Read in a pandas series of returns then output the percentile of the distribution at the given confidence level</w:t>
      </w:r>
    </w:p>
    <w:p w14:paraId="0815C1D6" w14:textId="77777777" w:rsidR="00D70B84" w:rsidRPr="00C33174" w:rsidRDefault="00D70B84" w:rsidP="00D70B84">
      <w:pPr>
        <w:pStyle w:val="ListParagraph"/>
        <w:rPr>
          <w:lang w:val="en-GB"/>
        </w:rPr>
      </w:pPr>
      <w:r w:rsidRPr="00C33174">
        <w:rPr>
          <w:lang w:val="en-GB"/>
        </w:rPr>
        <w:t xml:space="preserve"> </w:t>
      </w:r>
    </w:p>
    <w:p w14:paraId="45B9E8D0" w14:textId="77777777" w:rsidR="00D70B84" w:rsidRPr="00C33174" w:rsidRDefault="00D70B84" w:rsidP="00D70B84">
      <w:pPr>
        <w:pStyle w:val="ListParagraph"/>
        <w:rPr>
          <w:lang w:val="en-GB"/>
        </w:rPr>
      </w:pPr>
      <w:r w:rsidRPr="00C33174">
        <w:rPr>
          <w:lang w:val="en-GB"/>
        </w:rPr>
        <w:t>Parameters</w:t>
      </w:r>
      <w:r>
        <w:rPr>
          <w:lang w:val="en-GB"/>
        </w:rPr>
        <w:t xml:space="preserve">: </w:t>
      </w:r>
      <w:r>
        <w:rPr>
          <w:lang w:val="en-GB"/>
        </w:rPr>
        <w:tab/>
      </w:r>
      <w:r w:rsidRPr="00C33174">
        <w:rPr>
          <w:lang w:val="en-GB"/>
        </w:rPr>
        <w:t xml:space="preserve">Stock_historical_data_df_with_returns: </w:t>
      </w:r>
      <w:r>
        <w:rPr>
          <w:lang w:val="en-GB"/>
        </w:rPr>
        <w:t>pandas</w:t>
      </w:r>
      <w:r w:rsidRPr="00C33174">
        <w:rPr>
          <w:lang w:val="en-GB"/>
        </w:rPr>
        <w:t>.Series</w:t>
      </w:r>
    </w:p>
    <w:p w14:paraId="082544A3" w14:textId="77777777" w:rsidR="00D70B84" w:rsidRPr="00C33174" w:rsidRDefault="00D70B84" w:rsidP="00D70B84">
      <w:pPr>
        <w:pStyle w:val="ListParagraph"/>
        <w:rPr>
          <w:lang w:val="en-GB"/>
        </w:rPr>
      </w:pPr>
      <w:r w:rsidRPr="00C33174">
        <w:rPr>
          <w:lang w:val="en-GB"/>
        </w:rPr>
        <w:t xml:space="preserve">    </w:t>
      </w:r>
      <w:r>
        <w:rPr>
          <w:lang w:val="en-GB"/>
        </w:rPr>
        <w:tab/>
      </w:r>
      <w:r>
        <w:rPr>
          <w:lang w:val="en-GB"/>
        </w:rPr>
        <w:tab/>
      </w:r>
      <w:r w:rsidRPr="00C33174">
        <w:rPr>
          <w:lang w:val="en-GB"/>
        </w:rPr>
        <w:t xml:space="preserve">This is a pandas Series that have the Stock returns </w:t>
      </w:r>
    </w:p>
    <w:p w14:paraId="18C6E939" w14:textId="77777777" w:rsidR="00D70B84" w:rsidRPr="00C33174" w:rsidRDefault="00D70B84" w:rsidP="00D70B84">
      <w:pPr>
        <w:pStyle w:val="ListParagraph"/>
        <w:rPr>
          <w:lang w:val="en-GB"/>
        </w:rPr>
      </w:pPr>
      <w:r w:rsidRPr="00C33174">
        <w:rPr>
          <w:lang w:val="en-GB"/>
        </w:rPr>
        <w:t xml:space="preserve">    </w:t>
      </w:r>
    </w:p>
    <w:p w14:paraId="21EDF88A" w14:textId="77777777" w:rsidR="00D70B84" w:rsidRPr="00C33174" w:rsidRDefault="00D70B84" w:rsidP="00D70B84">
      <w:pPr>
        <w:pStyle w:val="ListParagraph"/>
        <w:ind w:left="1440" w:firstLine="720"/>
        <w:rPr>
          <w:lang w:val="en-GB"/>
        </w:rPr>
      </w:pPr>
      <w:r w:rsidRPr="00C33174">
        <w:rPr>
          <w:lang w:val="en-GB"/>
        </w:rPr>
        <w:t>confidence_level</w:t>
      </w:r>
      <w:r>
        <w:rPr>
          <w:lang w:val="en-GB"/>
        </w:rPr>
        <w:t xml:space="preserve">: </w:t>
      </w:r>
      <w:r w:rsidRPr="00C33174">
        <w:rPr>
          <w:lang w:val="en-GB"/>
        </w:rPr>
        <w:t>int</w:t>
      </w:r>
    </w:p>
    <w:p w14:paraId="41648EE3" w14:textId="77777777" w:rsidR="00D70B84" w:rsidRPr="00C33174" w:rsidRDefault="00D70B84" w:rsidP="00D70B84">
      <w:pPr>
        <w:pStyle w:val="ListParagraph"/>
        <w:rPr>
          <w:lang w:val="en-GB"/>
        </w:rPr>
      </w:pPr>
      <w:r w:rsidRPr="00C33174">
        <w:rPr>
          <w:lang w:val="en-GB"/>
        </w:rPr>
        <w:t xml:space="preserve">    </w:t>
      </w:r>
      <w:r>
        <w:rPr>
          <w:lang w:val="en-GB"/>
        </w:rPr>
        <w:tab/>
      </w:r>
      <w:r>
        <w:rPr>
          <w:lang w:val="en-GB"/>
        </w:rPr>
        <w:tab/>
      </w:r>
      <w:r w:rsidRPr="00C33174">
        <w:rPr>
          <w:lang w:val="en-GB"/>
        </w:rPr>
        <w:t xml:space="preserve">This is the confidence level for predicting the </w:t>
      </w:r>
      <w:r>
        <w:rPr>
          <w:lang w:val="en-GB"/>
        </w:rPr>
        <w:t>C</w:t>
      </w:r>
      <w:r w:rsidRPr="00C33174">
        <w:rPr>
          <w:lang w:val="en-GB"/>
        </w:rPr>
        <w:t>VaR</w:t>
      </w:r>
    </w:p>
    <w:p w14:paraId="49CA829D" w14:textId="77777777" w:rsidR="00D70B84" w:rsidRPr="00C33174" w:rsidRDefault="00D70B84" w:rsidP="00D70B84">
      <w:pPr>
        <w:pStyle w:val="ListParagraph"/>
        <w:rPr>
          <w:lang w:val="en-GB"/>
        </w:rPr>
      </w:pPr>
      <w:r w:rsidRPr="00C33174">
        <w:rPr>
          <w:lang w:val="en-GB"/>
        </w:rPr>
        <w:t xml:space="preserve"> </w:t>
      </w:r>
    </w:p>
    <w:p w14:paraId="7901AD4E" w14:textId="77777777" w:rsidR="00D70B84" w:rsidRPr="00C33174" w:rsidRDefault="00D70B84" w:rsidP="00D70B84">
      <w:pPr>
        <w:pStyle w:val="ListParagraph"/>
        <w:rPr>
          <w:lang w:val="en-GB"/>
        </w:rPr>
      </w:pPr>
      <w:r w:rsidRPr="00C33174">
        <w:rPr>
          <w:lang w:val="en-GB"/>
        </w:rPr>
        <w:t>Returns</w:t>
      </w:r>
      <w:r>
        <w:rPr>
          <w:lang w:val="en-GB"/>
        </w:rPr>
        <w:t xml:space="preserve">: </w:t>
      </w:r>
      <w:r>
        <w:rPr>
          <w:lang w:val="en-GB"/>
        </w:rPr>
        <w:tab/>
      </w:r>
      <w:r w:rsidRPr="00C33174">
        <w:rPr>
          <w:lang w:val="en-GB"/>
        </w:rPr>
        <w:t>float</w:t>
      </w:r>
    </w:p>
    <w:p w14:paraId="5062753B" w14:textId="77777777" w:rsidR="00D70B84" w:rsidRDefault="00D70B84" w:rsidP="00D70B84">
      <w:pPr>
        <w:pStyle w:val="ListParagraph"/>
        <w:ind w:left="1440" w:firstLine="720"/>
        <w:rPr>
          <w:lang w:val="en-GB"/>
        </w:rPr>
      </w:pPr>
      <w:r w:rsidRPr="00C33174">
        <w:rPr>
          <w:lang w:val="en-GB"/>
        </w:rPr>
        <w:t>percentile of the distribution at the given confidence level</w:t>
      </w:r>
    </w:p>
    <w:p w14:paraId="6C3847D9" w14:textId="77777777" w:rsidR="00D70B84" w:rsidRDefault="00D70B84" w:rsidP="00D70B84">
      <w:pPr>
        <w:pStyle w:val="ListParagraph"/>
        <w:ind w:left="1440" w:firstLine="720"/>
        <w:rPr>
          <w:lang w:val="en-GB"/>
        </w:rPr>
      </w:pPr>
    </w:p>
    <w:p w14:paraId="462953DB" w14:textId="77777777" w:rsidR="00D70B84" w:rsidRDefault="00D70B84" w:rsidP="00D70B84">
      <w:pPr>
        <w:pStyle w:val="ListParagraph"/>
        <w:numPr>
          <w:ilvl w:val="0"/>
          <w:numId w:val="29"/>
        </w:numPr>
        <w:rPr>
          <w:lang w:val="en-GB"/>
        </w:rPr>
      </w:pPr>
      <w:r w:rsidRPr="00FA365E">
        <w:rPr>
          <w:lang w:val="en-GB"/>
        </w:rPr>
        <w:t>quantile_to_VaR(quantile, Time</w:t>
      </w:r>
      <w:r>
        <w:rPr>
          <w:lang w:val="en-GB"/>
        </w:rPr>
        <w:t>,</w:t>
      </w:r>
      <w:r w:rsidRPr="00FA365E">
        <w:rPr>
          <w:lang w:val="en-GB"/>
        </w:rPr>
        <w:t>InitialInvestmen</w:t>
      </w:r>
      <w:r>
        <w:rPr>
          <w:lang w:val="en-GB"/>
        </w:rPr>
        <w:t>t</w:t>
      </w:r>
      <w:r w:rsidRPr="00FA365E">
        <w:rPr>
          <w:lang w:val="en-GB"/>
        </w:rPr>
        <w:t>)</w:t>
      </w:r>
    </w:p>
    <w:p w14:paraId="3A82D47F" w14:textId="77777777" w:rsidR="00D70B84" w:rsidRDefault="00D70B84" w:rsidP="00D70B84">
      <w:pPr>
        <w:pStyle w:val="ListParagraph"/>
        <w:rPr>
          <w:lang w:val="en-GB"/>
        </w:rPr>
      </w:pPr>
      <w:r w:rsidRPr="00CF03F8">
        <w:rPr>
          <w:lang w:val="en-GB"/>
        </w:rPr>
        <w:t>Return the VaR from given quantile</w:t>
      </w:r>
    </w:p>
    <w:p w14:paraId="481EE11B" w14:textId="77777777" w:rsidR="00D70B84" w:rsidRDefault="00D70B84" w:rsidP="00D70B84">
      <w:pPr>
        <w:pStyle w:val="ListParagraph"/>
        <w:rPr>
          <w:lang w:val="en-GB"/>
        </w:rPr>
      </w:pPr>
      <w:r w:rsidRPr="00EB61FE">
        <w:rPr>
          <w:lang w:val="en-GB"/>
        </w:rPr>
        <w:t>Parameters:</w:t>
      </w:r>
      <w:r w:rsidRPr="00EB61FE">
        <w:rPr>
          <w:lang w:val="en-GB"/>
        </w:rPr>
        <w:tab/>
        <w:t>quantile : float</w:t>
      </w:r>
    </w:p>
    <w:p w14:paraId="63AEA1E5" w14:textId="77777777" w:rsidR="00D70B84" w:rsidRDefault="00D70B84" w:rsidP="00D70B84">
      <w:pPr>
        <w:pStyle w:val="ListParagraph"/>
        <w:rPr>
          <w:lang w:val="en-GB"/>
        </w:rPr>
      </w:pPr>
      <w:r w:rsidRPr="00EB61FE">
        <w:rPr>
          <w:lang w:val="en-GB"/>
        </w:rPr>
        <w:tab/>
      </w:r>
      <w:r w:rsidRPr="00EB61FE">
        <w:rPr>
          <w:lang w:val="en-GB"/>
        </w:rPr>
        <w:tab/>
        <w:t>The given quantile for VaR or CVaR</w:t>
      </w:r>
    </w:p>
    <w:p w14:paraId="3D85CD45" w14:textId="77777777" w:rsidR="00D70B84" w:rsidRDefault="00D70B84" w:rsidP="00D70B84">
      <w:pPr>
        <w:pStyle w:val="ListParagraph"/>
        <w:rPr>
          <w:lang w:val="en-GB"/>
        </w:rPr>
      </w:pPr>
    </w:p>
    <w:p w14:paraId="5120AC4D" w14:textId="77777777" w:rsidR="00D70B84" w:rsidRDefault="00D70B84" w:rsidP="00D70B84">
      <w:pPr>
        <w:pStyle w:val="ListParagraph"/>
        <w:rPr>
          <w:lang w:val="en-GB"/>
        </w:rPr>
      </w:pPr>
      <w:r w:rsidRPr="00EB61FE">
        <w:rPr>
          <w:lang w:val="en-GB"/>
        </w:rPr>
        <w:tab/>
      </w:r>
      <w:r w:rsidRPr="00EB61FE">
        <w:rPr>
          <w:lang w:val="en-GB"/>
        </w:rPr>
        <w:tab/>
        <w:t xml:space="preserve">Time : int </w:t>
      </w:r>
    </w:p>
    <w:p w14:paraId="6D7EF6D0" w14:textId="77777777" w:rsidR="00D70B84" w:rsidRDefault="00D70B84" w:rsidP="00D70B84">
      <w:pPr>
        <w:pStyle w:val="ListParagraph"/>
        <w:rPr>
          <w:lang w:val="en-GB"/>
        </w:rPr>
      </w:pPr>
      <w:r w:rsidRPr="00EB61FE">
        <w:rPr>
          <w:lang w:val="en-GB"/>
        </w:rPr>
        <w:tab/>
      </w:r>
      <w:r w:rsidRPr="00EB61FE">
        <w:rPr>
          <w:lang w:val="en-GB"/>
        </w:rPr>
        <w:tab/>
        <w:t xml:space="preserve">Time horizon for the calculation </w:t>
      </w:r>
    </w:p>
    <w:p w14:paraId="3ACF7888" w14:textId="77777777" w:rsidR="00D70B84" w:rsidRDefault="00D70B84" w:rsidP="00D70B84">
      <w:pPr>
        <w:pStyle w:val="ListParagraph"/>
        <w:rPr>
          <w:lang w:val="en-GB"/>
        </w:rPr>
      </w:pPr>
    </w:p>
    <w:p w14:paraId="444FD3B2" w14:textId="77777777" w:rsidR="00D70B84" w:rsidRDefault="00D70B84" w:rsidP="00D70B84">
      <w:pPr>
        <w:pStyle w:val="ListParagraph"/>
        <w:rPr>
          <w:lang w:val="en-GB"/>
        </w:rPr>
      </w:pPr>
      <w:r w:rsidRPr="00EB61FE">
        <w:rPr>
          <w:lang w:val="en-GB"/>
        </w:rPr>
        <w:tab/>
      </w:r>
      <w:r w:rsidRPr="00EB61FE">
        <w:rPr>
          <w:lang w:val="en-GB"/>
        </w:rPr>
        <w:tab/>
        <w:t>InitialInvestment: float</w:t>
      </w:r>
    </w:p>
    <w:p w14:paraId="457928C8" w14:textId="77777777" w:rsidR="00D70B84" w:rsidRDefault="00D70B84" w:rsidP="00D70B84">
      <w:pPr>
        <w:pStyle w:val="ListParagraph"/>
        <w:rPr>
          <w:lang w:val="en-GB"/>
        </w:rPr>
      </w:pPr>
      <w:r w:rsidRPr="00EB61FE">
        <w:rPr>
          <w:lang w:val="en-GB"/>
        </w:rPr>
        <w:t xml:space="preserve">    </w:t>
      </w:r>
      <w:r w:rsidRPr="00EB61FE">
        <w:rPr>
          <w:lang w:val="en-GB"/>
        </w:rPr>
        <w:tab/>
      </w:r>
      <w:r w:rsidRPr="00EB61FE">
        <w:rPr>
          <w:lang w:val="en-GB"/>
        </w:rPr>
        <w:tab/>
        <w:t>Initial Investment for your portfolio or stock</w:t>
      </w:r>
    </w:p>
    <w:p w14:paraId="541E67AF" w14:textId="77777777" w:rsidR="00D70B84" w:rsidRDefault="00D70B84" w:rsidP="00D70B84">
      <w:pPr>
        <w:pStyle w:val="ListParagraph"/>
        <w:rPr>
          <w:lang w:val="en-GB"/>
        </w:rPr>
      </w:pPr>
    </w:p>
    <w:p w14:paraId="2D7C750C" w14:textId="77777777" w:rsidR="00D70B84" w:rsidRDefault="00D70B84" w:rsidP="00D70B84">
      <w:pPr>
        <w:pStyle w:val="ListParagraph"/>
        <w:rPr>
          <w:lang w:val="en-GB"/>
        </w:rPr>
      </w:pPr>
      <w:r w:rsidRPr="00EB61FE">
        <w:rPr>
          <w:lang w:val="en-GB"/>
        </w:rPr>
        <w:t xml:space="preserve">Returns : </w:t>
      </w:r>
      <w:r w:rsidRPr="00EB61FE">
        <w:rPr>
          <w:lang w:val="en-GB"/>
        </w:rPr>
        <w:tab/>
        <w:t>float</w:t>
      </w:r>
    </w:p>
    <w:p w14:paraId="1AA32A59" w14:textId="77777777" w:rsidR="00D70B84" w:rsidRPr="00EB61FE" w:rsidRDefault="00D70B84" w:rsidP="00D70B84">
      <w:pPr>
        <w:pStyle w:val="ListParagraph"/>
        <w:ind w:left="2160"/>
        <w:rPr>
          <w:lang w:val="en-GB"/>
        </w:rPr>
      </w:pPr>
      <w:r w:rsidRPr="00EB61FE">
        <w:rPr>
          <w:lang w:val="en-GB"/>
        </w:rPr>
        <w:t>The VaR for given portfolio or stock  ,confidence level ,Time ,Initial Investment</w:t>
      </w:r>
    </w:p>
    <w:p w14:paraId="009C5BC6" w14:textId="77777777" w:rsidR="00D70B84" w:rsidRDefault="00D70B84" w:rsidP="00D70B84">
      <w:pPr>
        <w:pStyle w:val="Heading3"/>
        <w:numPr>
          <w:ilvl w:val="0"/>
          <w:numId w:val="0"/>
        </w:numPr>
        <w:ind w:left="720" w:hanging="720"/>
      </w:pPr>
      <w:bookmarkStart w:id="178" w:name="_Toc131091402"/>
      <w:r w:rsidRPr="00532F18">
        <w:t>parametric_method</w:t>
      </w:r>
      <w:r>
        <w:t xml:space="preserve"> class</w:t>
      </w:r>
      <w:bookmarkEnd w:id="178"/>
      <w:r>
        <w:t xml:space="preserve"> </w:t>
      </w:r>
    </w:p>
    <w:p w14:paraId="09795A54" w14:textId="77777777" w:rsidR="00D70B84" w:rsidRPr="006E4A63" w:rsidRDefault="00D70B84" w:rsidP="00D70B84">
      <w:pPr>
        <w:pStyle w:val="ListParagraph"/>
        <w:numPr>
          <w:ilvl w:val="0"/>
          <w:numId w:val="31"/>
        </w:numPr>
        <w:rPr>
          <w:lang w:val="en-GB"/>
        </w:rPr>
      </w:pPr>
      <w:r w:rsidRPr="006E4A63">
        <w:rPr>
          <w:lang w:val="en-GB"/>
        </w:rPr>
        <w:t xml:space="preserve">Calculating_VaR_by_parametric_method(Stock_historical_data_df_with_returns, confidence_level, Time, InitialInvestment) </w:t>
      </w:r>
    </w:p>
    <w:p w14:paraId="0F8B001E" w14:textId="77777777" w:rsidR="00D70B84" w:rsidRDefault="00D70B84" w:rsidP="00D70B84">
      <w:pPr>
        <w:pStyle w:val="ListParagraph"/>
        <w:rPr>
          <w:lang w:val="en-GB"/>
        </w:rPr>
      </w:pPr>
      <w:r w:rsidRPr="00CB3E63">
        <w:rPr>
          <w:lang w:val="en-GB"/>
        </w:rPr>
        <w:t xml:space="preserve">Read in a pandas series of returns then </w:t>
      </w:r>
      <w:r>
        <w:rPr>
          <w:lang w:val="en-GB"/>
        </w:rPr>
        <w:t xml:space="preserve">Calculated the VaR </w:t>
      </w:r>
      <w:r w:rsidRPr="00CB3E63">
        <w:rPr>
          <w:lang w:val="en-GB"/>
        </w:rPr>
        <w:t>at the given confidence level</w:t>
      </w:r>
    </w:p>
    <w:p w14:paraId="62903555" w14:textId="77777777" w:rsidR="00D70B84" w:rsidRPr="00C33174" w:rsidRDefault="00D70B84" w:rsidP="00D70B84">
      <w:pPr>
        <w:pStyle w:val="ListParagraph"/>
        <w:rPr>
          <w:lang w:val="en-GB"/>
        </w:rPr>
      </w:pPr>
      <w:r>
        <w:rPr>
          <w:lang w:val="en-GB"/>
        </w:rPr>
        <w:t>Parameters:</w:t>
      </w:r>
      <w:r>
        <w:rPr>
          <w:lang w:val="en-GB"/>
        </w:rPr>
        <w:tab/>
      </w:r>
      <w:r w:rsidRPr="00C33174">
        <w:rPr>
          <w:lang w:val="en-GB"/>
        </w:rPr>
        <w:t xml:space="preserve">Stock_historical_data_df_with_returns : </w:t>
      </w:r>
      <w:r>
        <w:rPr>
          <w:lang w:val="en-GB"/>
        </w:rPr>
        <w:t>pandas</w:t>
      </w:r>
      <w:r w:rsidRPr="00C33174">
        <w:rPr>
          <w:lang w:val="en-GB"/>
        </w:rPr>
        <w:t>.</w:t>
      </w:r>
      <w:r>
        <w:rPr>
          <w:lang w:val="en-GB"/>
        </w:rPr>
        <w:t>dataframe</w:t>
      </w:r>
    </w:p>
    <w:p w14:paraId="515AE970" w14:textId="77777777" w:rsidR="00D70B84" w:rsidRDefault="00D70B84" w:rsidP="00D70B84">
      <w:pPr>
        <w:pStyle w:val="ListParagraph"/>
        <w:rPr>
          <w:lang w:val="en-GB"/>
        </w:rPr>
      </w:pPr>
      <w:r w:rsidRPr="00C33174">
        <w:rPr>
          <w:lang w:val="en-GB"/>
        </w:rPr>
        <w:t xml:space="preserve">    </w:t>
      </w:r>
      <w:r>
        <w:rPr>
          <w:lang w:val="en-GB"/>
        </w:rPr>
        <w:tab/>
      </w:r>
      <w:r>
        <w:rPr>
          <w:lang w:val="en-GB"/>
        </w:rPr>
        <w:tab/>
      </w:r>
      <w:r w:rsidRPr="00C33174">
        <w:rPr>
          <w:lang w:val="en-GB"/>
        </w:rPr>
        <w:t xml:space="preserve">This is a pandas </w:t>
      </w:r>
      <w:r>
        <w:rPr>
          <w:lang w:val="en-GB"/>
        </w:rPr>
        <w:t>dataframe</w:t>
      </w:r>
      <w:r w:rsidRPr="00C33174">
        <w:rPr>
          <w:lang w:val="en-GB"/>
        </w:rPr>
        <w:t xml:space="preserve"> that have the Stock returns </w:t>
      </w:r>
    </w:p>
    <w:p w14:paraId="27BA50E5" w14:textId="77777777" w:rsidR="00D70B84" w:rsidRDefault="00D70B84" w:rsidP="00D70B84">
      <w:pPr>
        <w:pStyle w:val="ListParagraph"/>
        <w:rPr>
          <w:lang w:val="en-GB"/>
        </w:rPr>
      </w:pPr>
    </w:p>
    <w:p w14:paraId="31BE278D" w14:textId="77777777" w:rsidR="00D70B84" w:rsidRPr="00C33174" w:rsidRDefault="00D70B84" w:rsidP="00D70B84">
      <w:pPr>
        <w:pStyle w:val="ListParagraph"/>
        <w:ind w:left="1440" w:firstLine="720"/>
        <w:rPr>
          <w:lang w:val="en-GB"/>
        </w:rPr>
      </w:pPr>
      <w:r w:rsidRPr="00C33174">
        <w:rPr>
          <w:lang w:val="en-GB"/>
        </w:rPr>
        <w:t>confidence_level</w:t>
      </w:r>
      <w:r>
        <w:rPr>
          <w:lang w:val="en-GB"/>
        </w:rPr>
        <w:t xml:space="preserve">: </w:t>
      </w:r>
      <w:r w:rsidRPr="00C33174">
        <w:rPr>
          <w:lang w:val="en-GB"/>
        </w:rPr>
        <w:t>int</w:t>
      </w:r>
    </w:p>
    <w:p w14:paraId="67001533" w14:textId="77777777" w:rsidR="00D70B84" w:rsidRDefault="00D70B84" w:rsidP="00D70B84">
      <w:pPr>
        <w:pStyle w:val="ListParagraph"/>
        <w:rPr>
          <w:lang w:val="en-GB"/>
        </w:rPr>
      </w:pPr>
      <w:r w:rsidRPr="00C33174">
        <w:rPr>
          <w:lang w:val="en-GB"/>
        </w:rPr>
        <w:t xml:space="preserve">    </w:t>
      </w:r>
      <w:r>
        <w:rPr>
          <w:lang w:val="en-GB"/>
        </w:rPr>
        <w:tab/>
      </w:r>
      <w:r>
        <w:rPr>
          <w:lang w:val="en-GB"/>
        </w:rPr>
        <w:tab/>
      </w:r>
      <w:r w:rsidRPr="00C33174">
        <w:rPr>
          <w:lang w:val="en-GB"/>
        </w:rPr>
        <w:t xml:space="preserve">This is the confidence level for predicting the </w:t>
      </w:r>
      <w:r>
        <w:rPr>
          <w:lang w:val="en-GB"/>
        </w:rPr>
        <w:t>C</w:t>
      </w:r>
      <w:r w:rsidRPr="00C33174">
        <w:rPr>
          <w:lang w:val="en-GB"/>
        </w:rPr>
        <w:t>VaR</w:t>
      </w:r>
    </w:p>
    <w:p w14:paraId="093A4296" w14:textId="77777777" w:rsidR="00D70B84" w:rsidRDefault="00D70B84" w:rsidP="00D70B84">
      <w:pPr>
        <w:pStyle w:val="ListParagraph"/>
        <w:rPr>
          <w:lang w:val="en-GB"/>
        </w:rPr>
      </w:pPr>
      <w:r>
        <w:rPr>
          <w:lang w:val="en-GB"/>
        </w:rPr>
        <w:tab/>
      </w:r>
    </w:p>
    <w:p w14:paraId="1B192E0A" w14:textId="77777777" w:rsidR="00D70B84" w:rsidRPr="00245381" w:rsidRDefault="00D70B84" w:rsidP="00D70B84">
      <w:pPr>
        <w:pStyle w:val="ListParagraph"/>
        <w:rPr>
          <w:lang w:val="en-GB"/>
        </w:rPr>
      </w:pPr>
      <w:r>
        <w:rPr>
          <w:lang w:val="en-GB"/>
        </w:rPr>
        <w:tab/>
      </w:r>
      <w:r>
        <w:rPr>
          <w:lang w:val="en-GB"/>
        </w:rPr>
        <w:tab/>
      </w:r>
      <w:r w:rsidRPr="00245381">
        <w:rPr>
          <w:lang w:val="en-GB"/>
        </w:rPr>
        <w:t xml:space="preserve">Time : int </w:t>
      </w:r>
    </w:p>
    <w:p w14:paraId="3007FC4B" w14:textId="77777777" w:rsidR="00D70B84" w:rsidRPr="00245381" w:rsidRDefault="00D70B84" w:rsidP="00D70B84">
      <w:pPr>
        <w:pStyle w:val="ListParagraph"/>
        <w:rPr>
          <w:lang w:val="en-GB"/>
        </w:rPr>
      </w:pPr>
      <w:r w:rsidRPr="00245381">
        <w:rPr>
          <w:lang w:val="en-GB"/>
        </w:rPr>
        <w:tab/>
      </w:r>
      <w:r w:rsidRPr="00245381">
        <w:rPr>
          <w:lang w:val="en-GB"/>
        </w:rPr>
        <w:tab/>
        <w:t xml:space="preserve">Time horizon for the calculation </w:t>
      </w:r>
    </w:p>
    <w:p w14:paraId="3D6687BD" w14:textId="77777777" w:rsidR="00D70B84" w:rsidRPr="00245381" w:rsidRDefault="00D70B84" w:rsidP="00D70B84">
      <w:pPr>
        <w:pStyle w:val="ListParagraph"/>
        <w:rPr>
          <w:lang w:val="en-GB"/>
        </w:rPr>
      </w:pPr>
    </w:p>
    <w:p w14:paraId="217223DF" w14:textId="77777777" w:rsidR="00D70B84" w:rsidRPr="00245381" w:rsidRDefault="00D70B84" w:rsidP="00D70B84">
      <w:pPr>
        <w:pStyle w:val="ListParagraph"/>
        <w:rPr>
          <w:lang w:val="en-GB"/>
        </w:rPr>
      </w:pPr>
      <w:r w:rsidRPr="00245381">
        <w:rPr>
          <w:lang w:val="en-GB"/>
        </w:rPr>
        <w:tab/>
      </w:r>
      <w:r w:rsidRPr="00245381">
        <w:rPr>
          <w:lang w:val="en-GB"/>
        </w:rPr>
        <w:tab/>
        <w:t>InitialInvestment: float</w:t>
      </w:r>
    </w:p>
    <w:p w14:paraId="32D6DD0E" w14:textId="77777777" w:rsidR="00D70B84" w:rsidRDefault="00D70B84" w:rsidP="00D70B84">
      <w:pPr>
        <w:pStyle w:val="ListParagraph"/>
        <w:rPr>
          <w:lang w:val="en-GB"/>
        </w:rPr>
      </w:pPr>
      <w:r w:rsidRPr="00245381">
        <w:rPr>
          <w:lang w:val="en-GB"/>
        </w:rPr>
        <w:t xml:space="preserve">    </w:t>
      </w:r>
      <w:r w:rsidRPr="00245381">
        <w:rPr>
          <w:lang w:val="en-GB"/>
        </w:rPr>
        <w:tab/>
      </w:r>
      <w:r w:rsidRPr="00245381">
        <w:rPr>
          <w:lang w:val="en-GB"/>
        </w:rPr>
        <w:tab/>
        <w:t>Initial Investment for your portfolio or stock</w:t>
      </w:r>
    </w:p>
    <w:p w14:paraId="77EB4104" w14:textId="77777777" w:rsidR="00D70B84" w:rsidRPr="00C33174" w:rsidRDefault="00D70B84" w:rsidP="00D70B84">
      <w:pPr>
        <w:pStyle w:val="ListParagraph"/>
        <w:rPr>
          <w:lang w:val="en-GB"/>
        </w:rPr>
      </w:pPr>
    </w:p>
    <w:p w14:paraId="172A3BFA" w14:textId="77777777" w:rsidR="00D70B84" w:rsidRPr="003F2A8C" w:rsidRDefault="00D70B84" w:rsidP="00D70B84">
      <w:pPr>
        <w:pStyle w:val="ListParagraph"/>
        <w:rPr>
          <w:lang w:val="en-GB"/>
        </w:rPr>
      </w:pPr>
      <w:r w:rsidRPr="003F2A8C">
        <w:rPr>
          <w:lang w:val="en-GB"/>
        </w:rPr>
        <w:t xml:space="preserve">Returns : </w:t>
      </w:r>
      <w:r w:rsidRPr="003F2A8C">
        <w:rPr>
          <w:lang w:val="en-GB"/>
        </w:rPr>
        <w:tab/>
        <w:t>float</w:t>
      </w:r>
    </w:p>
    <w:p w14:paraId="4A4BB3AC" w14:textId="77777777" w:rsidR="00D70B84" w:rsidRDefault="00D70B84" w:rsidP="00D70B84">
      <w:pPr>
        <w:pStyle w:val="ListParagraph"/>
        <w:ind w:left="2880" w:hanging="720"/>
        <w:rPr>
          <w:lang w:val="en-GB"/>
        </w:rPr>
      </w:pPr>
      <w:r w:rsidRPr="003F2A8C">
        <w:rPr>
          <w:lang w:val="en-GB"/>
        </w:rPr>
        <w:lastRenderedPageBreak/>
        <w:t>The VaR for given portfolio or stock  ,confidence level ,Time ,Initial Investment</w:t>
      </w:r>
      <w:r>
        <w:rPr>
          <w:lang w:val="en-GB"/>
        </w:rPr>
        <w:tab/>
      </w:r>
    </w:p>
    <w:p w14:paraId="55389CC2" w14:textId="77777777" w:rsidR="00D70B84" w:rsidRDefault="00D70B84" w:rsidP="00D70B84">
      <w:pPr>
        <w:pStyle w:val="ListParagraph"/>
        <w:numPr>
          <w:ilvl w:val="0"/>
          <w:numId w:val="31"/>
        </w:numPr>
        <w:rPr>
          <w:lang w:val="en-GB"/>
        </w:rPr>
      </w:pPr>
      <w:r w:rsidRPr="006E4A63">
        <w:rPr>
          <w:lang w:val="en-GB"/>
        </w:rPr>
        <w:t xml:space="preserve">Calculating_VaR_by_parametric_method_portfolio(Stock_historical_data_df_with_returns, confidence_level, Time, InitialInvestment) </w:t>
      </w:r>
    </w:p>
    <w:p w14:paraId="77E29F0E" w14:textId="77777777" w:rsidR="00D70B84" w:rsidRPr="006E4A63" w:rsidRDefault="00D70B84" w:rsidP="00D70B84">
      <w:pPr>
        <w:pStyle w:val="ListParagraph"/>
        <w:rPr>
          <w:lang w:val="en-GB"/>
        </w:rPr>
      </w:pPr>
      <w:r w:rsidRPr="006E4A63">
        <w:rPr>
          <w:lang w:val="en-GB"/>
        </w:rPr>
        <w:t>Read in a pandas series of returns then Calculated the VaR at the given confidence level</w:t>
      </w:r>
    </w:p>
    <w:p w14:paraId="4BFCE175" w14:textId="77777777" w:rsidR="00D70B84" w:rsidRDefault="00D70B84" w:rsidP="00D70B84">
      <w:pPr>
        <w:pStyle w:val="ListParagraph"/>
        <w:rPr>
          <w:lang w:val="en-GB"/>
        </w:rPr>
      </w:pPr>
    </w:p>
    <w:p w14:paraId="3F622BA2" w14:textId="77777777" w:rsidR="00D70B84" w:rsidRPr="00C33174" w:rsidRDefault="00D70B84" w:rsidP="00D70B84">
      <w:pPr>
        <w:pStyle w:val="ListParagraph"/>
        <w:rPr>
          <w:lang w:val="en-GB"/>
        </w:rPr>
      </w:pPr>
      <w:r>
        <w:rPr>
          <w:lang w:val="en-GB"/>
        </w:rPr>
        <w:t>Parameters:</w:t>
      </w:r>
      <w:r>
        <w:rPr>
          <w:lang w:val="en-GB"/>
        </w:rPr>
        <w:tab/>
      </w:r>
      <w:r w:rsidRPr="00C33174">
        <w:rPr>
          <w:lang w:val="en-GB"/>
        </w:rPr>
        <w:t xml:space="preserve">Stock_historical_data_df_with_returns : </w:t>
      </w:r>
      <w:r>
        <w:rPr>
          <w:lang w:val="en-GB"/>
        </w:rPr>
        <w:t>pandas</w:t>
      </w:r>
      <w:r w:rsidRPr="00C33174">
        <w:rPr>
          <w:lang w:val="en-GB"/>
        </w:rPr>
        <w:t>.</w:t>
      </w:r>
      <w:r>
        <w:rPr>
          <w:lang w:val="en-GB"/>
        </w:rPr>
        <w:t>dataframe</w:t>
      </w:r>
    </w:p>
    <w:p w14:paraId="3430AF6F" w14:textId="77777777" w:rsidR="00D70B84" w:rsidRDefault="00D70B84" w:rsidP="00D70B84">
      <w:pPr>
        <w:pStyle w:val="ListParagraph"/>
        <w:rPr>
          <w:lang w:val="en-GB"/>
        </w:rPr>
      </w:pPr>
      <w:r w:rsidRPr="00C33174">
        <w:rPr>
          <w:lang w:val="en-GB"/>
        </w:rPr>
        <w:t xml:space="preserve">    </w:t>
      </w:r>
      <w:r>
        <w:rPr>
          <w:lang w:val="en-GB"/>
        </w:rPr>
        <w:tab/>
      </w:r>
      <w:r>
        <w:rPr>
          <w:lang w:val="en-GB"/>
        </w:rPr>
        <w:tab/>
      </w:r>
      <w:r w:rsidRPr="00C33174">
        <w:rPr>
          <w:lang w:val="en-GB"/>
        </w:rPr>
        <w:t xml:space="preserve">This is a pandas </w:t>
      </w:r>
      <w:r>
        <w:rPr>
          <w:lang w:val="en-GB"/>
        </w:rPr>
        <w:t>dataframe</w:t>
      </w:r>
      <w:r w:rsidRPr="00C33174">
        <w:rPr>
          <w:lang w:val="en-GB"/>
        </w:rPr>
        <w:t xml:space="preserve"> that have the Stock returns </w:t>
      </w:r>
    </w:p>
    <w:p w14:paraId="4AC6F709" w14:textId="77777777" w:rsidR="00D70B84" w:rsidRDefault="00D70B84" w:rsidP="00D70B84">
      <w:pPr>
        <w:pStyle w:val="ListParagraph"/>
        <w:rPr>
          <w:lang w:val="en-GB"/>
        </w:rPr>
      </w:pPr>
    </w:p>
    <w:p w14:paraId="4DFFF992" w14:textId="77777777" w:rsidR="00D70B84" w:rsidRPr="00C33174" w:rsidRDefault="00D70B84" w:rsidP="00D70B84">
      <w:pPr>
        <w:pStyle w:val="ListParagraph"/>
        <w:ind w:left="1440" w:firstLine="720"/>
        <w:rPr>
          <w:lang w:val="en-GB"/>
        </w:rPr>
      </w:pPr>
      <w:r w:rsidRPr="00C33174">
        <w:rPr>
          <w:lang w:val="en-GB"/>
        </w:rPr>
        <w:t>confidence_level</w:t>
      </w:r>
      <w:r>
        <w:rPr>
          <w:lang w:val="en-GB"/>
        </w:rPr>
        <w:t xml:space="preserve">: </w:t>
      </w:r>
      <w:r w:rsidRPr="00C33174">
        <w:rPr>
          <w:lang w:val="en-GB"/>
        </w:rPr>
        <w:t>int</w:t>
      </w:r>
    </w:p>
    <w:p w14:paraId="7016460E" w14:textId="77777777" w:rsidR="00D70B84" w:rsidRDefault="00D70B84" w:rsidP="00D70B84">
      <w:pPr>
        <w:pStyle w:val="ListParagraph"/>
        <w:rPr>
          <w:lang w:val="en-GB"/>
        </w:rPr>
      </w:pPr>
      <w:r w:rsidRPr="00C33174">
        <w:rPr>
          <w:lang w:val="en-GB"/>
        </w:rPr>
        <w:t xml:space="preserve">    </w:t>
      </w:r>
      <w:r>
        <w:rPr>
          <w:lang w:val="en-GB"/>
        </w:rPr>
        <w:tab/>
      </w:r>
      <w:r>
        <w:rPr>
          <w:lang w:val="en-GB"/>
        </w:rPr>
        <w:tab/>
      </w:r>
      <w:r w:rsidRPr="00C33174">
        <w:rPr>
          <w:lang w:val="en-GB"/>
        </w:rPr>
        <w:t xml:space="preserve">This is the confidence level for predicting the </w:t>
      </w:r>
      <w:r>
        <w:rPr>
          <w:lang w:val="en-GB"/>
        </w:rPr>
        <w:t>C</w:t>
      </w:r>
      <w:r w:rsidRPr="00C33174">
        <w:rPr>
          <w:lang w:val="en-GB"/>
        </w:rPr>
        <w:t>VaR</w:t>
      </w:r>
    </w:p>
    <w:p w14:paraId="218A7622" w14:textId="77777777" w:rsidR="00D70B84" w:rsidRDefault="00D70B84" w:rsidP="00D70B84">
      <w:pPr>
        <w:pStyle w:val="ListParagraph"/>
        <w:rPr>
          <w:lang w:val="en-GB"/>
        </w:rPr>
      </w:pPr>
      <w:r>
        <w:rPr>
          <w:lang w:val="en-GB"/>
        </w:rPr>
        <w:tab/>
      </w:r>
    </w:p>
    <w:p w14:paraId="57E2B152" w14:textId="77777777" w:rsidR="00D70B84" w:rsidRPr="00245381" w:rsidRDefault="00D70B84" w:rsidP="00D70B84">
      <w:pPr>
        <w:pStyle w:val="ListParagraph"/>
        <w:rPr>
          <w:lang w:val="en-GB"/>
        </w:rPr>
      </w:pPr>
      <w:r>
        <w:rPr>
          <w:lang w:val="en-GB"/>
        </w:rPr>
        <w:tab/>
      </w:r>
      <w:r>
        <w:rPr>
          <w:lang w:val="en-GB"/>
        </w:rPr>
        <w:tab/>
      </w:r>
      <w:r w:rsidRPr="00245381">
        <w:rPr>
          <w:lang w:val="en-GB"/>
        </w:rPr>
        <w:t xml:space="preserve">Time : int </w:t>
      </w:r>
    </w:p>
    <w:p w14:paraId="2EB96EC2" w14:textId="77777777" w:rsidR="00D70B84" w:rsidRPr="00245381" w:rsidRDefault="00D70B84" w:rsidP="00D70B84">
      <w:pPr>
        <w:pStyle w:val="ListParagraph"/>
        <w:rPr>
          <w:lang w:val="en-GB"/>
        </w:rPr>
      </w:pPr>
      <w:r w:rsidRPr="00245381">
        <w:rPr>
          <w:lang w:val="en-GB"/>
        </w:rPr>
        <w:tab/>
      </w:r>
      <w:r w:rsidRPr="00245381">
        <w:rPr>
          <w:lang w:val="en-GB"/>
        </w:rPr>
        <w:tab/>
        <w:t xml:space="preserve">Time horizon for the calculation </w:t>
      </w:r>
    </w:p>
    <w:p w14:paraId="1ADAC565" w14:textId="77777777" w:rsidR="00D70B84" w:rsidRPr="00245381" w:rsidRDefault="00D70B84" w:rsidP="00D70B84">
      <w:pPr>
        <w:pStyle w:val="ListParagraph"/>
        <w:rPr>
          <w:lang w:val="en-GB"/>
        </w:rPr>
      </w:pPr>
    </w:p>
    <w:p w14:paraId="55D38104" w14:textId="77777777" w:rsidR="00D70B84" w:rsidRPr="00245381" w:rsidRDefault="00D70B84" w:rsidP="00D70B84">
      <w:pPr>
        <w:pStyle w:val="ListParagraph"/>
        <w:rPr>
          <w:lang w:val="en-GB"/>
        </w:rPr>
      </w:pPr>
      <w:r w:rsidRPr="00245381">
        <w:rPr>
          <w:lang w:val="en-GB"/>
        </w:rPr>
        <w:tab/>
      </w:r>
      <w:r w:rsidRPr="00245381">
        <w:rPr>
          <w:lang w:val="en-GB"/>
        </w:rPr>
        <w:tab/>
        <w:t>InitialInvestment: float</w:t>
      </w:r>
    </w:p>
    <w:p w14:paraId="2E0961AD" w14:textId="77777777" w:rsidR="00D70B84" w:rsidRDefault="00D70B84" w:rsidP="00D70B84">
      <w:pPr>
        <w:pStyle w:val="ListParagraph"/>
        <w:rPr>
          <w:lang w:val="en-GB"/>
        </w:rPr>
      </w:pPr>
      <w:r w:rsidRPr="00245381">
        <w:rPr>
          <w:lang w:val="en-GB"/>
        </w:rPr>
        <w:t xml:space="preserve">    </w:t>
      </w:r>
      <w:r w:rsidRPr="00245381">
        <w:rPr>
          <w:lang w:val="en-GB"/>
        </w:rPr>
        <w:tab/>
      </w:r>
      <w:r w:rsidRPr="00245381">
        <w:rPr>
          <w:lang w:val="en-GB"/>
        </w:rPr>
        <w:tab/>
        <w:t>Initial Investment for your portfolio or stock</w:t>
      </w:r>
    </w:p>
    <w:p w14:paraId="38F500EA" w14:textId="77777777" w:rsidR="00D70B84" w:rsidRPr="00C33174" w:rsidRDefault="00D70B84" w:rsidP="00D70B84">
      <w:pPr>
        <w:pStyle w:val="ListParagraph"/>
        <w:rPr>
          <w:lang w:val="en-GB"/>
        </w:rPr>
      </w:pPr>
    </w:p>
    <w:p w14:paraId="2A30ED65" w14:textId="77777777" w:rsidR="00D70B84" w:rsidRPr="003F2A8C" w:rsidRDefault="00D70B84" w:rsidP="00D70B84">
      <w:pPr>
        <w:pStyle w:val="ListParagraph"/>
        <w:rPr>
          <w:lang w:val="en-GB"/>
        </w:rPr>
      </w:pPr>
      <w:r w:rsidRPr="003F2A8C">
        <w:rPr>
          <w:lang w:val="en-GB"/>
        </w:rPr>
        <w:t xml:space="preserve">Returns : </w:t>
      </w:r>
      <w:r w:rsidRPr="003F2A8C">
        <w:rPr>
          <w:lang w:val="en-GB"/>
        </w:rPr>
        <w:tab/>
        <w:t>float</w:t>
      </w:r>
    </w:p>
    <w:p w14:paraId="3210141C" w14:textId="77777777" w:rsidR="00D70B84" w:rsidRPr="00796397" w:rsidRDefault="00D70B84" w:rsidP="00D70B84">
      <w:pPr>
        <w:pStyle w:val="ListParagraph"/>
        <w:ind w:left="2160"/>
        <w:rPr>
          <w:lang w:val="en-GB"/>
        </w:rPr>
      </w:pPr>
      <w:r w:rsidRPr="003F2A8C">
        <w:rPr>
          <w:lang w:val="en-GB"/>
        </w:rPr>
        <w:t>The VaR for given portfolio or stock, confidence level ,Time ,Initial Investment</w:t>
      </w:r>
      <w:r>
        <w:rPr>
          <w:lang w:val="en-GB"/>
        </w:rPr>
        <w:tab/>
      </w:r>
    </w:p>
    <w:p w14:paraId="43BA9CC4" w14:textId="77777777" w:rsidR="00D70B84" w:rsidRDefault="00D70B84" w:rsidP="00307373">
      <w:pPr>
        <w:ind w:left="720"/>
      </w:pPr>
    </w:p>
    <w:p w14:paraId="542A8BC1" w14:textId="77777777" w:rsidR="00307373" w:rsidRPr="006756E2" w:rsidRDefault="00307373" w:rsidP="00307373">
      <w:pPr>
        <w:ind w:left="720"/>
      </w:pPr>
    </w:p>
    <w:p w14:paraId="623CF84F" w14:textId="77777777" w:rsidR="00307373" w:rsidRDefault="00307373" w:rsidP="00307373"/>
    <w:p w14:paraId="6DDDAA5E" w14:textId="77777777" w:rsidR="00307373" w:rsidRPr="00FF2580" w:rsidRDefault="00307373" w:rsidP="00307373">
      <w:pPr>
        <w:pStyle w:val="Numbered"/>
        <w:numPr>
          <w:ilvl w:val="0"/>
          <w:numId w:val="0"/>
        </w:numPr>
        <w:ind w:left="720" w:hanging="360"/>
      </w:pPr>
    </w:p>
    <w:p w14:paraId="062C48C3" w14:textId="77777777" w:rsidR="00FF2580" w:rsidRPr="00FF2580" w:rsidRDefault="00FF2580" w:rsidP="00FF2580"/>
    <w:p w14:paraId="60986792" w14:textId="77777777" w:rsidR="00FF2580" w:rsidRPr="00EB7B00" w:rsidRDefault="00FF2580" w:rsidP="00FF2580">
      <w:pPr>
        <w:pStyle w:val="Numbered"/>
        <w:numPr>
          <w:ilvl w:val="0"/>
          <w:numId w:val="0"/>
        </w:numPr>
        <w:ind w:left="720" w:hanging="360"/>
      </w:pPr>
    </w:p>
    <w:sectPr w:rsidR="00FF2580" w:rsidRPr="00EB7B00" w:rsidSect="00122330">
      <w:pgSz w:w="11907" w:h="16839" w:code="9"/>
      <w:pgMar w:top="1418" w:right="1418" w:bottom="1134" w:left="1701" w:header="567"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B612A" w14:textId="77777777" w:rsidR="00414610" w:rsidRDefault="00414610">
      <w:r>
        <w:separator/>
      </w:r>
    </w:p>
  </w:endnote>
  <w:endnote w:type="continuationSeparator" w:id="0">
    <w:p w14:paraId="03B54185" w14:textId="77777777" w:rsidR="00414610" w:rsidRDefault="00414610">
      <w:r>
        <w:continuationSeparator/>
      </w:r>
    </w:p>
  </w:endnote>
  <w:endnote w:type="continuationNotice" w:id="1">
    <w:p w14:paraId="069D8A68" w14:textId="77777777" w:rsidR="00414610" w:rsidRDefault="004146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CEB63" w14:textId="77777777" w:rsidR="003A7952" w:rsidRPr="00643AF5" w:rsidRDefault="00643AF5" w:rsidP="00643AF5">
    <w:pPr>
      <w:pStyle w:val="Footer"/>
      <w:jc w:val="center"/>
      <w:rPr>
        <w:rFonts w:ascii="Calibri" w:hAnsi="Calibri" w:cs="Calibri"/>
        <w:sz w:val="22"/>
        <w:szCs w:val="22"/>
        <w:lang w:val="en-GB"/>
      </w:rPr>
    </w:pPr>
    <w:r w:rsidRPr="00643AF5">
      <w:rPr>
        <w:rFonts w:ascii="Calibri" w:hAnsi="Calibri" w:cs="Calibri"/>
        <w:sz w:val="22"/>
        <w:szCs w:val="22"/>
        <w:lang w:val="en-GB"/>
      </w:rPr>
      <w:fldChar w:fldCharType="begin"/>
    </w:r>
    <w:r w:rsidRPr="00643AF5">
      <w:rPr>
        <w:rFonts w:ascii="Calibri" w:hAnsi="Calibri" w:cs="Calibri"/>
        <w:sz w:val="22"/>
        <w:szCs w:val="22"/>
        <w:lang w:val="en-GB"/>
      </w:rPr>
      <w:instrText xml:space="preserve"> PAGE  \* Arabic  \* MERGEFORMAT </w:instrText>
    </w:r>
    <w:r w:rsidRPr="00643AF5">
      <w:rPr>
        <w:rFonts w:ascii="Calibri" w:hAnsi="Calibri" w:cs="Calibri"/>
        <w:sz w:val="22"/>
        <w:szCs w:val="22"/>
        <w:lang w:val="en-GB"/>
      </w:rPr>
      <w:fldChar w:fldCharType="separate"/>
    </w:r>
    <w:r w:rsidR="00744CA0">
      <w:rPr>
        <w:rFonts w:ascii="Calibri" w:hAnsi="Calibri" w:cs="Calibri"/>
        <w:noProof/>
        <w:sz w:val="22"/>
        <w:szCs w:val="22"/>
        <w:lang w:val="en-GB"/>
      </w:rPr>
      <w:t>5</w:t>
    </w:r>
    <w:r w:rsidRPr="00643AF5">
      <w:rPr>
        <w:rFonts w:ascii="Calibri" w:hAnsi="Calibri" w:cs="Calibri"/>
        <w:sz w:val="22"/>
        <w:szCs w:val="22"/>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2F09F" w14:textId="77777777" w:rsidR="00414610" w:rsidRDefault="00414610">
      <w:r>
        <w:separator/>
      </w:r>
    </w:p>
  </w:footnote>
  <w:footnote w:type="continuationSeparator" w:id="0">
    <w:p w14:paraId="08EB3D0C" w14:textId="77777777" w:rsidR="00414610" w:rsidRDefault="00414610">
      <w:r>
        <w:continuationSeparator/>
      </w:r>
    </w:p>
  </w:footnote>
  <w:footnote w:type="continuationNotice" w:id="1">
    <w:p w14:paraId="493466D1" w14:textId="77777777" w:rsidR="00414610" w:rsidRDefault="00414610"/>
  </w:footnote>
  <w:footnote w:id="2">
    <w:p w14:paraId="24585535" w14:textId="1759B09F" w:rsidR="00C538D7" w:rsidRPr="00C538D7" w:rsidRDefault="00C538D7">
      <w:pPr>
        <w:pStyle w:val="FootnoteText"/>
        <w:rPr>
          <w:lang w:val="en-GB"/>
        </w:rPr>
      </w:pPr>
      <w:r>
        <w:rPr>
          <w:rStyle w:val="FootnoteReference"/>
        </w:rPr>
        <w:footnoteRef/>
      </w:r>
      <w:r>
        <w:t xml:space="preserve"> </w:t>
      </w:r>
      <w:r w:rsidR="00D057C6" w:rsidRPr="00D057C6">
        <w:t>Options, Futures, and Other Derivatives</w:t>
      </w:r>
      <w:r w:rsidR="00D057C6">
        <w:t xml:space="preserve"> p.</w:t>
      </w:r>
      <w:r w:rsidR="00EB3108">
        <w:t xml:space="preserve"> </w:t>
      </w:r>
      <w:r w:rsidR="00D057C6">
        <w:t>496</w:t>
      </w:r>
    </w:p>
  </w:footnote>
  <w:footnote w:id="3">
    <w:p w14:paraId="1F66E321" w14:textId="64FF87A9" w:rsidR="00712E6C" w:rsidRDefault="006347AD" w:rsidP="002A4523">
      <w:pPr>
        <w:pStyle w:val="FootnoteText"/>
      </w:pPr>
      <w:r>
        <w:rPr>
          <w:rStyle w:val="FootnoteReference"/>
        </w:rPr>
        <w:footnoteRef/>
      </w:r>
      <w:r w:rsidR="00FB2193">
        <w:t xml:space="preserve"> </w:t>
      </w:r>
      <w:r w:rsidR="002A4523">
        <w:t>Artzner, P., Pasteur, L., Strasbourg, F., Delbaen, T., Hochschule, Zürich, J.-M., Société Eber and Générale,P.</w:t>
      </w:r>
      <w:r w:rsidR="00712E6C">
        <w:t xml:space="preserve"> </w:t>
      </w:r>
      <w:r w:rsidR="002A4523">
        <w:t xml:space="preserve">(1996). </w:t>
      </w:r>
      <w:r w:rsidR="00067F72">
        <w:t xml:space="preserve">Coherent </w:t>
      </w:r>
      <w:r w:rsidR="002A4523">
        <w:t xml:space="preserve"> M</w:t>
      </w:r>
      <w:r w:rsidR="00067F72">
        <w:t>easures</w:t>
      </w:r>
      <w:r w:rsidR="002A4523">
        <w:t xml:space="preserve"> O</w:t>
      </w:r>
      <w:r w:rsidR="00067F72">
        <w:t>f</w:t>
      </w:r>
      <w:r w:rsidR="002A4523">
        <w:t xml:space="preserve"> R</w:t>
      </w:r>
      <w:r w:rsidR="00067F72">
        <w:t>isk</w:t>
      </w:r>
      <w:r w:rsidR="002A4523">
        <w:t xml:space="preserve">. [online] Available at: </w:t>
      </w:r>
    </w:p>
    <w:p w14:paraId="5FA78744" w14:textId="4CF2F326" w:rsidR="002A4523" w:rsidRDefault="002A4523" w:rsidP="002A4523">
      <w:pPr>
        <w:pStyle w:val="FootnoteText"/>
      </w:pPr>
      <w:r>
        <w:t>https://people.math.ethz.ch/~delbaen/ftp/preprints/CoherentMF.pdf.</w:t>
      </w:r>
    </w:p>
    <w:p w14:paraId="38FD30D1" w14:textId="77777777" w:rsidR="002A4523" w:rsidRDefault="002A4523" w:rsidP="002A4523">
      <w:pPr>
        <w:pStyle w:val="FootnoteText"/>
      </w:pPr>
    </w:p>
    <w:p w14:paraId="11B6757B" w14:textId="64469817" w:rsidR="006347AD" w:rsidRPr="00B40059" w:rsidRDefault="002A4523" w:rsidP="002A4523">
      <w:pPr>
        <w:pStyle w:val="FootnoteText"/>
        <w:rPr>
          <w:lang w:val="en-GB"/>
        </w:rPr>
      </w:pPr>
      <w:r>
        <w:t>‌</w:t>
      </w:r>
      <w:r w:rsidR="00FB2193">
        <w:t xml:space="preserve"> </w:t>
      </w:r>
    </w:p>
  </w:footnote>
  <w:footnote w:id="4">
    <w:p w14:paraId="7C584F9B" w14:textId="77777777" w:rsidR="006178AB" w:rsidRPr="006178AB" w:rsidRDefault="00304FBC" w:rsidP="00F3284C">
      <w:pPr>
        <w:pStyle w:val="FootnoteText"/>
      </w:pPr>
      <w:r>
        <w:rPr>
          <w:rStyle w:val="FootnoteReference"/>
        </w:rPr>
        <w:footnoteRef/>
      </w:r>
      <w:r>
        <w:t xml:space="preserve"> </w:t>
      </w:r>
      <w:r w:rsidR="00F3284C" w:rsidRPr="006178AB">
        <w:t>Chen, J. (2019). Conditional</w:t>
      </w:r>
      <w:r w:rsidR="00476E40" w:rsidRPr="006178AB">
        <w:t xml:space="preserve"> </w:t>
      </w:r>
      <w:r w:rsidR="00F3284C" w:rsidRPr="006178AB">
        <w:t xml:space="preserve">Value at Risk (CVaR). [online] Investopedia. </w:t>
      </w:r>
    </w:p>
    <w:p w14:paraId="69DC1246" w14:textId="796D34D2" w:rsidR="00304FBC" w:rsidRPr="00AE2F39" w:rsidRDefault="00F3284C">
      <w:pPr>
        <w:pStyle w:val="FootnoteText"/>
      </w:pPr>
      <w:r w:rsidRPr="006178AB">
        <w:t>Available at: https://www.investopedia.com/terms/c/conditional_value_at_risk.asp.</w:t>
      </w:r>
    </w:p>
  </w:footnote>
  <w:footnote w:id="5">
    <w:p w14:paraId="43F7E93A" w14:textId="49095377" w:rsidR="00483EB8" w:rsidRPr="00483EB8" w:rsidRDefault="00483EB8">
      <w:pPr>
        <w:pStyle w:val="FootnoteText"/>
        <w:rPr>
          <w:lang w:val="en-GB"/>
        </w:rPr>
      </w:pPr>
      <w:r>
        <w:rPr>
          <w:rStyle w:val="FootnoteReference"/>
        </w:rPr>
        <w:footnoteRef/>
      </w:r>
      <w:r>
        <w:t xml:space="preserve"> </w:t>
      </w:r>
      <w:r w:rsidR="00F3284C" w:rsidRPr="00F3284C">
        <w:t>Options, Futures, and Other Derivatives</w:t>
      </w:r>
      <w:r w:rsidR="00F3284C">
        <w:t xml:space="preserve"> </w:t>
      </w:r>
      <w:r w:rsidR="005A0B36">
        <w:t>p.</w:t>
      </w:r>
      <w:r w:rsidR="00476E40">
        <w:t xml:space="preserve"> </w:t>
      </w:r>
      <w:r w:rsidR="005A0B36">
        <w:t>496</w:t>
      </w:r>
    </w:p>
  </w:footnote>
  <w:footnote w:id="6">
    <w:p w14:paraId="43864F2A" w14:textId="0D81A0B9" w:rsidR="005B42CF" w:rsidRPr="005B42CF" w:rsidRDefault="005B42CF">
      <w:pPr>
        <w:pStyle w:val="FootnoteText"/>
        <w:rPr>
          <w:lang w:val="en-GB"/>
        </w:rPr>
      </w:pPr>
      <w:r>
        <w:rPr>
          <w:rStyle w:val="FootnoteReference"/>
        </w:rPr>
        <w:footnoteRef/>
      </w:r>
      <w:r>
        <w:t xml:space="preserve"> </w:t>
      </w:r>
      <w:r w:rsidR="00715127" w:rsidRPr="00715127">
        <w:t>Options, Futures, and Other Derivatives</w:t>
      </w:r>
      <w:r w:rsidR="00715127">
        <w:t xml:space="preserve"> p</w:t>
      </w:r>
      <w:r w:rsidR="00D8327A">
        <w:t xml:space="preserve"> </w:t>
      </w:r>
      <w:r w:rsidR="00715127">
        <w:t>.</w:t>
      </w:r>
      <w:r w:rsidR="00B40283">
        <w:t>497</w:t>
      </w:r>
    </w:p>
  </w:footnote>
  <w:footnote w:id="7">
    <w:p w14:paraId="25E06E54" w14:textId="515F1FF5" w:rsidR="00BF1EC1" w:rsidRPr="00BF1EC1" w:rsidRDefault="00BF1EC1">
      <w:pPr>
        <w:pStyle w:val="FootnoteText"/>
        <w:rPr>
          <w:lang w:val="en-GB"/>
        </w:rPr>
      </w:pPr>
      <w:r>
        <w:rPr>
          <w:rStyle w:val="FootnoteReference"/>
        </w:rPr>
        <w:footnoteRef/>
      </w:r>
      <w:r>
        <w:t xml:space="preserve"> </w:t>
      </w:r>
      <w:r>
        <w:rPr>
          <w:lang w:val="en-GB"/>
        </w:rPr>
        <w:t xml:space="preserve">CF power point </w:t>
      </w:r>
    </w:p>
  </w:footnote>
  <w:footnote w:id="8">
    <w:p w14:paraId="0A7A1890" w14:textId="77777777" w:rsidR="009E54FC" w:rsidRPr="005F2DE5" w:rsidRDefault="009E54FC" w:rsidP="009E54FC">
      <w:pPr>
        <w:pStyle w:val="FootnoteText"/>
        <w:rPr>
          <w:lang w:val="en-GB"/>
        </w:rPr>
      </w:pPr>
      <w:r>
        <w:rPr>
          <w:rStyle w:val="FootnoteReference"/>
        </w:rPr>
        <w:footnoteRef/>
      </w:r>
      <w:r>
        <w:t xml:space="preserve"> </w:t>
      </w:r>
      <w:r>
        <w:rPr>
          <w:lang w:val="en-GB"/>
        </w:rPr>
        <w:t xml:space="preserve">Textbook 304 </w:t>
      </w:r>
      <w:r w:rsidRPr="009E54FC">
        <w:rPr>
          <w:lang w:val="en-GB"/>
        </w:rPr>
        <w:t>Wiener process</w:t>
      </w:r>
    </w:p>
  </w:footnote>
  <w:footnote w:id="9">
    <w:p w14:paraId="49323E1F" w14:textId="788ECCDD" w:rsidR="00874C24" w:rsidRPr="00874C24" w:rsidRDefault="00874C24">
      <w:pPr>
        <w:pStyle w:val="FootnoteText"/>
      </w:pPr>
      <w:r>
        <w:rPr>
          <w:rStyle w:val="FootnoteReference"/>
        </w:rPr>
        <w:footnoteRef/>
      </w:r>
      <w:r>
        <w:t xml:space="preserve"> </w:t>
      </w:r>
      <w:r w:rsidRPr="00874C24">
        <w:t>Hull, J. C. (2018). Options, Futures, and Other Derivatives (10th ed.). Pearson Education Limited.</w:t>
      </w:r>
    </w:p>
  </w:footnote>
  <w:footnote w:id="10">
    <w:p w14:paraId="5C05A20A" w14:textId="635FEF0B" w:rsidR="00874C24" w:rsidRPr="00874C24" w:rsidRDefault="00874C24">
      <w:pPr>
        <w:pStyle w:val="FootnoteText"/>
        <w:rPr>
          <w:lang w:val="en-GB"/>
        </w:rPr>
      </w:pPr>
      <w:r>
        <w:rPr>
          <w:rStyle w:val="FootnoteReference"/>
        </w:rPr>
        <w:footnoteRef/>
      </w:r>
      <w:r>
        <w:t xml:space="preserve"> </w:t>
      </w:r>
      <w:r w:rsidRPr="00874C24">
        <w:t>McDonald, R. L. (2014). Derivatives Markets (3rd ed.). Pearson Education Limited.</w:t>
      </w:r>
    </w:p>
  </w:footnote>
  <w:footnote w:id="11">
    <w:p w14:paraId="4EEA60AA" w14:textId="1EEC912A" w:rsidR="00280558" w:rsidRPr="00280558" w:rsidRDefault="00280558">
      <w:pPr>
        <w:pStyle w:val="FootnoteText"/>
        <w:rPr>
          <w:lang w:val="en-GB"/>
        </w:rPr>
      </w:pPr>
      <w:r>
        <w:rPr>
          <w:rStyle w:val="FootnoteReference"/>
        </w:rPr>
        <w:footnoteRef/>
      </w:r>
      <w:r>
        <w:t xml:space="preserve"> </w:t>
      </w:r>
      <w:r w:rsidRPr="00280558">
        <w:t>Hull, J. C. (2018). Options, Futures, and Other Derivatives (10th ed.). Pearson Education Limited.</w:t>
      </w:r>
    </w:p>
  </w:footnote>
  <w:footnote w:id="12">
    <w:p w14:paraId="0A8B85FE" w14:textId="0C555309" w:rsidR="00073FCC" w:rsidRPr="00073FCC" w:rsidRDefault="00073FCC">
      <w:pPr>
        <w:pStyle w:val="FootnoteText"/>
        <w:rPr>
          <w:lang w:val="en-GB"/>
        </w:rPr>
      </w:pPr>
      <w:r>
        <w:rPr>
          <w:rStyle w:val="FootnoteReference"/>
        </w:rPr>
        <w:footnoteRef/>
      </w:r>
      <w:r>
        <w:t xml:space="preserve"> </w:t>
      </w:r>
      <w:r w:rsidR="00FD5802" w:rsidRPr="00FD5802">
        <w:t>Beck, K. (2003). Test-driven development: By example. Addison-Wesley Professional.</w:t>
      </w:r>
    </w:p>
  </w:footnote>
  <w:footnote w:id="13">
    <w:p w14:paraId="5B097D7E" w14:textId="424797B9" w:rsidR="00E10F49" w:rsidRPr="00E10F49" w:rsidRDefault="00E10F49">
      <w:pPr>
        <w:pStyle w:val="FootnoteText"/>
        <w:rPr>
          <w:lang w:val="en-GB"/>
        </w:rPr>
      </w:pPr>
      <w:r>
        <w:rPr>
          <w:rStyle w:val="FootnoteReference"/>
        </w:rPr>
        <w:footnoteRef/>
      </w:r>
      <w:r>
        <w:t xml:space="preserve"> </w:t>
      </w:r>
      <w:r w:rsidR="00E87807">
        <w:t xml:space="preserve">CS2800 Topic 2 power point </w:t>
      </w:r>
    </w:p>
  </w:footnote>
  <w:footnote w:id="14">
    <w:p w14:paraId="7FFAE0DF" w14:textId="77777777" w:rsidR="003825C8" w:rsidRPr="00695706" w:rsidRDefault="003825C8" w:rsidP="003825C8">
      <w:pPr>
        <w:pStyle w:val="FootnoteText"/>
        <w:rPr>
          <w:lang w:val="en-GB"/>
        </w:rPr>
      </w:pPr>
      <w:r>
        <w:rPr>
          <w:rStyle w:val="FootnoteReference"/>
        </w:rPr>
        <w:footnoteRef/>
      </w:r>
      <w:r>
        <w:t xml:space="preserve"> </w:t>
      </w:r>
      <w:r w:rsidRPr="00695706">
        <w:t>Automated Defect Prevention: Best Practices in Software Management. Wiley-IEEE Computer Society Press. p. 75</w:t>
      </w:r>
    </w:p>
  </w:footnote>
  <w:footnote w:id="15">
    <w:p w14:paraId="446D3552" w14:textId="500A79F4" w:rsidR="003825C8" w:rsidRPr="003825C8" w:rsidRDefault="003825C8">
      <w:pPr>
        <w:pStyle w:val="FootnoteText"/>
        <w:rPr>
          <w:lang w:val="en-GB"/>
        </w:rPr>
      </w:pPr>
      <w:r>
        <w:rPr>
          <w:rStyle w:val="FootnoteReference"/>
        </w:rPr>
        <w:footnoteRef/>
      </w:r>
      <w:r>
        <w:t xml:space="preserve"> </w:t>
      </w:r>
      <w:r w:rsidRPr="003825C8">
        <w:t>Beck, K. (2003). Test-driven development: By Example. Addison-Wesley Professional.</w:t>
      </w:r>
    </w:p>
  </w:footnote>
  <w:footnote w:id="16">
    <w:p w14:paraId="61C4498A" w14:textId="77777777" w:rsidR="000E441A" w:rsidRPr="00370A56" w:rsidRDefault="000E441A" w:rsidP="000E441A">
      <w:pPr>
        <w:pStyle w:val="FootnoteText"/>
      </w:pPr>
      <w:r>
        <w:rPr>
          <w:rStyle w:val="FootnoteReference"/>
        </w:rPr>
        <w:footnoteRef/>
      </w:r>
      <w:r>
        <w:t xml:space="preserve"> Chen, J. (2021). Backtesting Definition. [online] Investopedia. Available at: https://www.investopedia.com/terms/b/backtesting.asp.</w:t>
      </w:r>
    </w:p>
  </w:footnote>
  <w:footnote w:id="17">
    <w:p w14:paraId="745BF08E" w14:textId="772E88A8" w:rsidR="000148B6" w:rsidRPr="000148B6" w:rsidRDefault="000148B6">
      <w:pPr>
        <w:pStyle w:val="FootnoteText"/>
      </w:pPr>
      <w:r>
        <w:rPr>
          <w:rStyle w:val="FootnoteReference"/>
        </w:rPr>
        <w:footnoteRef/>
      </w:r>
      <w:r>
        <w:t xml:space="preserve"> </w:t>
      </w:r>
      <w:r w:rsidRPr="000148B6">
        <w:t>Pardo, R. (2008). The Evaluation and Optimization of Trading Strategies (2nd ed.). Wiley.</w:t>
      </w:r>
    </w:p>
  </w:footnote>
  <w:footnote w:id="18">
    <w:p w14:paraId="42461451" w14:textId="77777777" w:rsidR="000E441A" w:rsidRPr="00370A56" w:rsidRDefault="000E441A" w:rsidP="000E441A">
      <w:pPr>
        <w:pStyle w:val="FootnoteText"/>
      </w:pPr>
      <w:r>
        <w:rPr>
          <w:rStyle w:val="FootnoteReference"/>
        </w:rPr>
        <w:footnoteRef/>
      </w:r>
      <w:r>
        <w:t xml:space="preserve"> Bell, F. and Smyl, S. (2018). Forecasting at Uber: An Introduction. [online] Uber Blog. Available at: https://www.uber.com/en-GB/blog/forecasting-introduction/ [Accessed 6 Dec. 2022].</w:t>
      </w:r>
    </w:p>
  </w:footnote>
  <w:footnote w:id="19">
    <w:p w14:paraId="2D6FB8EC" w14:textId="77777777" w:rsidR="00F56E0D" w:rsidRDefault="00353D69" w:rsidP="00240259">
      <w:pPr>
        <w:pStyle w:val="FootnoteText"/>
      </w:pPr>
      <w:r>
        <w:rPr>
          <w:rStyle w:val="FootnoteReference"/>
        </w:rPr>
        <w:footnoteRef/>
      </w:r>
      <w:r>
        <w:t xml:space="preserve"> </w:t>
      </w:r>
      <w:r w:rsidR="00240259">
        <w:t xml:space="preserve">Wikipedia Contributor (2022). Binomial test. [online] Wikipedia. </w:t>
      </w:r>
    </w:p>
    <w:p w14:paraId="7E55505F" w14:textId="295B44EB" w:rsidR="00353D69" w:rsidRPr="00353D69" w:rsidRDefault="00240259" w:rsidP="00F56E0D">
      <w:pPr>
        <w:pStyle w:val="FootnoteText"/>
        <w:ind w:firstLine="720"/>
      </w:pPr>
      <w:r>
        <w:t>Available at: https://en.wikipedia.org/wiki/Binomial_test.</w:t>
      </w:r>
    </w:p>
  </w:footnote>
  <w:footnote w:id="20">
    <w:p w14:paraId="1B88C75D" w14:textId="5C36DF95" w:rsidR="00353D69" w:rsidRPr="00AA3CE9" w:rsidRDefault="00353D69" w:rsidP="00AA3CE9">
      <w:pPr>
        <w:pStyle w:val="FootnoteText"/>
      </w:pPr>
      <w:r>
        <w:rPr>
          <w:rStyle w:val="FootnoteReference"/>
        </w:rPr>
        <w:footnoteRef/>
      </w:r>
      <w:r>
        <w:t xml:space="preserve"> </w:t>
      </w:r>
      <w:r w:rsidR="00AA3CE9">
        <w:t>PyShark (2021). Binomial Distribution and Binomial Test in Python. [online] PyShark. Available at: https://pyshark.com/binomial-distribution-and-binomial-test-in-python/.</w:t>
      </w:r>
    </w:p>
  </w:footnote>
  <w:footnote w:id="21">
    <w:p w14:paraId="6150E756" w14:textId="319DEC30" w:rsidR="00981383" w:rsidRPr="00981383" w:rsidRDefault="00981383">
      <w:pPr>
        <w:pStyle w:val="FootnoteText"/>
        <w:rPr>
          <w:lang w:val="en-GB"/>
        </w:rPr>
      </w:pPr>
      <w:r>
        <w:rPr>
          <w:rStyle w:val="FootnoteReference"/>
        </w:rPr>
        <w:footnoteRef/>
      </w:r>
      <w:r>
        <w:t xml:space="preserve"> </w:t>
      </w:r>
      <w:r w:rsidRPr="00981383">
        <w:t>Agresti, A. (2002). Categorical data analysis (2nd ed.). Hoboken, NJ: Wiley.</w:t>
      </w:r>
    </w:p>
  </w:footnote>
  <w:footnote w:id="22">
    <w:p w14:paraId="7BB10E03" w14:textId="1BCE72A0" w:rsidR="00E41BDF" w:rsidRPr="00E41BDF" w:rsidRDefault="00E41BDF">
      <w:pPr>
        <w:pStyle w:val="FootnoteText"/>
        <w:rPr>
          <w:lang w:val="en-GB"/>
        </w:rPr>
      </w:pPr>
      <w:r>
        <w:rPr>
          <w:rStyle w:val="FootnoteReference"/>
        </w:rPr>
        <w:footnoteRef/>
      </w:r>
      <w:r>
        <w:t xml:space="preserve"> </w:t>
      </w:r>
      <w:r w:rsidRPr="00E41BDF">
        <w:t>Berger, J. O., &amp; Sellke, T. (1987). Testing a point null hypothesis: The irreconcilability of P values and evidence. Journal of the American Statistical Association, 82(397), 112–122.</w:t>
      </w:r>
    </w:p>
  </w:footnote>
  <w:footnote w:id="23">
    <w:p w14:paraId="3B068B56" w14:textId="3705148A" w:rsidR="00E41BDF" w:rsidRPr="00E41BDF" w:rsidRDefault="00E41BDF">
      <w:pPr>
        <w:pStyle w:val="FootnoteText"/>
        <w:rPr>
          <w:lang w:val="en-GB"/>
        </w:rPr>
      </w:pPr>
      <w:r>
        <w:rPr>
          <w:rStyle w:val="FootnoteReference"/>
        </w:rPr>
        <w:footnoteRef/>
      </w:r>
      <w:r>
        <w:t xml:space="preserve"> </w:t>
      </w:r>
      <w:r w:rsidR="00990DC0" w:rsidRPr="00990DC0">
        <w:t>Wasserstein, R. L., &amp; Lazar, N. A. (2016). The ASA statement on p-values: Context, process, and purpose. The American Statistician, 70(2), 129–133.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70AC5" w14:textId="77777777" w:rsidR="002D011C" w:rsidRDefault="002D011C" w:rsidP="002D011C">
    <w:pPr>
      <w:pStyle w:val="Header"/>
      <w:jc w:val="center"/>
      <w:rPr>
        <w:sz w:val="20"/>
        <w:szCs w:val="20"/>
      </w:rPr>
    </w:pPr>
  </w:p>
  <w:p w14:paraId="52B50740" w14:textId="1BF9E75C" w:rsidR="002D011C" w:rsidRPr="002D011C" w:rsidRDefault="00657BE7" w:rsidP="002D011C">
    <w:pPr>
      <w:pStyle w:val="Header"/>
      <w:jc w:val="center"/>
      <w:rPr>
        <w:sz w:val="20"/>
        <w:szCs w:val="20"/>
      </w:rPr>
    </w:pPr>
    <w:r>
      <w:rPr>
        <w:sz w:val="20"/>
        <w:szCs w:val="20"/>
      </w:rPr>
      <w:t>Shing Him Yip</w:t>
    </w:r>
    <w:r w:rsidR="002D011C" w:rsidRPr="002D011C">
      <w:rPr>
        <w:sz w:val="20"/>
        <w:szCs w:val="20"/>
      </w:rPr>
      <w:t xml:space="preserve">, </w:t>
    </w:r>
    <w:r>
      <w:rPr>
        <w:sz w:val="20"/>
        <w:szCs w:val="20"/>
      </w:rPr>
      <w:t>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8B301" w14:textId="0EC0B411" w:rsidR="0061702D" w:rsidRDefault="006A6CC6" w:rsidP="00423A3F">
    <w:pPr>
      <w:pStyle w:val="HeaderText"/>
    </w:pPr>
    <w:r>
      <w:t>Value at Risk</w:t>
    </w:r>
    <w:r w:rsidR="0061702D" w:rsidRPr="002D011C">
      <w:tab/>
    </w:r>
    <w:r>
      <w:t>Shin</w:t>
    </w:r>
    <w:r w:rsidR="00682048">
      <w:t>g H</w:t>
    </w:r>
    <w:r w:rsidR="005966FB">
      <w:t>im Yip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2E5EA7"/>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7CE10F6"/>
    <w:multiLevelType w:val="hybridMultilevel"/>
    <w:tmpl w:val="94865B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6D67EE"/>
    <w:multiLevelType w:val="hybridMultilevel"/>
    <w:tmpl w:val="F95010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E1B496F"/>
    <w:multiLevelType w:val="hybridMultilevel"/>
    <w:tmpl w:val="543E4D2A"/>
    <w:lvl w:ilvl="0" w:tplc="3B5A428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1577C5"/>
    <w:multiLevelType w:val="hybridMultilevel"/>
    <w:tmpl w:val="A468BF9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94D501A"/>
    <w:multiLevelType w:val="hybridMultilevel"/>
    <w:tmpl w:val="833CFD7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295888"/>
    <w:multiLevelType w:val="hybridMultilevel"/>
    <w:tmpl w:val="B7886EAA"/>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EBD7423"/>
    <w:multiLevelType w:val="hybridMultilevel"/>
    <w:tmpl w:val="26502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2F3C5B11"/>
    <w:multiLevelType w:val="hybridMultilevel"/>
    <w:tmpl w:val="CBE4715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1F53634"/>
    <w:multiLevelType w:val="hybridMultilevel"/>
    <w:tmpl w:val="DD1CFF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84A283E"/>
    <w:multiLevelType w:val="hybridMultilevel"/>
    <w:tmpl w:val="0E9C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0645B1"/>
    <w:multiLevelType w:val="multilevel"/>
    <w:tmpl w:val="B6382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823516"/>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2A0FD8"/>
    <w:multiLevelType w:val="multilevel"/>
    <w:tmpl w:val="077A3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EF0667"/>
    <w:multiLevelType w:val="hybridMultilevel"/>
    <w:tmpl w:val="ADEEEEF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4" w15:restartNumberingAfterBreak="0">
    <w:nsid w:val="4B304518"/>
    <w:multiLevelType w:val="hybridMultilevel"/>
    <w:tmpl w:val="4D8C4D7A"/>
    <w:lvl w:ilvl="0" w:tplc="C9FA33C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53F23B17"/>
    <w:multiLevelType w:val="hybridMultilevel"/>
    <w:tmpl w:val="E19477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43666B0"/>
    <w:multiLevelType w:val="hybridMultilevel"/>
    <w:tmpl w:val="20C8DA82"/>
    <w:lvl w:ilvl="0" w:tplc="69D0AB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7EA66FF"/>
    <w:multiLevelType w:val="hybridMultilevel"/>
    <w:tmpl w:val="188036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9CB04E0"/>
    <w:multiLevelType w:val="multilevel"/>
    <w:tmpl w:val="5950AE28"/>
    <w:lvl w:ilvl="0">
      <w:start w:val="1"/>
      <w:numFmt w:val="decimal"/>
      <w:pStyle w:val="Heading1"/>
      <w:lvlText w:val="Chapter %1:"/>
      <w:lvlJc w:val="left"/>
      <w:pPr>
        <w:ind w:left="360" w:hanging="360"/>
      </w:pPr>
      <w:rPr>
        <w:rFonts w:ascii="Calibri" w:hAnsi="Calibri" w:hint="default"/>
        <w:b w:val="0"/>
        <w:i w:val="0"/>
        <w:sz w:val="44"/>
      </w:rPr>
    </w:lvl>
    <w:lvl w:ilvl="1">
      <w:start w:val="1"/>
      <w:numFmt w:val="decimal"/>
      <w:pStyle w:val="Heading2"/>
      <w:lvlText w:val="%1.%2"/>
      <w:lvlJc w:val="left"/>
      <w:pPr>
        <w:tabs>
          <w:tab w:val="num" w:pos="576"/>
        </w:tabs>
        <w:ind w:left="576" w:hanging="576"/>
      </w:pPr>
      <w:rPr>
        <w:lang w:val="en-IE"/>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BF1765C"/>
    <w:multiLevelType w:val="hybridMultilevel"/>
    <w:tmpl w:val="E5E4E182"/>
    <w:lvl w:ilvl="0" w:tplc="9AF2D67C">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E720D73"/>
    <w:multiLevelType w:val="hybridMultilevel"/>
    <w:tmpl w:val="5296B8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058507F"/>
    <w:multiLevelType w:val="multilevel"/>
    <w:tmpl w:val="DD1E53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DD6E2C"/>
    <w:multiLevelType w:val="hybridMultilevel"/>
    <w:tmpl w:val="819252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BEA4C4D"/>
    <w:multiLevelType w:val="hybridMultilevel"/>
    <w:tmpl w:val="A2C6189E"/>
    <w:lvl w:ilvl="0" w:tplc="ED12920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6DFA687B"/>
    <w:multiLevelType w:val="hybridMultilevel"/>
    <w:tmpl w:val="66C29CD6"/>
    <w:lvl w:ilvl="0" w:tplc="F73430EE">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4400337"/>
    <w:multiLevelType w:val="hybridMultilevel"/>
    <w:tmpl w:val="BA8C159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1"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78261A9E"/>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C285540"/>
    <w:multiLevelType w:val="hybridMultilevel"/>
    <w:tmpl w:val="A24CD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C506418"/>
    <w:multiLevelType w:val="multilevel"/>
    <w:tmpl w:val="804C8C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2645621">
    <w:abstractNumId w:val="40"/>
  </w:num>
  <w:num w:numId="2" w16cid:durableId="550769473">
    <w:abstractNumId w:val="23"/>
  </w:num>
  <w:num w:numId="3" w16cid:durableId="1288203133">
    <w:abstractNumId w:val="38"/>
  </w:num>
  <w:num w:numId="4" w16cid:durableId="2042971852">
    <w:abstractNumId w:val="14"/>
  </w:num>
  <w:num w:numId="5" w16cid:durableId="1369718123">
    <w:abstractNumId w:val="41"/>
  </w:num>
  <w:num w:numId="6" w16cid:durableId="2021472266">
    <w:abstractNumId w:val="11"/>
  </w:num>
  <w:num w:numId="7" w16cid:durableId="115566990">
    <w:abstractNumId w:val="0"/>
  </w:num>
  <w:num w:numId="8" w16cid:durableId="1095639030">
    <w:abstractNumId w:val="12"/>
  </w:num>
  <w:num w:numId="9" w16cid:durableId="1636257301">
    <w:abstractNumId w:val="5"/>
  </w:num>
  <w:num w:numId="10" w16cid:durableId="797845999">
    <w:abstractNumId w:val="29"/>
  </w:num>
  <w:num w:numId="11" w16cid:durableId="1596089660">
    <w:abstractNumId w:val="37"/>
  </w:num>
  <w:num w:numId="12" w16cid:durableId="135877764">
    <w:abstractNumId w:val="28"/>
  </w:num>
  <w:num w:numId="13" w16cid:durableId="272056329">
    <w:abstractNumId w:val="2"/>
  </w:num>
  <w:num w:numId="14" w16cid:durableId="1410151733">
    <w:abstractNumId w:val="34"/>
  </w:num>
  <w:num w:numId="15" w16cid:durableId="1946034695">
    <w:abstractNumId w:val="10"/>
  </w:num>
  <w:num w:numId="16" w16cid:durableId="804742026">
    <w:abstractNumId w:val="35"/>
  </w:num>
  <w:num w:numId="17" w16cid:durableId="2095972985">
    <w:abstractNumId w:val="15"/>
  </w:num>
  <w:num w:numId="18" w16cid:durableId="304046838">
    <w:abstractNumId w:val="18"/>
  </w:num>
  <w:num w:numId="19" w16cid:durableId="1190873599">
    <w:abstractNumId w:val="26"/>
  </w:num>
  <w:num w:numId="20" w16cid:durableId="413480671">
    <w:abstractNumId w:val="3"/>
  </w:num>
  <w:num w:numId="21" w16cid:durableId="988945321">
    <w:abstractNumId w:val="30"/>
  </w:num>
  <w:num w:numId="22" w16cid:durableId="774834759">
    <w:abstractNumId w:val="36"/>
  </w:num>
  <w:num w:numId="23" w16cid:durableId="1421025841">
    <w:abstractNumId w:val="24"/>
  </w:num>
  <w:num w:numId="24" w16cid:durableId="408963636">
    <w:abstractNumId w:val="25"/>
  </w:num>
  <w:num w:numId="25" w16cid:durableId="1037123036">
    <w:abstractNumId w:val="39"/>
  </w:num>
  <w:num w:numId="26" w16cid:durableId="1110204593">
    <w:abstractNumId w:val="8"/>
  </w:num>
  <w:num w:numId="27" w16cid:durableId="1285308208">
    <w:abstractNumId w:val="28"/>
  </w:num>
  <w:num w:numId="28" w16cid:durableId="565070281">
    <w:abstractNumId w:val="16"/>
  </w:num>
  <w:num w:numId="29" w16cid:durableId="127745140">
    <w:abstractNumId w:val="4"/>
  </w:num>
  <w:num w:numId="30" w16cid:durableId="12727638">
    <w:abstractNumId w:val="7"/>
  </w:num>
  <w:num w:numId="31" w16cid:durableId="82803820">
    <w:abstractNumId w:val="13"/>
  </w:num>
  <w:num w:numId="32" w16cid:durableId="458769787">
    <w:abstractNumId w:val="33"/>
  </w:num>
  <w:num w:numId="33" w16cid:durableId="1620917342">
    <w:abstractNumId w:val="6"/>
  </w:num>
  <w:num w:numId="34" w16cid:durableId="2121870483">
    <w:abstractNumId w:val="43"/>
  </w:num>
  <w:num w:numId="35" w16cid:durableId="539826451">
    <w:abstractNumId w:val="31"/>
  </w:num>
  <w:num w:numId="36" w16cid:durableId="283001030">
    <w:abstractNumId w:val="21"/>
  </w:num>
  <w:num w:numId="37" w16cid:durableId="2114090214">
    <w:abstractNumId w:val="17"/>
  </w:num>
  <w:num w:numId="38" w16cid:durableId="1800489937">
    <w:abstractNumId w:val="22"/>
  </w:num>
  <w:num w:numId="39" w16cid:durableId="333462623">
    <w:abstractNumId w:val="9"/>
  </w:num>
  <w:num w:numId="40" w16cid:durableId="1521434777">
    <w:abstractNumId w:val="20"/>
  </w:num>
  <w:num w:numId="41" w16cid:durableId="1555045861">
    <w:abstractNumId w:val="1"/>
  </w:num>
  <w:num w:numId="42" w16cid:durableId="37555739">
    <w:abstractNumId w:val="42"/>
  </w:num>
  <w:num w:numId="43" w16cid:durableId="166216516">
    <w:abstractNumId w:val="28"/>
  </w:num>
  <w:num w:numId="44" w16cid:durableId="841091168">
    <w:abstractNumId w:val="27"/>
  </w:num>
  <w:num w:numId="45" w16cid:durableId="1255288056">
    <w:abstractNumId w:val="19"/>
  </w:num>
  <w:num w:numId="46" w16cid:durableId="1497459505">
    <w:abstractNumId w:val="44"/>
  </w:num>
  <w:num w:numId="47" w16cid:durableId="1652326335">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IP, Shing (2020)">
    <w15:presenceInfo w15:providerId="AD" w15:userId="S::WJIS203@live.rhul.ac.uk::72764e89-8acb-400f-9626-9fa347dd14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B86"/>
    <w:rsid w:val="0000042F"/>
    <w:rsid w:val="00000970"/>
    <w:rsid w:val="00001035"/>
    <w:rsid w:val="00001EAD"/>
    <w:rsid w:val="000033E2"/>
    <w:rsid w:val="000035B3"/>
    <w:rsid w:val="00003822"/>
    <w:rsid w:val="00003A9D"/>
    <w:rsid w:val="00003D34"/>
    <w:rsid w:val="00003DB8"/>
    <w:rsid w:val="00004C8B"/>
    <w:rsid w:val="00010E2A"/>
    <w:rsid w:val="00011B54"/>
    <w:rsid w:val="000129FC"/>
    <w:rsid w:val="00012BD0"/>
    <w:rsid w:val="000148B6"/>
    <w:rsid w:val="00015A18"/>
    <w:rsid w:val="00015AED"/>
    <w:rsid w:val="00017823"/>
    <w:rsid w:val="00017912"/>
    <w:rsid w:val="00017A52"/>
    <w:rsid w:val="00020096"/>
    <w:rsid w:val="0002119E"/>
    <w:rsid w:val="000227BD"/>
    <w:rsid w:val="00023BCD"/>
    <w:rsid w:val="00024515"/>
    <w:rsid w:val="00024BC6"/>
    <w:rsid w:val="00024C20"/>
    <w:rsid w:val="00025522"/>
    <w:rsid w:val="0002568D"/>
    <w:rsid w:val="0002651F"/>
    <w:rsid w:val="00026FDF"/>
    <w:rsid w:val="0002770C"/>
    <w:rsid w:val="00030505"/>
    <w:rsid w:val="00030562"/>
    <w:rsid w:val="000305BA"/>
    <w:rsid w:val="000308DA"/>
    <w:rsid w:val="0003092D"/>
    <w:rsid w:val="00031CEA"/>
    <w:rsid w:val="0003200A"/>
    <w:rsid w:val="0003342F"/>
    <w:rsid w:val="000343EB"/>
    <w:rsid w:val="00035DB8"/>
    <w:rsid w:val="0003683D"/>
    <w:rsid w:val="0004153A"/>
    <w:rsid w:val="00042A68"/>
    <w:rsid w:val="00042C63"/>
    <w:rsid w:val="0004450C"/>
    <w:rsid w:val="00044CC3"/>
    <w:rsid w:val="00046368"/>
    <w:rsid w:val="00050402"/>
    <w:rsid w:val="0005098F"/>
    <w:rsid w:val="00050A7F"/>
    <w:rsid w:val="00050DA8"/>
    <w:rsid w:val="00050EF0"/>
    <w:rsid w:val="00051EE3"/>
    <w:rsid w:val="0005209C"/>
    <w:rsid w:val="000528F5"/>
    <w:rsid w:val="000530A1"/>
    <w:rsid w:val="000570CA"/>
    <w:rsid w:val="00057E05"/>
    <w:rsid w:val="000606EE"/>
    <w:rsid w:val="000615CD"/>
    <w:rsid w:val="0006241F"/>
    <w:rsid w:val="00062988"/>
    <w:rsid w:val="00062B46"/>
    <w:rsid w:val="00062DC3"/>
    <w:rsid w:val="000648DB"/>
    <w:rsid w:val="00064D15"/>
    <w:rsid w:val="0006573D"/>
    <w:rsid w:val="00066300"/>
    <w:rsid w:val="000665E0"/>
    <w:rsid w:val="00067F72"/>
    <w:rsid w:val="0007085C"/>
    <w:rsid w:val="00070B72"/>
    <w:rsid w:val="00071151"/>
    <w:rsid w:val="00071E72"/>
    <w:rsid w:val="00072E62"/>
    <w:rsid w:val="00073C64"/>
    <w:rsid w:val="00073FCC"/>
    <w:rsid w:val="000742C7"/>
    <w:rsid w:val="00074973"/>
    <w:rsid w:val="0007577E"/>
    <w:rsid w:val="00081EEA"/>
    <w:rsid w:val="00082EEF"/>
    <w:rsid w:val="00084716"/>
    <w:rsid w:val="00085BA4"/>
    <w:rsid w:val="00087FD2"/>
    <w:rsid w:val="000903D6"/>
    <w:rsid w:val="00090E9C"/>
    <w:rsid w:val="00091C31"/>
    <w:rsid w:val="0009451C"/>
    <w:rsid w:val="00094E39"/>
    <w:rsid w:val="00095E26"/>
    <w:rsid w:val="00096369"/>
    <w:rsid w:val="00096A4D"/>
    <w:rsid w:val="00097F26"/>
    <w:rsid w:val="000A2A97"/>
    <w:rsid w:val="000A37A3"/>
    <w:rsid w:val="000A3A32"/>
    <w:rsid w:val="000A79E4"/>
    <w:rsid w:val="000B1D34"/>
    <w:rsid w:val="000B2606"/>
    <w:rsid w:val="000B4BB4"/>
    <w:rsid w:val="000B4CB8"/>
    <w:rsid w:val="000B529D"/>
    <w:rsid w:val="000B55A9"/>
    <w:rsid w:val="000B7243"/>
    <w:rsid w:val="000B7FFA"/>
    <w:rsid w:val="000C0C03"/>
    <w:rsid w:val="000C0C50"/>
    <w:rsid w:val="000C0DB5"/>
    <w:rsid w:val="000C216E"/>
    <w:rsid w:val="000C36C4"/>
    <w:rsid w:val="000C4937"/>
    <w:rsid w:val="000C50F2"/>
    <w:rsid w:val="000C5B6D"/>
    <w:rsid w:val="000C7725"/>
    <w:rsid w:val="000C7DB3"/>
    <w:rsid w:val="000D106E"/>
    <w:rsid w:val="000D1AE8"/>
    <w:rsid w:val="000D1D64"/>
    <w:rsid w:val="000D2211"/>
    <w:rsid w:val="000D237E"/>
    <w:rsid w:val="000D2E97"/>
    <w:rsid w:val="000D43BE"/>
    <w:rsid w:val="000D6371"/>
    <w:rsid w:val="000E0FF4"/>
    <w:rsid w:val="000E1046"/>
    <w:rsid w:val="000E21CC"/>
    <w:rsid w:val="000E2263"/>
    <w:rsid w:val="000E23C3"/>
    <w:rsid w:val="000E2925"/>
    <w:rsid w:val="000E2E1D"/>
    <w:rsid w:val="000E3195"/>
    <w:rsid w:val="000E3285"/>
    <w:rsid w:val="000E37EA"/>
    <w:rsid w:val="000E441A"/>
    <w:rsid w:val="000E4E67"/>
    <w:rsid w:val="000E711F"/>
    <w:rsid w:val="000E7CBA"/>
    <w:rsid w:val="000F08E3"/>
    <w:rsid w:val="000F1CC0"/>
    <w:rsid w:val="000F2074"/>
    <w:rsid w:val="000F545A"/>
    <w:rsid w:val="000F79DE"/>
    <w:rsid w:val="00100CCF"/>
    <w:rsid w:val="00101DE5"/>
    <w:rsid w:val="001037DC"/>
    <w:rsid w:val="00105CC6"/>
    <w:rsid w:val="001060B4"/>
    <w:rsid w:val="0010711A"/>
    <w:rsid w:val="0010729B"/>
    <w:rsid w:val="0010769A"/>
    <w:rsid w:val="00110D9F"/>
    <w:rsid w:val="001114F9"/>
    <w:rsid w:val="0011489F"/>
    <w:rsid w:val="001155B9"/>
    <w:rsid w:val="00115EE4"/>
    <w:rsid w:val="00117DC0"/>
    <w:rsid w:val="0012096F"/>
    <w:rsid w:val="001210C6"/>
    <w:rsid w:val="001218F1"/>
    <w:rsid w:val="00122330"/>
    <w:rsid w:val="00122AFA"/>
    <w:rsid w:val="00122BCA"/>
    <w:rsid w:val="001232DC"/>
    <w:rsid w:val="001234B3"/>
    <w:rsid w:val="00123767"/>
    <w:rsid w:val="00123A0A"/>
    <w:rsid w:val="00125732"/>
    <w:rsid w:val="00125B23"/>
    <w:rsid w:val="00126174"/>
    <w:rsid w:val="00126E4F"/>
    <w:rsid w:val="00126F81"/>
    <w:rsid w:val="001272F0"/>
    <w:rsid w:val="001277E0"/>
    <w:rsid w:val="0013062C"/>
    <w:rsid w:val="00131F4A"/>
    <w:rsid w:val="00132DC0"/>
    <w:rsid w:val="00134291"/>
    <w:rsid w:val="001354D2"/>
    <w:rsid w:val="00137DD8"/>
    <w:rsid w:val="00140015"/>
    <w:rsid w:val="00140595"/>
    <w:rsid w:val="00140E44"/>
    <w:rsid w:val="00140F78"/>
    <w:rsid w:val="00141B44"/>
    <w:rsid w:val="00143570"/>
    <w:rsid w:val="00144E08"/>
    <w:rsid w:val="00145B69"/>
    <w:rsid w:val="00145C97"/>
    <w:rsid w:val="0014716A"/>
    <w:rsid w:val="0014729A"/>
    <w:rsid w:val="00150D8E"/>
    <w:rsid w:val="00151C5D"/>
    <w:rsid w:val="0015297E"/>
    <w:rsid w:val="00152F80"/>
    <w:rsid w:val="00153B53"/>
    <w:rsid w:val="00153D6E"/>
    <w:rsid w:val="00154FD3"/>
    <w:rsid w:val="00155E01"/>
    <w:rsid w:val="00157F22"/>
    <w:rsid w:val="001608B6"/>
    <w:rsid w:val="00160EA3"/>
    <w:rsid w:val="001611B2"/>
    <w:rsid w:val="00163B6D"/>
    <w:rsid w:val="001661C3"/>
    <w:rsid w:val="00166E0E"/>
    <w:rsid w:val="00166E72"/>
    <w:rsid w:val="0016743F"/>
    <w:rsid w:val="001709E4"/>
    <w:rsid w:val="00170B43"/>
    <w:rsid w:val="001713F0"/>
    <w:rsid w:val="00171ACF"/>
    <w:rsid w:val="0017276F"/>
    <w:rsid w:val="0017321E"/>
    <w:rsid w:val="001749D8"/>
    <w:rsid w:val="0017515E"/>
    <w:rsid w:val="001751AC"/>
    <w:rsid w:val="001771D8"/>
    <w:rsid w:val="0017784B"/>
    <w:rsid w:val="00180990"/>
    <w:rsid w:val="0018266F"/>
    <w:rsid w:val="00182D2B"/>
    <w:rsid w:val="00183FBC"/>
    <w:rsid w:val="00184602"/>
    <w:rsid w:val="0018557F"/>
    <w:rsid w:val="00186F44"/>
    <w:rsid w:val="001872C8"/>
    <w:rsid w:val="00187BC1"/>
    <w:rsid w:val="00187EBC"/>
    <w:rsid w:val="001904A7"/>
    <w:rsid w:val="00190FCE"/>
    <w:rsid w:val="00191689"/>
    <w:rsid w:val="00191C17"/>
    <w:rsid w:val="00192573"/>
    <w:rsid w:val="00192D6F"/>
    <w:rsid w:val="00192D7D"/>
    <w:rsid w:val="00192E5A"/>
    <w:rsid w:val="00193E5F"/>
    <w:rsid w:val="00194348"/>
    <w:rsid w:val="0019543A"/>
    <w:rsid w:val="00197181"/>
    <w:rsid w:val="001976CA"/>
    <w:rsid w:val="00197906"/>
    <w:rsid w:val="001A2B83"/>
    <w:rsid w:val="001A33EB"/>
    <w:rsid w:val="001A40D0"/>
    <w:rsid w:val="001A4D1D"/>
    <w:rsid w:val="001A7BD5"/>
    <w:rsid w:val="001B1948"/>
    <w:rsid w:val="001B30F4"/>
    <w:rsid w:val="001B3C98"/>
    <w:rsid w:val="001B4294"/>
    <w:rsid w:val="001B5EDA"/>
    <w:rsid w:val="001B6822"/>
    <w:rsid w:val="001B6D34"/>
    <w:rsid w:val="001B70FD"/>
    <w:rsid w:val="001B7EC0"/>
    <w:rsid w:val="001C2E22"/>
    <w:rsid w:val="001C393A"/>
    <w:rsid w:val="001C3E49"/>
    <w:rsid w:val="001C5D03"/>
    <w:rsid w:val="001C626D"/>
    <w:rsid w:val="001C6468"/>
    <w:rsid w:val="001C646F"/>
    <w:rsid w:val="001D119D"/>
    <w:rsid w:val="001D59E3"/>
    <w:rsid w:val="001D79DC"/>
    <w:rsid w:val="001D7D29"/>
    <w:rsid w:val="001E11FD"/>
    <w:rsid w:val="001E1878"/>
    <w:rsid w:val="001E1DA4"/>
    <w:rsid w:val="001E4C80"/>
    <w:rsid w:val="001E7843"/>
    <w:rsid w:val="001F07FB"/>
    <w:rsid w:val="001F1075"/>
    <w:rsid w:val="001F1E1E"/>
    <w:rsid w:val="001F2210"/>
    <w:rsid w:val="001F2843"/>
    <w:rsid w:val="001F29F6"/>
    <w:rsid w:val="001F2D2A"/>
    <w:rsid w:val="001F42EA"/>
    <w:rsid w:val="001F46D2"/>
    <w:rsid w:val="001F63F0"/>
    <w:rsid w:val="001F69E8"/>
    <w:rsid w:val="001F69EC"/>
    <w:rsid w:val="001F76F3"/>
    <w:rsid w:val="001F7CAC"/>
    <w:rsid w:val="00201F1D"/>
    <w:rsid w:val="002023EE"/>
    <w:rsid w:val="00203D92"/>
    <w:rsid w:val="0020414B"/>
    <w:rsid w:val="00204B76"/>
    <w:rsid w:val="00205385"/>
    <w:rsid w:val="00206BB2"/>
    <w:rsid w:val="002075D0"/>
    <w:rsid w:val="002141B8"/>
    <w:rsid w:val="002141D7"/>
    <w:rsid w:val="002165F2"/>
    <w:rsid w:val="002166F9"/>
    <w:rsid w:val="00216BFE"/>
    <w:rsid w:val="002201AD"/>
    <w:rsid w:val="00220370"/>
    <w:rsid w:val="0022040D"/>
    <w:rsid w:val="00221496"/>
    <w:rsid w:val="00221D22"/>
    <w:rsid w:val="0022342E"/>
    <w:rsid w:val="00224553"/>
    <w:rsid w:val="00225341"/>
    <w:rsid w:val="00225748"/>
    <w:rsid w:val="002306B3"/>
    <w:rsid w:val="0023251C"/>
    <w:rsid w:val="002329D1"/>
    <w:rsid w:val="0023361D"/>
    <w:rsid w:val="00233DE4"/>
    <w:rsid w:val="00234AC0"/>
    <w:rsid w:val="002350CF"/>
    <w:rsid w:val="002350DB"/>
    <w:rsid w:val="00235737"/>
    <w:rsid w:val="00235781"/>
    <w:rsid w:val="00236A3A"/>
    <w:rsid w:val="00236EC5"/>
    <w:rsid w:val="002372D4"/>
    <w:rsid w:val="002400A5"/>
    <w:rsid w:val="00240259"/>
    <w:rsid w:val="00241FBC"/>
    <w:rsid w:val="0024243F"/>
    <w:rsid w:val="00243655"/>
    <w:rsid w:val="00245381"/>
    <w:rsid w:val="0024699E"/>
    <w:rsid w:val="002477C2"/>
    <w:rsid w:val="00247995"/>
    <w:rsid w:val="00247C39"/>
    <w:rsid w:val="00250205"/>
    <w:rsid w:val="00250649"/>
    <w:rsid w:val="0025410A"/>
    <w:rsid w:val="002574B9"/>
    <w:rsid w:val="0025758A"/>
    <w:rsid w:val="00257662"/>
    <w:rsid w:val="00257BDD"/>
    <w:rsid w:val="00260269"/>
    <w:rsid w:val="00260A7B"/>
    <w:rsid w:val="00261C71"/>
    <w:rsid w:val="0026487E"/>
    <w:rsid w:val="00264B9E"/>
    <w:rsid w:val="002653C1"/>
    <w:rsid w:val="002667E8"/>
    <w:rsid w:val="002677B6"/>
    <w:rsid w:val="00267C84"/>
    <w:rsid w:val="002702B5"/>
    <w:rsid w:val="00270E8B"/>
    <w:rsid w:val="00270FD3"/>
    <w:rsid w:val="0027101F"/>
    <w:rsid w:val="00272322"/>
    <w:rsid w:val="0027417F"/>
    <w:rsid w:val="00275944"/>
    <w:rsid w:val="00275F57"/>
    <w:rsid w:val="00276A0F"/>
    <w:rsid w:val="00280558"/>
    <w:rsid w:val="00280A11"/>
    <w:rsid w:val="00281927"/>
    <w:rsid w:val="00282DC2"/>
    <w:rsid w:val="0028366E"/>
    <w:rsid w:val="002844EB"/>
    <w:rsid w:val="00284E68"/>
    <w:rsid w:val="0028511F"/>
    <w:rsid w:val="00286842"/>
    <w:rsid w:val="002876A6"/>
    <w:rsid w:val="00291949"/>
    <w:rsid w:val="00292045"/>
    <w:rsid w:val="00292D71"/>
    <w:rsid w:val="00293082"/>
    <w:rsid w:val="00293242"/>
    <w:rsid w:val="0029693A"/>
    <w:rsid w:val="002A2D81"/>
    <w:rsid w:val="002A300E"/>
    <w:rsid w:val="002A312F"/>
    <w:rsid w:val="002A361B"/>
    <w:rsid w:val="002A4523"/>
    <w:rsid w:val="002A5716"/>
    <w:rsid w:val="002A58AC"/>
    <w:rsid w:val="002A59F5"/>
    <w:rsid w:val="002A5C6D"/>
    <w:rsid w:val="002B1038"/>
    <w:rsid w:val="002B170E"/>
    <w:rsid w:val="002B1EBC"/>
    <w:rsid w:val="002B3735"/>
    <w:rsid w:val="002B461A"/>
    <w:rsid w:val="002B52EB"/>
    <w:rsid w:val="002B542D"/>
    <w:rsid w:val="002B5E46"/>
    <w:rsid w:val="002B61E2"/>
    <w:rsid w:val="002B65DA"/>
    <w:rsid w:val="002B6B45"/>
    <w:rsid w:val="002B7391"/>
    <w:rsid w:val="002B7FAD"/>
    <w:rsid w:val="002C1D0D"/>
    <w:rsid w:val="002C33F4"/>
    <w:rsid w:val="002C3A5E"/>
    <w:rsid w:val="002C3AA7"/>
    <w:rsid w:val="002C55C0"/>
    <w:rsid w:val="002C5948"/>
    <w:rsid w:val="002C6226"/>
    <w:rsid w:val="002C64D7"/>
    <w:rsid w:val="002C770E"/>
    <w:rsid w:val="002D011C"/>
    <w:rsid w:val="002D080E"/>
    <w:rsid w:val="002D0A3E"/>
    <w:rsid w:val="002D11A0"/>
    <w:rsid w:val="002D1E1F"/>
    <w:rsid w:val="002D2615"/>
    <w:rsid w:val="002D26CA"/>
    <w:rsid w:val="002D46ED"/>
    <w:rsid w:val="002D4CCD"/>
    <w:rsid w:val="002D5BA9"/>
    <w:rsid w:val="002E1445"/>
    <w:rsid w:val="002E1B24"/>
    <w:rsid w:val="002E35A1"/>
    <w:rsid w:val="002E368B"/>
    <w:rsid w:val="002E412B"/>
    <w:rsid w:val="002E4EF8"/>
    <w:rsid w:val="002E567C"/>
    <w:rsid w:val="002E5FEB"/>
    <w:rsid w:val="002E6238"/>
    <w:rsid w:val="002E65DB"/>
    <w:rsid w:val="002E702B"/>
    <w:rsid w:val="002E7800"/>
    <w:rsid w:val="002F1CE2"/>
    <w:rsid w:val="002F2BFA"/>
    <w:rsid w:val="002F345D"/>
    <w:rsid w:val="002F3A51"/>
    <w:rsid w:val="002F47AE"/>
    <w:rsid w:val="002F4CF3"/>
    <w:rsid w:val="002F7CCD"/>
    <w:rsid w:val="003003C4"/>
    <w:rsid w:val="00302127"/>
    <w:rsid w:val="00302B0B"/>
    <w:rsid w:val="00302E66"/>
    <w:rsid w:val="00303131"/>
    <w:rsid w:val="00304FBC"/>
    <w:rsid w:val="003053D5"/>
    <w:rsid w:val="00305D5C"/>
    <w:rsid w:val="00306B5F"/>
    <w:rsid w:val="00307373"/>
    <w:rsid w:val="00307F5C"/>
    <w:rsid w:val="00310F81"/>
    <w:rsid w:val="00315606"/>
    <w:rsid w:val="00315D21"/>
    <w:rsid w:val="00316DA5"/>
    <w:rsid w:val="00317F41"/>
    <w:rsid w:val="00325144"/>
    <w:rsid w:val="003258E9"/>
    <w:rsid w:val="003262FE"/>
    <w:rsid w:val="003272A6"/>
    <w:rsid w:val="00330D0C"/>
    <w:rsid w:val="0033126A"/>
    <w:rsid w:val="003320B2"/>
    <w:rsid w:val="00333A94"/>
    <w:rsid w:val="00334494"/>
    <w:rsid w:val="00334A6F"/>
    <w:rsid w:val="00335517"/>
    <w:rsid w:val="003360CA"/>
    <w:rsid w:val="00336A2B"/>
    <w:rsid w:val="00337C69"/>
    <w:rsid w:val="003415F8"/>
    <w:rsid w:val="00342082"/>
    <w:rsid w:val="0034226C"/>
    <w:rsid w:val="00342336"/>
    <w:rsid w:val="003429D3"/>
    <w:rsid w:val="00343901"/>
    <w:rsid w:val="003447D7"/>
    <w:rsid w:val="00344A2C"/>
    <w:rsid w:val="00344B9D"/>
    <w:rsid w:val="0034615C"/>
    <w:rsid w:val="00346363"/>
    <w:rsid w:val="0034763C"/>
    <w:rsid w:val="00350A35"/>
    <w:rsid w:val="00350C58"/>
    <w:rsid w:val="00350F66"/>
    <w:rsid w:val="003536C8"/>
    <w:rsid w:val="00353D69"/>
    <w:rsid w:val="00354584"/>
    <w:rsid w:val="003547C5"/>
    <w:rsid w:val="00354824"/>
    <w:rsid w:val="00355AFF"/>
    <w:rsid w:val="003565B4"/>
    <w:rsid w:val="0035766B"/>
    <w:rsid w:val="00357BB6"/>
    <w:rsid w:val="00360E85"/>
    <w:rsid w:val="00360F9F"/>
    <w:rsid w:val="00361CAB"/>
    <w:rsid w:val="003638FD"/>
    <w:rsid w:val="0036528B"/>
    <w:rsid w:val="00365C84"/>
    <w:rsid w:val="00366536"/>
    <w:rsid w:val="00367712"/>
    <w:rsid w:val="00367E65"/>
    <w:rsid w:val="00370104"/>
    <w:rsid w:val="00370A56"/>
    <w:rsid w:val="00370F74"/>
    <w:rsid w:val="0037254A"/>
    <w:rsid w:val="00373022"/>
    <w:rsid w:val="003742A5"/>
    <w:rsid w:val="00374C91"/>
    <w:rsid w:val="00374E1D"/>
    <w:rsid w:val="00374E61"/>
    <w:rsid w:val="00375BAC"/>
    <w:rsid w:val="003773FB"/>
    <w:rsid w:val="0038007F"/>
    <w:rsid w:val="00381562"/>
    <w:rsid w:val="00382106"/>
    <w:rsid w:val="003825C8"/>
    <w:rsid w:val="00383B91"/>
    <w:rsid w:val="00383D50"/>
    <w:rsid w:val="00383F8D"/>
    <w:rsid w:val="00384E5D"/>
    <w:rsid w:val="00385C45"/>
    <w:rsid w:val="00386280"/>
    <w:rsid w:val="00386F8F"/>
    <w:rsid w:val="0038700A"/>
    <w:rsid w:val="0039008C"/>
    <w:rsid w:val="0039043A"/>
    <w:rsid w:val="003906E5"/>
    <w:rsid w:val="003912E2"/>
    <w:rsid w:val="00392A68"/>
    <w:rsid w:val="003939FA"/>
    <w:rsid w:val="00393E12"/>
    <w:rsid w:val="003947F9"/>
    <w:rsid w:val="003949C0"/>
    <w:rsid w:val="00395752"/>
    <w:rsid w:val="00395EA4"/>
    <w:rsid w:val="0039739D"/>
    <w:rsid w:val="0039742E"/>
    <w:rsid w:val="003A3415"/>
    <w:rsid w:val="003A409A"/>
    <w:rsid w:val="003A4B0C"/>
    <w:rsid w:val="003A527E"/>
    <w:rsid w:val="003A57A5"/>
    <w:rsid w:val="003A58B1"/>
    <w:rsid w:val="003A60BA"/>
    <w:rsid w:val="003A60CD"/>
    <w:rsid w:val="003A667D"/>
    <w:rsid w:val="003A728F"/>
    <w:rsid w:val="003A74B3"/>
    <w:rsid w:val="003A7952"/>
    <w:rsid w:val="003A7AFA"/>
    <w:rsid w:val="003B0886"/>
    <w:rsid w:val="003B0E7C"/>
    <w:rsid w:val="003B18F7"/>
    <w:rsid w:val="003B2CAC"/>
    <w:rsid w:val="003B3DB7"/>
    <w:rsid w:val="003B481B"/>
    <w:rsid w:val="003B6380"/>
    <w:rsid w:val="003B6DAC"/>
    <w:rsid w:val="003B6FFF"/>
    <w:rsid w:val="003C04FA"/>
    <w:rsid w:val="003C1047"/>
    <w:rsid w:val="003C222E"/>
    <w:rsid w:val="003C232E"/>
    <w:rsid w:val="003C2B67"/>
    <w:rsid w:val="003C7718"/>
    <w:rsid w:val="003D0404"/>
    <w:rsid w:val="003D0602"/>
    <w:rsid w:val="003D1AC1"/>
    <w:rsid w:val="003D1C9F"/>
    <w:rsid w:val="003D40FF"/>
    <w:rsid w:val="003D669A"/>
    <w:rsid w:val="003D6DA2"/>
    <w:rsid w:val="003D7505"/>
    <w:rsid w:val="003D7AA5"/>
    <w:rsid w:val="003E010D"/>
    <w:rsid w:val="003E1B28"/>
    <w:rsid w:val="003E4185"/>
    <w:rsid w:val="003E5A86"/>
    <w:rsid w:val="003E5DA3"/>
    <w:rsid w:val="003E7723"/>
    <w:rsid w:val="003F08A2"/>
    <w:rsid w:val="003F171F"/>
    <w:rsid w:val="003F29A0"/>
    <w:rsid w:val="003F2A8C"/>
    <w:rsid w:val="003F4744"/>
    <w:rsid w:val="003F5196"/>
    <w:rsid w:val="003F73BA"/>
    <w:rsid w:val="00400536"/>
    <w:rsid w:val="00400D64"/>
    <w:rsid w:val="004013C7"/>
    <w:rsid w:val="00401C84"/>
    <w:rsid w:val="00402D21"/>
    <w:rsid w:val="00403296"/>
    <w:rsid w:val="004032D0"/>
    <w:rsid w:val="00403DE8"/>
    <w:rsid w:val="0040418D"/>
    <w:rsid w:val="00404D15"/>
    <w:rsid w:val="0040613B"/>
    <w:rsid w:val="0041008A"/>
    <w:rsid w:val="004101F7"/>
    <w:rsid w:val="004117D6"/>
    <w:rsid w:val="00412D7D"/>
    <w:rsid w:val="00413DC9"/>
    <w:rsid w:val="00414610"/>
    <w:rsid w:val="00415AA4"/>
    <w:rsid w:val="00417346"/>
    <w:rsid w:val="004200D2"/>
    <w:rsid w:val="00421043"/>
    <w:rsid w:val="00421C4D"/>
    <w:rsid w:val="00423A3F"/>
    <w:rsid w:val="00426891"/>
    <w:rsid w:val="00430376"/>
    <w:rsid w:val="0043111F"/>
    <w:rsid w:val="004316AE"/>
    <w:rsid w:val="00431CE1"/>
    <w:rsid w:val="00432368"/>
    <w:rsid w:val="0043288A"/>
    <w:rsid w:val="00433391"/>
    <w:rsid w:val="00433D0C"/>
    <w:rsid w:val="00436A22"/>
    <w:rsid w:val="00436A34"/>
    <w:rsid w:val="00437ADF"/>
    <w:rsid w:val="00437CD5"/>
    <w:rsid w:val="004404DA"/>
    <w:rsid w:val="00440651"/>
    <w:rsid w:val="00441D4F"/>
    <w:rsid w:val="00441F57"/>
    <w:rsid w:val="004424D8"/>
    <w:rsid w:val="00442FF5"/>
    <w:rsid w:val="004430D7"/>
    <w:rsid w:val="00443353"/>
    <w:rsid w:val="00443B25"/>
    <w:rsid w:val="00444AE3"/>
    <w:rsid w:val="00444FE9"/>
    <w:rsid w:val="0044558D"/>
    <w:rsid w:val="00445FD0"/>
    <w:rsid w:val="0044615F"/>
    <w:rsid w:val="00446259"/>
    <w:rsid w:val="00446793"/>
    <w:rsid w:val="00446C9C"/>
    <w:rsid w:val="00450BC7"/>
    <w:rsid w:val="004514FB"/>
    <w:rsid w:val="00452C4A"/>
    <w:rsid w:val="00453C90"/>
    <w:rsid w:val="00454122"/>
    <w:rsid w:val="004553EB"/>
    <w:rsid w:val="00455596"/>
    <w:rsid w:val="0045570E"/>
    <w:rsid w:val="0045591F"/>
    <w:rsid w:val="00455BDF"/>
    <w:rsid w:val="00456A26"/>
    <w:rsid w:val="004600F1"/>
    <w:rsid w:val="00461087"/>
    <w:rsid w:val="00461438"/>
    <w:rsid w:val="0046144F"/>
    <w:rsid w:val="00461616"/>
    <w:rsid w:val="00462056"/>
    <w:rsid w:val="00462B29"/>
    <w:rsid w:val="00462D46"/>
    <w:rsid w:val="00463AE2"/>
    <w:rsid w:val="004649A7"/>
    <w:rsid w:val="00473E2D"/>
    <w:rsid w:val="00473E7E"/>
    <w:rsid w:val="004746C0"/>
    <w:rsid w:val="0047485C"/>
    <w:rsid w:val="00475792"/>
    <w:rsid w:val="00475BA3"/>
    <w:rsid w:val="00475FF5"/>
    <w:rsid w:val="00476BF5"/>
    <w:rsid w:val="00476CEC"/>
    <w:rsid w:val="00476E40"/>
    <w:rsid w:val="00477D07"/>
    <w:rsid w:val="004809EE"/>
    <w:rsid w:val="00482D4D"/>
    <w:rsid w:val="004832C2"/>
    <w:rsid w:val="00483EB8"/>
    <w:rsid w:val="00484F68"/>
    <w:rsid w:val="004901BC"/>
    <w:rsid w:val="0049175E"/>
    <w:rsid w:val="00491DD9"/>
    <w:rsid w:val="00492536"/>
    <w:rsid w:val="00492FA5"/>
    <w:rsid w:val="00493884"/>
    <w:rsid w:val="004953A4"/>
    <w:rsid w:val="004969E1"/>
    <w:rsid w:val="00496A54"/>
    <w:rsid w:val="00497A82"/>
    <w:rsid w:val="004A0501"/>
    <w:rsid w:val="004A11C3"/>
    <w:rsid w:val="004A4242"/>
    <w:rsid w:val="004A4807"/>
    <w:rsid w:val="004A4B52"/>
    <w:rsid w:val="004A6C99"/>
    <w:rsid w:val="004A75E0"/>
    <w:rsid w:val="004A7E61"/>
    <w:rsid w:val="004B0586"/>
    <w:rsid w:val="004B1F4F"/>
    <w:rsid w:val="004B4045"/>
    <w:rsid w:val="004B40CE"/>
    <w:rsid w:val="004B544C"/>
    <w:rsid w:val="004B59E3"/>
    <w:rsid w:val="004B6497"/>
    <w:rsid w:val="004B658F"/>
    <w:rsid w:val="004B6DA8"/>
    <w:rsid w:val="004C204D"/>
    <w:rsid w:val="004C5C7A"/>
    <w:rsid w:val="004C7667"/>
    <w:rsid w:val="004D1E86"/>
    <w:rsid w:val="004D2265"/>
    <w:rsid w:val="004D24F9"/>
    <w:rsid w:val="004D3809"/>
    <w:rsid w:val="004D3DD4"/>
    <w:rsid w:val="004D4949"/>
    <w:rsid w:val="004D4B99"/>
    <w:rsid w:val="004D5E8D"/>
    <w:rsid w:val="004D66F1"/>
    <w:rsid w:val="004D6B64"/>
    <w:rsid w:val="004D6DAA"/>
    <w:rsid w:val="004D7694"/>
    <w:rsid w:val="004E0F73"/>
    <w:rsid w:val="004E1735"/>
    <w:rsid w:val="004E2220"/>
    <w:rsid w:val="004E24D0"/>
    <w:rsid w:val="004E257B"/>
    <w:rsid w:val="004E2E23"/>
    <w:rsid w:val="004E30BD"/>
    <w:rsid w:val="004E4F71"/>
    <w:rsid w:val="004E7CD6"/>
    <w:rsid w:val="004F0741"/>
    <w:rsid w:val="004F218A"/>
    <w:rsid w:val="004F38D6"/>
    <w:rsid w:val="004F54A2"/>
    <w:rsid w:val="004F7C12"/>
    <w:rsid w:val="004F7C9F"/>
    <w:rsid w:val="005010CA"/>
    <w:rsid w:val="00501E5A"/>
    <w:rsid w:val="00504E08"/>
    <w:rsid w:val="00505120"/>
    <w:rsid w:val="005054D6"/>
    <w:rsid w:val="00507494"/>
    <w:rsid w:val="005077AB"/>
    <w:rsid w:val="00507CD2"/>
    <w:rsid w:val="00507E8A"/>
    <w:rsid w:val="005118A2"/>
    <w:rsid w:val="005120F8"/>
    <w:rsid w:val="0051276A"/>
    <w:rsid w:val="00512817"/>
    <w:rsid w:val="00512B84"/>
    <w:rsid w:val="00512D80"/>
    <w:rsid w:val="00513470"/>
    <w:rsid w:val="005152AD"/>
    <w:rsid w:val="005152B2"/>
    <w:rsid w:val="00521B50"/>
    <w:rsid w:val="00522218"/>
    <w:rsid w:val="00522A24"/>
    <w:rsid w:val="00524A3F"/>
    <w:rsid w:val="005264A2"/>
    <w:rsid w:val="00526E9F"/>
    <w:rsid w:val="00526FFD"/>
    <w:rsid w:val="0052797D"/>
    <w:rsid w:val="0053224B"/>
    <w:rsid w:val="00532572"/>
    <w:rsid w:val="00532F18"/>
    <w:rsid w:val="0053363C"/>
    <w:rsid w:val="00533DDA"/>
    <w:rsid w:val="0053531E"/>
    <w:rsid w:val="005358AD"/>
    <w:rsid w:val="00536E8A"/>
    <w:rsid w:val="00536FB3"/>
    <w:rsid w:val="005374F7"/>
    <w:rsid w:val="005400D1"/>
    <w:rsid w:val="0054186F"/>
    <w:rsid w:val="00541F78"/>
    <w:rsid w:val="00545122"/>
    <w:rsid w:val="005451F0"/>
    <w:rsid w:val="00546A44"/>
    <w:rsid w:val="005506C0"/>
    <w:rsid w:val="00553090"/>
    <w:rsid w:val="00556098"/>
    <w:rsid w:val="00556151"/>
    <w:rsid w:val="00557263"/>
    <w:rsid w:val="0055785B"/>
    <w:rsid w:val="0056033F"/>
    <w:rsid w:val="00560BE2"/>
    <w:rsid w:val="00562657"/>
    <w:rsid w:val="00562A19"/>
    <w:rsid w:val="005650C7"/>
    <w:rsid w:val="00567056"/>
    <w:rsid w:val="0056705F"/>
    <w:rsid w:val="005673F5"/>
    <w:rsid w:val="00567802"/>
    <w:rsid w:val="005678DE"/>
    <w:rsid w:val="00567F63"/>
    <w:rsid w:val="00570A4C"/>
    <w:rsid w:val="0057125F"/>
    <w:rsid w:val="00573A9D"/>
    <w:rsid w:val="0057419C"/>
    <w:rsid w:val="005757A5"/>
    <w:rsid w:val="00575AF5"/>
    <w:rsid w:val="00580E80"/>
    <w:rsid w:val="005813E9"/>
    <w:rsid w:val="00583120"/>
    <w:rsid w:val="00584568"/>
    <w:rsid w:val="00584D29"/>
    <w:rsid w:val="00584F85"/>
    <w:rsid w:val="00585BD9"/>
    <w:rsid w:val="00586A09"/>
    <w:rsid w:val="00586AA0"/>
    <w:rsid w:val="00587849"/>
    <w:rsid w:val="00587B3B"/>
    <w:rsid w:val="0059328C"/>
    <w:rsid w:val="005945D9"/>
    <w:rsid w:val="00594D8F"/>
    <w:rsid w:val="00595029"/>
    <w:rsid w:val="00595321"/>
    <w:rsid w:val="00595C7A"/>
    <w:rsid w:val="00595EFA"/>
    <w:rsid w:val="005966FB"/>
    <w:rsid w:val="00596B22"/>
    <w:rsid w:val="00596DF2"/>
    <w:rsid w:val="005A0B36"/>
    <w:rsid w:val="005A338D"/>
    <w:rsid w:val="005A76EC"/>
    <w:rsid w:val="005A7DA7"/>
    <w:rsid w:val="005B035E"/>
    <w:rsid w:val="005B3DA3"/>
    <w:rsid w:val="005B41B2"/>
    <w:rsid w:val="005B42CF"/>
    <w:rsid w:val="005B4E47"/>
    <w:rsid w:val="005B75BE"/>
    <w:rsid w:val="005B7724"/>
    <w:rsid w:val="005B7811"/>
    <w:rsid w:val="005C07A0"/>
    <w:rsid w:val="005C0ECF"/>
    <w:rsid w:val="005C15D4"/>
    <w:rsid w:val="005C1956"/>
    <w:rsid w:val="005C2535"/>
    <w:rsid w:val="005C289D"/>
    <w:rsid w:val="005C2E28"/>
    <w:rsid w:val="005C4819"/>
    <w:rsid w:val="005C487F"/>
    <w:rsid w:val="005C5177"/>
    <w:rsid w:val="005C6889"/>
    <w:rsid w:val="005C69B1"/>
    <w:rsid w:val="005D08A5"/>
    <w:rsid w:val="005D1253"/>
    <w:rsid w:val="005D3348"/>
    <w:rsid w:val="005D56A9"/>
    <w:rsid w:val="005E09D8"/>
    <w:rsid w:val="005E18B1"/>
    <w:rsid w:val="005E1CA2"/>
    <w:rsid w:val="005E1E68"/>
    <w:rsid w:val="005E2029"/>
    <w:rsid w:val="005E2951"/>
    <w:rsid w:val="005E36B9"/>
    <w:rsid w:val="005E44C3"/>
    <w:rsid w:val="005E651F"/>
    <w:rsid w:val="005F089C"/>
    <w:rsid w:val="005F0A6B"/>
    <w:rsid w:val="005F1E2B"/>
    <w:rsid w:val="005F2DE5"/>
    <w:rsid w:val="005F3566"/>
    <w:rsid w:val="005F3F7E"/>
    <w:rsid w:val="005F4BFE"/>
    <w:rsid w:val="005F4EB3"/>
    <w:rsid w:val="005F63D7"/>
    <w:rsid w:val="005F6BD2"/>
    <w:rsid w:val="005F6D05"/>
    <w:rsid w:val="005F7D4C"/>
    <w:rsid w:val="0060015B"/>
    <w:rsid w:val="00600D7B"/>
    <w:rsid w:val="00601949"/>
    <w:rsid w:val="00601BA1"/>
    <w:rsid w:val="006023C3"/>
    <w:rsid w:val="00602A08"/>
    <w:rsid w:val="0060300D"/>
    <w:rsid w:val="0060321E"/>
    <w:rsid w:val="0060448A"/>
    <w:rsid w:val="006100CB"/>
    <w:rsid w:val="00610834"/>
    <w:rsid w:val="006113AF"/>
    <w:rsid w:val="006122A3"/>
    <w:rsid w:val="00612424"/>
    <w:rsid w:val="00612573"/>
    <w:rsid w:val="00613530"/>
    <w:rsid w:val="006137D2"/>
    <w:rsid w:val="006137EB"/>
    <w:rsid w:val="006139CA"/>
    <w:rsid w:val="00614448"/>
    <w:rsid w:val="00614817"/>
    <w:rsid w:val="00614D8E"/>
    <w:rsid w:val="0061536C"/>
    <w:rsid w:val="00616A0C"/>
    <w:rsid w:val="0061702D"/>
    <w:rsid w:val="0061723D"/>
    <w:rsid w:val="006178AB"/>
    <w:rsid w:val="00620CA6"/>
    <w:rsid w:val="006215AD"/>
    <w:rsid w:val="0062172C"/>
    <w:rsid w:val="006237BE"/>
    <w:rsid w:val="006238AD"/>
    <w:rsid w:val="006257E1"/>
    <w:rsid w:val="00625800"/>
    <w:rsid w:val="00625B63"/>
    <w:rsid w:val="00626466"/>
    <w:rsid w:val="00626821"/>
    <w:rsid w:val="00626A73"/>
    <w:rsid w:val="00626AE3"/>
    <w:rsid w:val="00627F21"/>
    <w:rsid w:val="00630787"/>
    <w:rsid w:val="00630F79"/>
    <w:rsid w:val="00631FFD"/>
    <w:rsid w:val="00632AAF"/>
    <w:rsid w:val="00632D6B"/>
    <w:rsid w:val="00632E23"/>
    <w:rsid w:val="006339B7"/>
    <w:rsid w:val="006347AD"/>
    <w:rsid w:val="006351CE"/>
    <w:rsid w:val="00635E16"/>
    <w:rsid w:val="0063770D"/>
    <w:rsid w:val="00640094"/>
    <w:rsid w:val="00641171"/>
    <w:rsid w:val="0064123B"/>
    <w:rsid w:val="00642F67"/>
    <w:rsid w:val="00643AF5"/>
    <w:rsid w:val="00644B5A"/>
    <w:rsid w:val="00645842"/>
    <w:rsid w:val="00645854"/>
    <w:rsid w:val="006465D2"/>
    <w:rsid w:val="00646A40"/>
    <w:rsid w:val="00647B8C"/>
    <w:rsid w:val="00653D7E"/>
    <w:rsid w:val="006555EF"/>
    <w:rsid w:val="00656BC7"/>
    <w:rsid w:val="00657BE7"/>
    <w:rsid w:val="006604D0"/>
    <w:rsid w:val="00661919"/>
    <w:rsid w:val="00663E75"/>
    <w:rsid w:val="00663FE6"/>
    <w:rsid w:val="006643E6"/>
    <w:rsid w:val="006647F0"/>
    <w:rsid w:val="00665E53"/>
    <w:rsid w:val="00671589"/>
    <w:rsid w:val="00671E34"/>
    <w:rsid w:val="0067368F"/>
    <w:rsid w:val="0067375C"/>
    <w:rsid w:val="00674B19"/>
    <w:rsid w:val="00675323"/>
    <w:rsid w:val="006756E2"/>
    <w:rsid w:val="00681DB4"/>
    <w:rsid w:val="00682048"/>
    <w:rsid w:val="00682E27"/>
    <w:rsid w:val="00682E4B"/>
    <w:rsid w:val="00683034"/>
    <w:rsid w:val="006832DF"/>
    <w:rsid w:val="00684220"/>
    <w:rsid w:val="00684635"/>
    <w:rsid w:val="00684A2D"/>
    <w:rsid w:val="0068504A"/>
    <w:rsid w:val="00685FC3"/>
    <w:rsid w:val="00686B04"/>
    <w:rsid w:val="00686F20"/>
    <w:rsid w:val="00687248"/>
    <w:rsid w:val="00690826"/>
    <w:rsid w:val="00695706"/>
    <w:rsid w:val="00696603"/>
    <w:rsid w:val="0069667D"/>
    <w:rsid w:val="006973B7"/>
    <w:rsid w:val="00697F07"/>
    <w:rsid w:val="006A14CA"/>
    <w:rsid w:val="006A23B9"/>
    <w:rsid w:val="006A2970"/>
    <w:rsid w:val="006A512A"/>
    <w:rsid w:val="006A54D7"/>
    <w:rsid w:val="006A5C59"/>
    <w:rsid w:val="006A5E05"/>
    <w:rsid w:val="006A6CC6"/>
    <w:rsid w:val="006B01B6"/>
    <w:rsid w:val="006B0B46"/>
    <w:rsid w:val="006B0E7B"/>
    <w:rsid w:val="006B11A9"/>
    <w:rsid w:val="006B1345"/>
    <w:rsid w:val="006B197A"/>
    <w:rsid w:val="006B19CD"/>
    <w:rsid w:val="006B1AFB"/>
    <w:rsid w:val="006B468F"/>
    <w:rsid w:val="006B6963"/>
    <w:rsid w:val="006B6A4F"/>
    <w:rsid w:val="006B7765"/>
    <w:rsid w:val="006C0DC1"/>
    <w:rsid w:val="006C2D4B"/>
    <w:rsid w:val="006C3390"/>
    <w:rsid w:val="006C38D1"/>
    <w:rsid w:val="006C45DF"/>
    <w:rsid w:val="006C4AEA"/>
    <w:rsid w:val="006C4C72"/>
    <w:rsid w:val="006C4F40"/>
    <w:rsid w:val="006C517A"/>
    <w:rsid w:val="006C558A"/>
    <w:rsid w:val="006C5ACD"/>
    <w:rsid w:val="006C5AE4"/>
    <w:rsid w:val="006C7DA7"/>
    <w:rsid w:val="006D017C"/>
    <w:rsid w:val="006D0383"/>
    <w:rsid w:val="006D041F"/>
    <w:rsid w:val="006D0C6B"/>
    <w:rsid w:val="006D1097"/>
    <w:rsid w:val="006D33AC"/>
    <w:rsid w:val="006D37A5"/>
    <w:rsid w:val="006D5CCD"/>
    <w:rsid w:val="006D6D75"/>
    <w:rsid w:val="006D7D8E"/>
    <w:rsid w:val="006E209F"/>
    <w:rsid w:val="006E279C"/>
    <w:rsid w:val="006E2B99"/>
    <w:rsid w:val="006E3C1B"/>
    <w:rsid w:val="006E4271"/>
    <w:rsid w:val="006E475E"/>
    <w:rsid w:val="006E4975"/>
    <w:rsid w:val="006E4A63"/>
    <w:rsid w:val="006E4C55"/>
    <w:rsid w:val="006E57F7"/>
    <w:rsid w:val="006E5984"/>
    <w:rsid w:val="006E77F0"/>
    <w:rsid w:val="006E7EB4"/>
    <w:rsid w:val="006F019C"/>
    <w:rsid w:val="006F03DC"/>
    <w:rsid w:val="006F2094"/>
    <w:rsid w:val="006F22CC"/>
    <w:rsid w:val="006F3887"/>
    <w:rsid w:val="006F3C0B"/>
    <w:rsid w:val="006F4566"/>
    <w:rsid w:val="006F4727"/>
    <w:rsid w:val="006F6480"/>
    <w:rsid w:val="00700D4A"/>
    <w:rsid w:val="00700E6C"/>
    <w:rsid w:val="00701659"/>
    <w:rsid w:val="00704912"/>
    <w:rsid w:val="007055AF"/>
    <w:rsid w:val="00705BA2"/>
    <w:rsid w:val="00706237"/>
    <w:rsid w:val="00710B92"/>
    <w:rsid w:val="00712168"/>
    <w:rsid w:val="00712E6C"/>
    <w:rsid w:val="00712F1F"/>
    <w:rsid w:val="00714DF9"/>
    <w:rsid w:val="00715127"/>
    <w:rsid w:val="00715A90"/>
    <w:rsid w:val="00715C2B"/>
    <w:rsid w:val="00716AC3"/>
    <w:rsid w:val="007172A5"/>
    <w:rsid w:val="00720295"/>
    <w:rsid w:val="00720886"/>
    <w:rsid w:val="007212E4"/>
    <w:rsid w:val="0072229C"/>
    <w:rsid w:val="007232DF"/>
    <w:rsid w:val="00723B31"/>
    <w:rsid w:val="0072424B"/>
    <w:rsid w:val="00725D9B"/>
    <w:rsid w:val="0072699A"/>
    <w:rsid w:val="007274E8"/>
    <w:rsid w:val="00727BD4"/>
    <w:rsid w:val="00730645"/>
    <w:rsid w:val="00733940"/>
    <w:rsid w:val="0073472E"/>
    <w:rsid w:val="00736DC5"/>
    <w:rsid w:val="00736DFE"/>
    <w:rsid w:val="00737864"/>
    <w:rsid w:val="00741AF5"/>
    <w:rsid w:val="0074245A"/>
    <w:rsid w:val="007436A9"/>
    <w:rsid w:val="00743C02"/>
    <w:rsid w:val="00744CA0"/>
    <w:rsid w:val="00745297"/>
    <w:rsid w:val="00745CE8"/>
    <w:rsid w:val="00745D6F"/>
    <w:rsid w:val="00750046"/>
    <w:rsid w:val="007501E8"/>
    <w:rsid w:val="0075071D"/>
    <w:rsid w:val="00751988"/>
    <w:rsid w:val="0075209A"/>
    <w:rsid w:val="00752F49"/>
    <w:rsid w:val="00755664"/>
    <w:rsid w:val="00755ABF"/>
    <w:rsid w:val="00755FE1"/>
    <w:rsid w:val="00757407"/>
    <w:rsid w:val="007574E9"/>
    <w:rsid w:val="007602E5"/>
    <w:rsid w:val="00760321"/>
    <w:rsid w:val="007609BA"/>
    <w:rsid w:val="007609F6"/>
    <w:rsid w:val="00762F2D"/>
    <w:rsid w:val="00764788"/>
    <w:rsid w:val="0076505E"/>
    <w:rsid w:val="00766E3E"/>
    <w:rsid w:val="00766EFF"/>
    <w:rsid w:val="0076740C"/>
    <w:rsid w:val="00767ED0"/>
    <w:rsid w:val="00772A33"/>
    <w:rsid w:val="00773CAB"/>
    <w:rsid w:val="007740F4"/>
    <w:rsid w:val="00774168"/>
    <w:rsid w:val="007745BB"/>
    <w:rsid w:val="00775ABD"/>
    <w:rsid w:val="00775D15"/>
    <w:rsid w:val="0077783B"/>
    <w:rsid w:val="00777B38"/>
    <w:rsid w:val="00780ABE"/>
    <w:rsid w:val="00780F67"/>
    <w:rsid w:val="007814CF"/>
    <w:rsid w:val="00781705"/>
    <w:rsid w:val="00781DAB"/>
    <w:rsid w:val="00782739"/>
    <w:rsid w:val="007827B4"/>
    <w:rsid w:val="00783F31"/>
    <w:rsid w:val="00784ADF"/>
    <w:rsid w:val="007874D2"/>
    <w:rsid w:val="00792EFC"/>
    <w:rsid w:val="0079509B"/>
    <w:rsid w:val="00795DBB"/>
    <w:rsid w:val="00796397"/>
    <w:rsid w:val="007A145A"/>
    <w:rsid w:val="007A1A1A"/>
    <w:rsid w:val="007A32F8"/>
    <w:rsid w:val="007A4CBF"/>
    <w:rsid w:val="007A5939"/>
    <w:rsid w:val="007A66EC"/>
    <w:rsid w:val="007A7764"/>
    <w:rsid w:val="007A7D28"/>
    <w:rsid w:val="007B00FD"/>
    <w:rsid w:val="007B1010"/>
    <w:rsid w:val="007B2D72"/>
    <w:rsid w:val="007B33D5"/>
    <w:rsid w:val="007B3683"/>
    <w:rsid w:val="007B4BF8"/>
    <w:rsid w:val="007B4F26"/>
    <w:rsid w:val="007B7C66"/>
    <w:rsid w:val="007B7FBD"/>
    <w:rsid w:val="007C2600"/>
    <w:rsid w:val="007C2A49"/>
    <w:rsid w:val="007C3DAA"/>
    <w:rsid w:val="007C4774"/>
    <w:rsid w:val="007C5E0C"/>
    <w:rsid w:val="007C620C"/>
    <w:rsid w:val="007C6C78"/>
    <w:rsid w:val="007C72C0"/>
    <w:rsid w:val="007D1660"/>
    <w:rsid w:val="007D26C5"/>
    <w:rsid w:val="007D2A22"/>
    <w:rsid w:val="007D2F6F"/>
    <w:rsid w:val="007D63EB"/>
    <w:rsid w:val="007D6D58"/>
    <w:rsid w:val="007E086F"/>
    <w:rsid w:val="007E0A1E"/>
    <w:rsid w:val="007E16F1"/>
    <w:rsid w:val="007E1C6D"/>
    <w:rsid w:val="007E2114"/>
    <w:rsid w:val="007E43A2"/>
    <w:rsid w:val="007E67EA"/>
    <w:rsid w:val="007E707B"/>
    <w:rsid w:val="007F10EC"/>
    <w:rsid w:val="007F2ED8"/>
    <w:rsid w:val="007F44D2"/>
    <w:rsid w:val="007F4583"/>
    <w:rsid w:val="007F4714"/>
    <w:rsid w:val="007F56DA"/>
    <w:rsid w:val="007F68DD"/>
    <w:rsid w:val="00801642"/>
    <w:rsid w:val="008021BA"/>
    <w:rsid w:val="0080345C"/>
    <w:rsid w:val="00803AC1"/>
    <w:rsid w:val="00804C4C"/>
    <w:rsid w:val="00805680"/>
    <w:rsid w:val="00805ABC"/>
    <w:rsid w:val="00805B73"/>
    <w:rsid w:val="008061C3"/>
    <w:rsid w:val="008064CA"/>
    <w:rsid w:val="00806603"/>
    <w:rsid w:val="008067B4"/>
    <w:rsid w:val="0080698C"/>
    <w:rsid w:val="00807295"/>
    <w:rsid w:val="00807FCB"/>
    <w:rsid w:val="008104C7"/>
    <w:rsid w:val="00810EC3"/>
    <w:rsid w:val="00810F32"/>
    <w:rsid w:val="00811117"/>
    <w:rsid w:val="008116B2"/>
    <w:rsid w:val="008119EE"/>
    <w:rsid w:val="00811C5B"/>
    <w:rsid w:val="00815439"/>
    <w:rsid w:val="0081547D"/>
    <w:rsid w:val="008165C9"/>
    <w:rsid w:val="0081672F"/>
    <w:rsid w:val="00820BCA"/>
    <w:rsid w:val="00821D68"/>
    <w:rsid w:val="0082391E"/>
    <w:rsid w:val="008242D8"/>
    <w:rsid w:val="0082596E"/>
    <w:rsid w:val="00826653"/>
    <w:rsid w:val="00826D1D"/>
    <w:rsid w:val="00826DE4"/>
    <w:rsid w:val="00827DE6"/>
    <w:rsid w:val="008305B5"/>
    <w:rsid w:val="00831042"/>
    <w:rsid w:val="00831174"/>
    <w:rsid w:val="00831829"/>
    <w:rsid w:val="0083230A"/>
    <w:rsid w:val="00832CAE"/>
    <w:rsid w:val="00833C44"/>
    <w:rsid w:val="0083404F"/>
    <w:rsid w:val="008344DA"/>
    <w:rsid w:val="0083465F"/>
    <w:rsid w:val="00834911"/>
    <w:rsid w:val="0083536E"/>
    <w:rsid w:val="00835A33"/>
    <w:rsid w:val="008360BB"/>
    <w:rsid w:val="008376A1"/>
    <w:rsid w:val="00841883"/>
    <w:rsid w:val="00841D5E"/>
    <w:rsid w:val="00842418"/>
    <w:rsid w:val="00842BCB"/>
    <w:rsid w:val="008433E2"/>
    <w:rsid w:val="00843E58"/>
    <w:rsid w:val="008442AC"/>
    <w:rsid w:val="00844C9B"/>
    <w:rsid w:val="00846FE6"/>
    <w:rsid w:val="0084758E"/>
    <w:rsid w:val="00852096"/>
    <w:rsid w:val="00852255"/>
    <w:rsid w:val="0085298A"/>
    <w:rsid w:val="00853336"/>
    <w:rsid w:val="00854301"/>
    <w:rsid w:val="0085486D"/>
    <w:rsid w:val="00854D5E"/>
    <w:rsid w:val="008569D7"/>
    <w:rsid w:val="00857690"/>
    <w:rsid w:val="00861BB8"/>
    <w:rsid w:val="00863ADC"/>
    <w:rsid w:val="008651F9"/>
    <w:rsid w:val="0086556E"/>
    <w:rsid w:val="008656DC"/>
    <w:rsid w:val="008664C6"/>
    <w:rsid w:val="00867847"/>
    <w:rsid w:val="00867B42"/>
    <w:rsid w:val="00870111"/>
    <w:rsid w:val="008707BE"/>
    <w:rsid w:val="00870F31"/>
    <w:rsid w:val="008711B7"/>
    <w:rsid w:val="008712C7"/>
    <w:rsid w:val="0087177D"/>
    <w:rsid w:val="00873976"/>
    <w:rsid w:val="008741BD"/>
    <w:rsid w:val="00874622"/>
    <w:rsid w:val="0087474A"/>
    <w:rsid w:val="00874C24"/>
    <w:rsid w:val="00875B6D"/>
    <w:rsid w:val="0087606B"/>
    <w:rsid w:val="00876BAA"/>
    <w:rsid w:val="00876D49"/>
    <w:rsid w:val="00877F57"/>
    <w:rsid w:val="0088088E"/>
    <w:rsid w:val="008830DC"/>
    <w:rsid w:val="0088384A"/>
    <w:rsid w:val="00883BCD"/>
    <w:rsid w:val="00883D33"/>
    <w:rsid w:val="008844A4"/>
    <w:rsid w:val="008853CA"/>
    <w:rsid w:val="00886761"/>
    <w:rsid w:val="00890345"/>
    <w:rsid w:val="008913B1"/>
    <w:rsid w:val="00891E0F"/>
    <w:rsid w:val="00891F88"/>
    <w:rsid w:val="008926E8"/>
    <w:rsid w:val="00892B2E"/>
    <w:rsid w:val="008946A4"/>
    <w:rsid w:val="0089534D"/>
    <w:rsid w:val="00896E1B"/>
    <w:rsid w:val="00897D8A"/>
    <w:rsid w:val="00897FFE"/>
    <w:rsid w:val="008A06C5"/>
    <w:rsid w:val="008A1FA4"/>
    <w:rsid w:val="008A2076"/>
    <w:rsid w:val="008A22AD"/>
    <w:rsid w:val="008A30D5"/>
    <w:rsid w:val="008A3BE3"/>
    <w:rsid w:val="008A3EA5"/>
    <w:rsid w:val="008A4F9B"/>
    <w:rsid w:val="008A6B40"/>
    <w:rsid w:val="008A78D6"/>
    <w:rsid w:val="008B0B8A"/>
    <w:rsid w:val="008B0C1A"/>
    <w:rsid w:val="008B1757"/>
    <w:rsid w:val="008B1ADA"/>
    <w:rsid w:val="008B27F0"/>
    <w:rsid w:val="008B39E4"/>
    <w:rsid w:val="008B4209"/>
    <w:rsid w:val="008B53B1"/>
    <w:rsid w:val="008B5566"/>
    <w:rsid w:val="008B735A"/>
    <w:rsid w:val="008B7B7F"/>
    <w:rsid w:val="008C0153"/>
    <w:rsid w:val="008C1253"/>
    <w:rsid w:val="008C259D"/>
    <w:rsid w:val="008C40A5"/>
    <w:rsid w:val="008C66FD"/>
    <w:rsid w:val="008C6C26"/>
    <w:rsid w:val="008C7594"/>
    <w:rsid w:val="008D0CF5"/>
    <w:rsid w:val="008D246E"/>
    <w:rsid w:val="008D2BF9"/>
    <w:rsid w:val="008D3416"/>
    <w:rsid w:val="008D341E"/>
    <w:rsid w:val="008D3BEB"/>
    <w:rsid w:val="008D5430"/>
    <w:rsid w:val="008D6C4D"/>
    <w:rsid w:val="008D7592"/>
    <w:rsid w:val="008E021B"/>
    <w:rsid w:val="008E1F71"/>
    <w:rsid w:val="008E25B6"/>
    <w:rsid w:val="008E352A"/>
    <w:rsid w:val="008E3802"/>
    <w:rsid w:val="008E3A7B"/>
    <w:rsid w:val="008E41FC"/>
    <w:rsid w:val="008E59D6"/>
    <w:rsid w:val="008E6565"/>
    <w:rsid w:val="008E763F"/>
    <w:rsid w:val="008E7922"/>
    <w:rsid w:val="008E7A90"/>
    <w:rsid w:val="008F091A"/>
    <w:rsid w:val="008F09F1"/>
    <w:rsid w:val="008F0A1B"/>
    <w:rsid w:val="008F0FAC"/>
    <w:rsid w:val="008F31CF"/>
    <w:rsid w:val="008F3703"/>
    <w:rsid w:val="008F3C8F"/>
    <w:rsid w:val="008F6A86"/>
    <w:rsid w:val="008F6D6C"/>
    <w:rsid w:val="008F7706"/>
    <w:rsid w:val="00900BBD"/>
    <w:rsid w:val="0090227A"/>
    <w:rsid w:val="0090453B"/>
    <w:rsid w:val="0090614C"/>
    <w:rsid w:val="0091006B"/>
    <w:rsid w:val="00910F01"/>
    <w:rsid w:val="009114E5"/>
    <w:rsid w:val="00911A20"/>
    <w:rsid w:val="00911B95"/>
    <w:rsid w:val="00912182"/>
    <w:rsid w:val="00912BA8"/>
    <w:rsid w:val="00913D0A"/>
    <w:rsid w:val="00914026"/>
    <w:rsid w:val="009144A2"/>
    <w:rsid w:val="00915037"/>
    <w:rsid w:val="009159F7"/>
    <w:rsid w:val="00916DAF"/>
    <w:rsid w:val="00916DEE"/>
    <w:rsid w:val="00920120"/>
    <w:rsid w:val="009207D7"/>
    <w:rsid w:val="00920913"/>
    <w:rsid w:val="00920A79"/>
    <w:rsid w:val="009219FC"/>
    <w:rsid w:val="0092202B"/>
    <w:rsid w:val="00922120"/>
    <w:rsid w:val="00924E7E"/>
    <w:rsid w:val="00926472"/>
    <w:rsid w:val="00926735"/>
    <w:rsid w:val="00931716"/>
    <w:rsid w:val="00936853"/>
    <w:rsid w:val="009371D3"/>
    <w:rsid w:val="00937ED5"/>
    <w:rsid w:val="00940F5A"/>
    <w:rsid w:val="00941F08"/>
    <w:rsid w:val="00941F40"/>
    <w:rsid w:val="00942991"/>
    <w:rsid w:val="00943332"/>
    <w:rsid w:val="00943452"/>
    <w:rsid w:val="00944301"/>
    <w:rsid w:val="009445EB"/>
    <w:rsid w:val="009450B8"/>
    <w:rsid w:val="00945500"/>
    <w:rsid w:val="00945F43"/>
    <w:rsid w:val="00947F97"/>
    <w:rsid w:val="009517C5"/>
    <w:rsid w:val="00951F21"/>
    <w:rsid w:val="00952501"/>
    <w:rsid w:val="00952B82"/>
    <w:rsid w:val="0095393E"/>
    <w:rsid w:val="00954E8F"/>
    <w:rsid w:val="0095662D"/>
    <w:rsid w:val="00956AF4"/>
    <w:rsid w:val="00956BAF"/>
    <w:rsid w:val="00956C08"/>
    <w:rsid w:val="009578F7"/>
    <w:rsid w:val="00960196"/>
    <w:rsid w:val="009612EE"/>
    <w:rsid w:val="0096204F"/>
    <w:rsid w:val="00964AE7"/>
    <w:rsid w:val="0096706F"/>
    <w:rsid w:val="0097062B"/>
    <w:rsid w:val="009724BD"/>
    <w:rsid w:val="00972750"/>
    <w:rsid w:val="0097336D"/>
    <w:rsid w:val="00973ED2"/>
    <w:rsid w:val="0097449A"/>
    <w:rsid w:val="00974B55"/>
    <w:rsid w:val="00974E10"/>
    <w:rsid w:val="0097714E"/>
    <w:rsid w:val="009772B9"/>
    <w:rsid w:val="00980A80"/>
    <w:rsid w:val="00980EA9"/>
    <w:rsid w:val="00981369"/>
    <w:rsid w:val="00981383"/>
    <w:rsid w:val="00982BCC"/>
    <w:rsid w:val="00982FD4"/>
    <w:rsid w:val="0098337C"/>
    <w:rsid w:val="009842F0"/>
    <w:rsid w:val="00984609"/>
    <w:rsid w:val="00986A8F"/>
    <w:rsid w:val="009909A2"/>
    <w:rsid w:val="00990BC3"/>
    <w:rsid w:val="00990DC0"/>
    <w:rsid w:val="00991F3D"/>
    <w:rsid w:val="00992E91"/>
    <w:rsid w:val="00994A0F"/>
    <w:rsid w:val="00994B34"/>
    <w:rsid w:val="009955B7"/>
    <w:rsid w:val="00997F66"/>
    <w:rsid w:val="009A0A39"/>
    <w:rsid w:val="009A17AA"/>
    <w:rsid w:val="009A218C"/>
    <w:rsid w:val="009A2F74"/>
    <w:rsid w:val="009A4478"/>
    <w:rsid w:val="009A46A0"/>
    <w:rsid w:val="009A4B2F"/>
    <w:rsid w:val="009A5A3D"/>
    <w:rsid w:val="009A6594"/>
    <w:rsid w:val="009A68D8"/>
    <w:rsid w:val="009B0F46"/>
    <w:rsid w:val="009B1192"/>
    <w:rsid w:val="009B12E8"/>
    <w:rsid w:val="009B2E96"/>
    <w:rsid w:val="009B3859"/>
    <w:rsid w:val="009B4CB4"/>
    <w:rsid w:val="009B5CC5"/>
    <w:rsid w:val="009B692D"/>
    <w:rsid w:val="009C0015"/>
    <w:rsid w:val="009C0E59"/>
    <w:rsid w:val="009C1492"/>
    <w:rsid w:val="009C2ED7"/>
    <w:rsid w:val="009C5F9B"/>
    <w:rsid w:val="009C69B4"/>
    <w:rsid w:val="009C711E"/>
    <w:rsid w:val="009C77EE"/>
    <w:rsid w:val="009C7AD9"/>
    <w:rsid w:val="009D25AE"/>
    <w:rsid w:val="009D3E2C"/>
    <w:rsid w:val="009D48D5"/>
    <w:rsid w:val="009D5518"/>
    <w:rsid w:val="009D5D62"/>
    <w:rsid w:val="009D6201"/>
    <w:rsid w:val="009D626E"/>
    <w:rsid w:val="009D791A"/>
    <w:rsid w:val="009D7920"/>
    <w:rsid w:val="009E00C3"/>
    <w:rsid w:val="009E12AE"/>
    <w:rsid w:val="009E13B2"/>
    <w:rsid w:val="009E2139"/>
    <w:rsid w:val="009E2A76"/>
    <w:rsid w:val="009E2C1B"/>
    <w:rsid w:val="009E35B7"/>
    <w:rsid w:val="009E464D"/>
    <w:rsid w:val="009E50E6"/>
    <w:rsid w:val="009E54FC"/>
    <w:rsid w:val="009E69F8"/>
    <w:rsid w:val="009E7787"/>
    <w:rsid w:val="009F020F"/>
    <w:rsid w:val="009F2F07"/>
    <w:rsid w:val="009F3756"/>
    <w:rsid w:val="009F445A"/>
    <w:rsid w:val="009F4BEE"/>
    <w:rsid w:val="009F5048"/>
    <w:rsid w:val="009F54D6"/>
    <w:rsid w:val="009F6466"/>
    <w:rsid w:val="009F6956"/>
    <w:rsid w:val="009F7A1E"/>
    <w:rsid w:val="009F7B50"/>
    <w:rsid w:val="00A00F2E"/>
    <w:rsid w:val="00A0184B"/>
    <w:rsid w:val="00A01D49"/>
    <w:rsid w:val="00A027E0"/>
    <w:rsid w:val="00A02DE8"/>
    <w:rsid w:val="00A02F95"/>
    <w:rsid w:val="00A0349E"/>
    <w:rsid w:val="00A038A1"/>
    <w:rsid w:val="00A04C5A"/>
    <w:rsid w:val="00A05F16"/>
    <w:rsid w:val="00A07ED3"/>
    <w:rsid w:val="00A102C7"/>
    <w:rsid w:val="00A10B2F"/>
    <w:rsid w:val="00A1265C"/>
    <w:rsid w:val="00A1278E"/>
    <w:rsid w:val="00A150CD"/>
    <w:rsid w:val="00A15CB4"/>
    <w:rsid w:val="00A16EDF"/>
    <w:rsid w:val="00A242F7"/>
    <w:rsid w:val="00A26C91"/>
    <w:rsid w:val="00A26EA7"/>
    <w:rsid w:val="00A270F4"/>
    <w:rsid w:val="00A27482"/>
    <w:rsid w:val="00A27E60"/>
    <w:rsid w:val="00A3068A"/>
    <w:rsid w:val="00A30E0A"/>
    <w:rsid w:val="00A31487"/>
    <w:rsid w:val="00A32ADE"/>
    <w:rsid w:val="00A334E0"/>
    <w:rsid w:val="00A33882"/>
    <w:rsid w:val="00A3476E"/>
    <w:rsid w:val="00A34801"/>
    <w:rsid w:val="00A3564D"/>
    <w:rsid w:val="00A3564E"/>
    <w:rsid w:val="00A35CF2"/>
    <w:rsid w:val="00A408AC"/>
    <w:rsid w:val="00A41EA3"/>
    <w:rsid w:val="00A430C5"/>
    <w:rsid w:val="00A436B6"/>
    <w:rsid w:val="00A451F4"/>
    <w:rsid w:val="00A459A6"/>
    <w:rsid w:val="00A47E53"/>
    <w:rsid w:val="00A5362F"/>
    <w:rsid w:val="00A554D9"/>
    <w:rsid w:val="00A57B57"/>
    <w:rsid w:val="00A60092"/>
    <w:rsid w:val="00A603F3"/>
    <w:rsid w:val="00A60E85"/>
    <w:rsid w:val="00A61775"/>
    <w:rsid w:val="00A63E35"/>
    <w:rsid w:val="00A64811"/>
    <w:rsid w:val="00A65D20"/>
    <w:rsid w:val="00A677A1"/>
    <w:rsid w:val="00A67A83"/>
    <w:rsid w:val="00A70ACA"/>
    <w:rsid w:val="00A70B64"/>
    <w:rsid w:val="00A72A55"/>
    <w:rsid w:val="00A73B1C"/>
    <w:rsid w:val="00A748DF"/>
    <w:rsid w:val="00A76F78"/>
    <w:rsid w:val="00A770AA"/>
    <w:rsid w:val="00A80589"/>
    <w:rsid w:val="00A8151E"/>
    <w:rsid w:val="00A82BCE"/>
    <w:rsid w:val="00A832AF"/>
    <w:rsid w:val="00A838B4"/>
    <w:rsid w:val="00A842AE"/>
    <w:rsid w:val="00A84F44"/>
    <w:rsid w:val="00A85D6F"/>
    <w:rsid w:val="00A8623B"/>
    <w:rsid w:val="00A86813"/>
    <w:rsid w:val="00A87B99"/>
    <w:rsid w:val="00A913C3"/>
    <w:rsid w:val="00A9431E"/>
    <w:rsid w:val="00A94575"/>
    <w:rsid w:val="00A957E8"/>
    <w:rsid w:val="00A95F6F"/>
    <w:rsid w:val="00A96523"/>
    <w:rsid w:val="00A9667E"/>
    <w:rsid w:val="00A96963"/>
    <w:rsid w:val="00A96D51"/>
    <w:rsid w:val="00A97D86"/>
    <w:rsid w:val="00AA0072"/>
    <w:rsid w:val="00AA07C3"/>
    <w:rsid w:val="00AA24EB"/>
    <w:rsid w:val="00AA2B58"/>
    <w:rsid w:val="00AA3CE9"/>
    <w:rsid w:val="00AA43B0"/>
    <w:rsid w:val="00AA58BC"/>
    <w:rsid w:val="00AA67D7"/>
    <w:rsid w:val="00AA6B1A"/>
    <w:rsid w:val="00AA7AC6"/>
    <w:rsid w:val="00AA7D9E"/>
    <w:rsid w:val="00AB27F9"/>
    <w:rsid w:val="00AB2CA1"/>
    <w:rsid w:val="00AB51D3"/>
    <w:rsid w:val="00AB5630"/>
    <w:rsid w:val="00AB5681"/>
    <w:rsid w:val="00AB70BA"/>
    <w:rsid w:val="00AB7D41"/>
    <w:rsid w:val="00AC2E5C"/>
    <w:rsid w:val="00AC374F"/>
    <w:rsid w:val="00AC37E9"/>
    <w:rsid w:val="00AC5212"/>
    <w:rsid w:val="00AC5787"/>
    <w:rsid w:val="00AC5B3A"/>
    <w:rsid w:val="00AC7832"/>
    <w:rsid w:val="00AD06CB"/>
    <w:rsid w:val="00AD117A"/>
    <w:rsid w:val="00AD14DB"/>
    <w:rsid w:val="00AD1B91"/>
    <w:rsid w:val="00AD2F79"/>
    <w:rsid w:val="00AD3383"/>
    <w:rsid w:val="00AD33CE"/>
    <w:rsid w:val="00AD34D1"/>
    <w:rsid w:val="00AD37CA"/>
    <w:rsid w:val="00AD41A0"/>
    <w:rsid w:val="00AD5F67"/>
    <w:rsid w:val="00AD74C4"/>
    <w:rsid w:val="00AE05FA"/>
    <w:rsid w:val="00AE1376"/>
    <w:rsid w:val="00AE2F39"/>
    <w:rsid w:val="00AE3339"/>
    <w:rsid w:val="00AE4557"/>
    <w:rsid w:val="00AE46E5"/>
    <w:rsid w:val="00AE4BCD"/>
    <w:rsid w:val="00AE4F15"/>
    <w:rsid w:val="00AE539B"/>
    <w:rsid w:val="00AE5989"/>
    <w:rsid w:val="00AE6DD1"/>
    <w:rsid w:val="00AF2400"/>
    <w:rsid w:val="00AF2826"/>
    <w:rsid w:val="00AF29C0"/>
    <w:rsid w:val="00AF345A"/>
    <w:rsid w:val="00AF4A49"/>
    <w:rsid w:val="00AF51DF"/>
    <w:rsid w:val="00AF5399"/>
    <w:rsid w:val="00AF550F"/>
    <w:rsid w:val="00AF5892"/>
    <w:rsid w:val="00AF611A"/>
    <w:rsid w:val="00AF62D7"/>
    <w:rsid w:val="00AF6532"/>
    <w:rsid w:val="00AF7D57"/>
    <w:rsid w:val="00B00F24"/>
    <w:rsid w:val="00B00FF2"/>
    <w:rsid w:val="00B0367E"/>
    <w:rsid w:val="00B06590"/>
    <w:rsid w:val="00B06B80"/>
    <w:rsid w:val="00B07365"/>
    <w:rsid w:val="00B07A6B"/>
    <w:rsid w:val="00B11A6C"/>
    <w:rsid w:val="00B12304"/>
    <w:rsid w:val="00B123A2"/>
    <w:rsid w:val="00B12BB3"/>
    <w:rsid w:val="00B144C4"/>
    <w:rsid w:val="00B1580B"/>
    <w:rsid w:val="00B16365"/>
    <w:rsid w:val="00B20B4B"/>
    <w:rsid w:val="00B217C7"/>
    <w:rsid w:val="00B21B8B"/>
    <w:rsid w:val="00B228C0"/>
    <w:rsid w:val="00B23273"/>
    <w:rsid w:val="00B23736"/>
    <w:rsid w:val="00B242D8"/>
    <w:rsid w:val="00B24D47"/>
    <w:rsid w:val="00B24E8B"/>
    <w:rsid w:val="00B2531E"/>
    <w:rsid w:val="00B25640"/>
    <w:rsid w:val="00B2587E"/>
    <w:rsid w:val="00B307DA"/>
    <w:rsid w:val="00B3195F"/>
    <w:rsid w:val="00B31C37"/>
    <w:rsid w:val="00B31D89"/>
    <w:rsid w:val="00B32415"/>
    <w:rsid w:val="00B327CB"/>
    <w:rsid w:val="00B34F83"/>
    <w:rsid w:val="00B3599F"/>
    <w:rsid w:val="00B366BA"/>
    <w:rsid w:val="00B40059"/>
    <w:rsid w:val="00B40283"/>
    <w:rsid w:val="00B40690"/>
    <w:rsid w:val="00B407D4"/>
    <w:rsid w:val="00B41CB5"/>
    <w:rsid w:val="00B464E5"/>
    <w:rsid w:val="00B479C9"/>
    <w:rsid w:val="00B47C0F"/>
    <w:rsid w:val="00B513C9"/>
    <w:rsid w:val="00B5566E"/>
    <w:rsid w:val="00B557B2"/>
    <w:rsid w:val="00B56B62"/>
    <w:rsid w:val="00B57480"/>
    <w:rsid w:val="00B57784"/>
    <w:rsid w:val="00B611F4"/>
    <w:rsid w:val="00B61D46"/>
    <w:rsid w:val="00B62B00"/>
    <w:rsid w:val="00B62C2A"/>
    <w:rsid w:val="00B641DC"/>
    <w:rsid w:val="00B64995"/>
    <w:rsid w:val="00B6537A"/>
    <w:rsid w:val="00B658DD"/>
    <w:rsid w:val="00B66990"/>
    <w:rsid w:val="00B67A2D"/>
    <w:rsid w:val="00B7039B"/>
    <w:rsid w:val="00B73DA5"/>
    <w:rsid w:val="00B73F6D"/>
    <w:rsid w:val="00B75965"/>
    <w:rsid w:val="00B75DE0"/>
    <w:rsid w:val="00B76EBA"/>
    <w:rsid w:val="00B77199"/>
    <w:rsid w:val="00B771D4"/>
    <w:rsid w:val="00B800DF"/>
    <w:rsid w:val="00B80B41"/>
    <w:rsid w:val="00B80F92"/>
    <w:rsid w:val="00B81A0E"/>
    <w:rsid w:val="00B82A63"/>
    <w:rsid w:val="00B83357"/>
    <w:rsid w:val="00B8401A"/>
    <w:rsid w:val="00B85249"/>
    <w:rsid w:val="00B8691E"/>
    <w:rsid w:val="00B876AC"/>
    <w:rsid w:val="00B904F1"/>
    <w:rsid w:val="00B90B7E"/>
    <w:rsid w:val="00B91B8D"/>
    <w:rsid w:val="00B93B30"/>
    <w:rsid w:val="00B93BEC"/>
    <w:rsid w:val="00B940AA"/>
    <w:rsid w:val="00B94560"/>
    <w:rsid w:val="00B96202"/>
    <w:rsid w:val="00B96397"/>
    <w:rsid w:val="00B965B4"/>
    <w:rsid w:val="00B968DB"/>
    <w:rsid w:val="00BA28C1"/>
    <w:rsid w:val="00BA30E4"/>
    <w:rsid w:val="00BA3B90"/>
    <w:rsid w:val="00BA4070"/>
    <w:rsid w:val="00BA4107"/>
    <w:rsid w:val="00BA5AC2"/>
    <w:rsid w:val="00BA5C1D"/>
    <w:rsid w:val="00BA5FA0"/>
    <w:rsid w:val="00BA633A"/>
    <w:rsid w:val="00BA65A8"/>
    <w:rsid w:val="00BA6B28"/>
    <w:rsid w:val="00BA70C7"/>
    <w:rsid w:val="00BA7386"/>
    <w:rsid w:val="00BB09A7"/>
    <w:rsid w:val="00BB10DC"/>
    <w:rsid w:val="00BB20B8"/>
    <w:rsid w:val="00BB274D"/>
    <w:rsid w:val="00BB2BC5"/>
    <w:rsid w:val="00BB2CE2"/>
    <w:rsid w:val="00BB37DE"/>
    <w:rsid w:val="00BB4004"/>
    <w:rsid w:val="00BB5A5B"/>
    <w:rsid w:val="00BB62D3"/>
    <w:rsid w:val="00BC09F0"/>
    <w:rsid w:val="00BC0C17"/>
    <w:rsid w:val="00BC12A4"/>
    <w:rsid w:val="00BC1BFD"/>
    <w:rsid w:val="00BC4601"/>
    <w:rsid w:val="00BC4E68"/>
    <w:rsid w:val="00BC50A7"/>
    <w:rsid w:val="00BC50F2"/>
    <w:rsid w:val="00BC74EF"/>
    <w:rsid w:val="00BC7ABF"/>
    <w:rsid w:val="00BC7CD4"/>
    <w:rsid w:val="00BD07F3"/>
    <w:rsid w:val="00BD0A58"/>
    <w:rsid w:val="00BD0D42"/>
    <w:rsid w:val="00BD0EA1"/>
    <w:rsid w:val="00BD3306"/>
    <w:rsid w:val="00BD344B"/>
    <w:rsid w:val="00BD3558"/>
    <w:rsid w:val="00BD3B56"/>
    <w:rsid w:val="00BD4114"/>
    <w:rsid w:val="00BD4B6D"/>
    <w:rsid w:val="00BD6493"/>
    <w:rsid w:val="00BE1D5B"/>
    <w:rsid w:val="00BE25DB"/>
    <w:rsid w:val="00BE2612"/>
    <w:rsid w:val="00BE370D"/>
    <w:rsid w:val="00BE4748"/>
    <w:rsid w:val="00BE49DA"/>
    <w:rsid w:val="00BE4DF3"/>
    <w:rsid w:val="00BE515F"/>
    <w:rsid w:val="00BE52F7"/>
    <w:rsid w:val="00BE559F"/>
    <w:rsid w:val="00BE58FC"/>
    <w:rsid w:val="00BE634A"/>
    <w:rsid w:val="00BE654E"/>
    <w:rsid w:val="00BE746F"/>
    <w:rsid w:val="00BF1EC1"/>
    <w:rsid w:val="00BF3479"/>
    <w:rsid w:val="00BF3B97"/>
    <w:rsid w:val="00BF3E91"/>
    <w:rsid w:val="00BF4112"/>
    <w:rsid w:val="00BF4178"/>
    <w:rsid w:val="00BF4E2A"/>
    <w:rsid w:val="00BF5362"/>
    <w:rsid w:val="00BF548A"/>
    <w:rsid w:val="00BF61AA"/>
    <w:rsid w:val="00BF69B0"/>
    <w:rsid w:val="00BF7117"/>
    <w:rsid w:val="00BF7357"/>
    <w:rsid w:val="00BF73CA"/>
    <w:rsid w:val="00C0430B"/>
    <w:rsid w:val="00C04CA6"/>
    <w:rsid w:val="00C04CF3"/>
    <w:rsid w:val="00C05497"/>
    <w:rsid w:val="00C070C4"/>
    <w:rsid w:val="00C07CCC"/>
    <w:rsid w:val="00C10F7D"/>
    <w:rsid w:val="00C1435A"/>
    <w:rsid w:val="00C15333"/>
    <w:rsid w:val="00C1542D"/>
    <w:rsid w:val="00C15CE7"/>
    <w:rsid w:val="00C166ED"/>
    <w:rsid w:val="00C1729F"/>
    <w:rsid w:val="00C1778C"/>
    <w:rsid w:val="00C20ABF"/>
    <w:rsid w:val="00C21661"/>
    <w:rsid w:val="00C2196A"/>
    <w:rsid w:val="00C22428"/>
    <w:rsid w:val="00C23A14"/>
    <w:rsid w:val="00C23C07"/>
    <w:rsid w:val="00C23F0A"/>
    <w:rsid w:val="00C244AD"/>
    <w:rsid w:val="00C25DC8"/>
    <w:rsid w:val="00C25F11"/>
    <w:rsid w:val="00C2633C"/>
    <w:rsid w:val="00C263CC"/>
    <w:rsid w:val="00C26481"/>
    <w:rsid w:val="00C2697C"/>
    <w:rsid w:val="00C26CF2"/>
    <w:rsid w:val="00C30094"/>
    <w:rsid w:val="00C30313"/>
    <w:rsid w:val="00C326F9"/>
    <w:rsid w:val="00C33174"/>
    <w:rsid w:val="00C33E93"/>
    <w:rsid w:val="00C35417"/>
    <w:rsid w:val="00C37024"/>
    <w:rsid w:val="00C4107B"/>
    <w:rsid w:val="00C41BC8"/>
    <w:rsid w:val="00C426BC"/>
    <w:rsid w:val="00C43A24"/>
    <w:rsid w:val="00C43CFF"/>
    <w:rsid w:val="00C4427B"/>
    <w:rsid w:val="00C45A72"/>
    <w:rsid w:val="00C46574"/>
    <w:rsid w:val="00C46AFC"/>
    <w:rsid w:val="00C4760A"/>
    <w:rsid w:val="00C47D80"/>
    <w:rsid w:val="00C50701"/>
    <w:rsid w:val="00C50AD8"/>
    <w:rsid w:val="00C52297"/>
    <w:rsid w:val="00C52AB8"/>
    <w:rsid w:val="00C52B24"/>
    <w:rsid w:val="00C53144"/>
    <w:rsid w:val="00C5385D"/>
    <w:rsid w:val="00C538D7"/>
    <w:rsid w:val="00C540FE"/>
    <w:rsid w:val="00C54C6E"/>
    <w:rsid w:val="00C55C03"/>
    <w:rsid w:val="00C55D60"/>
    <w:rsid w:val="00C60D27"/>
    <w:rsid w:val="00C6420C"/>
    <w:rsid w:val="00C6442B"/>
    <w:rsid w:val="00C6491D"/>
    <w:rsid w:val="00C6497B"/>
    <w:rsid w:val="00C64B81"/>
    <w:rsid w:val="00C720DD"/>
    <w:rsid w:val="00C7480D"/>
    <w:rsid w:val="00C7537D"/>
    <w:rsid w:val="00C763B0"/>
    <w:rsid w:val="00C7667E"/>
    <w:rsid w:val="00C76709"/>
    <w:rsid w:val="00C76F91"/>
    <w:rsid w:val="00C77394"/>
    <w:rsid w:val="00C77F70"/>
    <w:rsid w:val="00C8089D"/>
    <w:rsid w:val="00C81E83"/>
    <w:rsid w:val="00C86ABF"/>
    <w:rsid w:val="00C90876"/>
    <w:rsid w:val="00C90B75"/>
    <w:rsid w:val="00C9159E"/>
    <w:rsid w:val="00C93410"/>
    <w:rsid w:val="00C936F7"/>
    <w:rsid w:val="00CA1CC3"/>
    <w:rsid w:val="00CA493B"/>
    <w:rsid w:val="00CA7664"/>
    <w:rsid w:val="00CB0186"/>
    <w:rsid w:val="00CB034A"/>
    <w:rsid w:val="00CB0CBC"/>
    <w:rsid w:val="00CB0FBB"/>
    <w:rsid w:val="00CB2587"/>
    <w:rsid w:val="00CB312A"/>
    <w:rsid w:val="00CB3E63"/>
    <w:rsid w:val="00CB4E25"/>
    <w:rsid w:val="00CB66BD"/>
    <w:rsid w:val="00CB7176"/>
    <w:rsid w:val="00CB7F36"/>
    <w:rsid w:val="00CC2F68"/>
    <w:rsid w:val="00CC4C7E"/>
    <w:rsid w:val="00CC52B7"/>
    <w:rsid w:val="00CC66F7"/>
    <w:rsid w:val="00CC6B45"/>
    <w:rsid w:val="00CC767F"/>
    <w:rsid w:val="00CC7C6A"/>
    <w:rsid w:val="00CC7F57"/>
    <w:rsid w:val="00CC7F87"/>
    <w:rsid w:val="00CD0C3F"/>
    <w:rsid w:val="00CD1EB9"/>
    <w:rsid w:val="00CD279A"/>
    <w:rsid w:val="00CD2F1D"/>
    <w:rsid w:val="00CD3534"/>
    <w:rsid w:val="00CD43D8"/>
    <w:rsid w:val="00CD49CB"/>
    <w:rsid w:val="00CD4D54"/>
    <w:rsid w:val="00CD4FE9"/>
    <w:rsid w:val="00CE14E4"/>
    <w:rsid w:val="00CE1FE7"/>
    <w:rsid w:val="00CE2953"/>
    <w:rsid w:val="00CE2BE1"/>
    <w:rsid w:val="00CE4EC8"/>
    <w:rsid w:val="00CE53CA"/>
    <w:rsid w:val="00CE5F2C"/>
    <w:rsid w:val="00CE7A3D"/>
    <w:rsid w:val="00CF024F"/>
    <w:rsid w:val="00CF03F8"/>
    <w:rsid w:val="00CF0BB3"/>
    <w:rsid w:val="00CF18E4"/>
    <w:rsid w:val="00CF21B9"/>
    <w:rsid w:val="00CF2A6C"/>
    <w:rsid w:val="00CF37CF"/>
    <w:rsid w:val="00CF3A1B"/>
    <w:rsid w:val="00CF434F"/>
    <w:rsid w:val="00CF4502"/>
    <w:rsid w:val="00CF600F"/>
    <w:rsid w:val="00CF68D7"/>
    <w:rsid w:val="00D00030"/>
    <w:rsid w:val="00D00713"/>
    <w:rsid w:val="00D0213D"/>
    <w:rsid w:val="00D02210"/>
    <w:rsid w:val="00D026E8"/>
    <w:rsid w:val="00D0372D"/>
    <w:rsid w:val="00D03B69"/>
    <w:rsid w:val="00D03FFE"/>
    <w:rsid w:val="00D04F58"/>
    <w:rsid w:val="00D057C6"/>
    <w:rsid w:val="00D060B5"/>
    <w:rsid w:val="00D06F9E"/>
    <w:rsid w:val="00D075EF"/>
    <w:rsid w:val="00D07847"/>
    <w:rsid w:val="00D10586"/>
    <w:rsid w:val="00D11555"/>
    <w:rsid w:val="00D11CB2"/>
    <w:rsid w:val="00D1248D"/>
    <w:rsid w:val="00D13D2D"/>
    <w:rsid w:val="00D1447D"/>
    <w:rsid w:val="00D159D1"/>
    <w:rsid w:val="00D15E96"/>
    <w:rsid w:val="00D16C5F"/>
    <w:rsid w:val="00D174A7"/>
    <w:rsid w:val="00D20D85"/>
    <w:rsid w:val="00D21283"/>
    <w:rsid w:val="00D22AFB"/>
    <w:rsid w:val="00D22B69"/>
    <w:rsid w:val="00D2304B"/>
    <w:rsid w:val="00D241D5"/>
    <w:rsid w:val="00D24217"/>
    <w:rsid w:val="00D2504C"/>
    <w:rsid w:val="00D264C2"/>
    <w:rsid w:val="00D26B50"/>
    <w:rsid w:val="00D3103C"/>
    <w:rsid w:val="00D31CB7"/>
    <w:rsid w:val="00D3252D"/>
    <w:rsid w:val="00D329D5"/>
    <w:rsid w:val="00D33D2E"/>
    <w:rsid w:val="00D33FCF"/>
    <w:rsid w:val="00D34290"/>
    <w:rsid w:val="00D34AAD"/>
    <w:rsid w:val="00D35261"/>
    <w:rsid w:val="00D37420"/>
    <w:rsid w:val="00D37C2C"/>
    <w:rsid w:val="00D37CD6"/>
    <w:rsid w:val="00D406F9"/>
    <w:rsid w:val="00D41F28"/>
    <w:rsid w:val="00D4290C"/>
    <w:rsid w:val="00D4367C"/>
    <w:rsid w:val="00D43E5D"/>
    <w:rsid w:val="00D44958"/>
    <w:rsid w:val="00D449FC"/>
    <w:rsid w:val="00D44D7A"/>
    <w:rsid w:val="00D452D1"/>
    <w:rsid w:val="00D45A63"/>
    <w:rsid w:val="00D4627F"/>
    <w:rsid w:val="00D46F9A"/>
    <w:rsid w:val="00D47915"/>
    <w:rsid w:val="00D501D1"/>
    <w:rsid w:val="00D52262"/>
    <w:rsid w:val="00D52CAE"/>
    <w:rsid w:val="00D52CDD"/>
    <w:rsid w:val="00D543A8"/>
    <w:rsid w:val="00D55215"/>
    <w:rsid w:val="00D55451"/>
    <w:rsid w:val="00D55F5B"/>
    <w:rsid w:val="00D56172"/>
    <w:rsid w:val="00D62522"/>
    <w:rsid w:val="00D64A95"/>
    <w:rsid w:val="00D65BFB"/>
    <w:rsid w:val="00D65D02"/>
    <w:rsid w:val="00D6766D"/>
    <w:rsid w:val="00D70155"/>
    <w:rsid w:val="00D70B84"/>
    <w:rsid w:val="00D71A3F"/>
    <w:rsid w:val="00D71EC3"/>
    <w:rsid w:val="00D72BEE"/>
    <w:rsid w:val="00D73E60"/>
    <w:rsid w:val="00D7577E"/>
    <w:rsid w:val="00D75A3D"/>
    <w:rsid w:val="00D77B00"/>
    <w:rsid w:val="00D77EAA"/>
    <w:rsid w:val="00D8065C"/>
    <w:rsid w:val="00D81479"/>
    <w:rsid w:val="00D81EE9"/>
    <w:rsid w:val="00D82242"/>
    <w:rsid w:val="00D83073"/>
    <w:rsid w:val="00D8327A"/>
    <w:rsid w:val="00D838BE"/>
    <w:rsid w:val="00D866B6"/>
    <w:rsid w:val="00D86E8D"/>
    <w:rsid w:val="00D91261"/>
    <w:rsid w:val="00D915B2"/>
    <w:rsid w:val="00D9172D"/>
    <w:rsid w:val="00D927D3"/>
    <w:rsid w:val="00D938E1"/>
    <w:rsid w:val="00D940FE"/>
    <w:rsid w:val="00D94665"/>
    <w:rsid w:val="00D959E7"/>
    <w:rsid w:val="00D96CB6"/>
    <w:rsid w:val="00D96F2A"/>
    <w:rsid w:val="00DA0152"/>
    <w:rsid w:val="00DA0635"/>
    <w:rsid w:val="00DA1E60"/>
    <w:rsid w:val="00DA2EE2"/>
    <w:rsid w:val="00DA2F70"/>
    <w:rsid w:val="00DA4B1F"/>
    <w:rsid w:val="00DA6564"/>
    <w:rsid w:val="00DA732D"/>
    <w:rsid w:val="00DB0560"/>
    <w:rsid w:val="00DB0820"/>
    <w:rsid w:val="00DB0FB6"/>
    <w:rsid w:val="00DB18CD"/>
    <w:rsid w:val="00DB351F"/>
    <w:rsid w:val="00DB3B86"/>
    <w:rsid w:val="00DB4877"/>
    <w:rsid w:val="00DB50C4"/>
    <w:rsid w:val="00DB5CBB"/>
    <w:rsid w:val="00DC0D2E"/>
    <w:rsid w:val="00DC1B6C"/>
    <w:rsid w:val="00DC1F39"/>
    <w:rsid w:val="00DC376A"/>
    <w:rsid w:val="00DC3938"/>
    <w:rsid w:val="00DC5087"/>
    <w:rsid w:val="00DC5BC6"/>
    <w:rsid w:val="00DC61DB"/>
    <w:rsid w:val="00DC673B"/>
    <w:rsid w:val="00DC7148"/>
    <w:rsid w:val="00DC7407"/>
    <w:rsid w:val="00DD3F3D"/>
    <w:rsid w:val="00DD406D"/>
    <w:rsid w:val="00DD66BA"/>
    <w:rsid w:val="00DD7DDE"/>
    <w:rsid w:val="00DE0740"/>
    <w:rsid w:val="00DE3D60"/>
    <w:rsid w:val="00DE4FFF"/>
    <w:rsid w:val="00DE605E"/>
    <w:rsid w:val="00DE60DA"/>
    <w:rsid w:val="00DE664B"/>
    <w:rsid w:val="00DF03B9"/>
    <w:rsid w:val="00DF0B77"/>
    <w:rsid w:val="00DF22D2"/>
    <w:rsid w:val="00DF27D4"/>
    <w:rsid w:val="00DF3B1A"/>
    <w:rsid w:val="00DF4558"/>
    <w:rsid w:val="00DF50A9"/>
    <w:rsid w:val="00DF71EF"/>
    <w:rsid w:val="00DF7590"/>
    <w:rsid w:val="00DF7A07"/>
    <w:rsid w:val="00DF7C9F"/>
    <w:rsid w:val="00DF7DA5"/>
    <w:rsid w:val="00E00200"/>
    <w:rsid w:val="00E00E95"/>
    <w:rsid w:val="00E0326C"/>
    <w:rsid w:val="00E03986"/>
    <w:rsid w:val="00E0464C"/>
    <w:rsid w:val="00E04C0E"/>
    <w:rsid w:val="00E04E72"/>
    <w:rsid w:val="00E07B65"/>
    <w:rsid w:val="00E1002D"/>
    <w:rsid w:val="00E1026A"/>
    <w:rsid w:val="00E1055B"/>
    <w:rsid w:val="00E10C17"/>
    <w:rsid w:val="00E10F49"/>
    <w:rsid w:val="00E11207"/>
    <w:rsid w:val="00E1291C"/>
    <w:rsid w:val="00E12A26"/>
    <w:rsid w:val="00E14948"/>
    <w:rsid w:val="00E1597A"/>
    <w:rsid w:val="00E15B6D"/>
    <w:rsid w:val="00E20024"/>
    <w:rsid w:val="00E20FF3"/>
    <w:rsid w:val="00E221EE"/>
    <w:rsid w:val="00E2306B"/>
    <w:rsid w:val="00E23806"/>
    <w:rsid w:val="00E260F7"/>
    <w:rsid w:val="00E26392"/>
    <w:rsid w:val="00E26481"/>
    <w:rsid w:val="00E274BB"/>
    <w:rsid w:val="00E2785A"/>
    <w:rsid w:val="00E306B5"/>
    <w:rsid w:val="00E32022"/>
    <w:rsid w:val="00E330D9"/>
    <w:rsid w:val="00E33D75"/>
    <w:rsid w:val="00E346F8"/>
    <w:rsid w:val="00E34A05"/>
    <w:rsid w:val="00E373AC"/>
    <w:rsid w:val="00E41011"/>
    <w:rsid w:val="00E4151E"/>
    <w:rsid w:val="00E41BDF"/>
    <w:rsid w:val="00E42D1B"/>
    <w:rsid w:val="00E513E2"/>
    <w:rsid w:val="00E53564"/>
    <w:rsid w:val="00E545C7"/>
    <w:rsid w:val="00E54A76"/>
    <w:rsid w:val="00E54CB8"/>
    <w:rsid w:val="00E563E9"/>
    <w:rsid w:val="00E56E1A"/>
    <w:rsid w:val="00E56ED4"/>
    <w:rsid w:val="00E572E1"/>
    <w:rsid w:val="00E57709"/>
    <w:rsid w:val="00E57AA7"/>
    <w:rsid w:val="00E6050E"/>
    <w:rsid w:val="00E61AE7"/>
    <w:rsid w:val="00E62527"/>
    <w:rsid w:val="00E6662E"/>
    <w:rsid w:val="00E66D1A"/>
    <w:rsid w:val="00E67107"/>
    <w:rsid w:val="00E67DC6"/>
    <w:rsid w:val="00E72370"/>
    <w:rsid w:val="00E72FDA"/>
    <w:rsid w:val="00E74709"/>
    <w:rsid w:val="00E75F2D"/>
    <w:rsid w:val="00E762DE"/>
    <w:rsid w:val="00E764FD"/>
    <w:rsid w:val="00E76F7E"/>
    <w:rsid w:val="00E772C9"/>
    <w:rsid w:val="00E777CF"/>
    <w:rsid w:val="00E77DD0"/>
    <w:rsid w:val="00E82FE3"/>
    <w:rsid w:val="00E8359C"/>
    <w:rsid w:val="00E84346"/>
    <w:rsid w:val="00E84D45"/>
    <w:rsid w:val="00E857A4"/>
    <w:rsid w:val="00E87077"/>
    <w:rsid w:val="00E875D2"/>
    <w:rsid w:val="00E87807"/>
    <w:rsid w:val="00E87FAD"/>
    <w:rsid w:val="00E9066C"/>
    <w:rsid w:val="00E90B41"/>
    <w:rsid w:val="00E90DD7"/>
    <w:rsid w:val="00E91B3B"/>
    <w:rsid w:val="00E920D4"/>
    <w:rsid w:val="00E927AF"/>
    <w:rsid w:val="00E944D7"/>
    <w:rsid w:val="00E955F9"/>
    <w:rsid w:val="00E9591B"/>
    <w:rsid w:val="00E95948"/>
    <w:rsid w:val="00E96335"/>
    <w:rsid w:val="00E96B90"/>
    <w:rsid w:val="00EA193F"/>
    <w:rsid w:val="00EA2615"/>
    <w:rsid w:val="00EA34F2"/>
    <w:rsid w:val="00EA4736"/>
    <w:rsid w:val="00EA4DA8"/>
    <w:rsid w:val="00EA52F5"/>
    <w:rsid w:val="00EA5314"/>
    <w:rsid w:val="00EA534D"/>
    <w:rsid w:val="00EA5A92"/>
    <w:rsid w:val="00EA6F1B"/>
    <w:rsid w:val="00EB0DA1"/>
    <w:rsid w:val="00EB1313"/>
    <w:rsid w:val="00EB1D52"/>
    <w:rsid w:val="00EB1D8C"/>
    <w:rsid w:val="00EB247C"/>
    <w:rsid w:val="00EB2FB6"/>
    <w:rsid w:val="00EB3108"/>
    <w:rsid w:val="00EB380F"/>
    <w:rsid w:val="00EB392A"/>
    <w:rsid w:val="00EB4B2C"/>
    <w:rsid w:val="00EB529E"/>
    <w:rsid w:val="00EB61FE"/>
    <w:rsid w:val="00EB7299"/>
    <w:rsid w:val="00EB7B00"/>
    <w:rsid w:val="00EB7C04"/>
    <w:rsid w:val="00EC1331"/>
    <w:rsid w:val="00EC142F"/>
    <w:rsid w:val="00EC3793"/>
    <w:rsid w:val="00EC4D68"/>
    <w:rsid w:val="00EC58B7"/>
    <w:rsid w:val="00EC6150"/>
    <w:rsid w:val="00EC6C3A"/>
    <w:rsid w:val="00EC756C"/>
    <w:rsid w:val="00EC7733"/>
    <w:rsid w:val="00ED2393"/>
    <w:rsid w:val="00ED3450"/>
    <w:rsid w:val="00EE2C72"/>
    <w:rsid w:val="00EE4547"/>
    <w:rsid w:val="00EE4AFC"/>
    <w:rsid w:val="00EE518A"/>
    <w:rsid w:val="00EE5BFC"/>
    <w:rsid w:val="00EE5EEC"/>
    <w:rsid w:val="00EE7F93"/>
    <w:rsid w:val="00EF0AA0"/>
    <w:rsid w:val="00EF0BB7"/>
    <w:rsid w:val="00EF1031"/>
    <w:rsid w:val="00EF2C14"/>
    <w:rsid w:val="00EF2EFC"/>
    <w:rsid w:val="00EF3AD9"/>
    <w:rsid w:val="00EF7B5B"/>
    <w:rsid w:val="00EF7E70"/>
    <w:rsid w:val="00EF7F6D"/>
    <w:rsid w:val="00F002F6"/>
    <w:rsid w:val="00F004C1"/>
    <w:rsid w:val="00F00AA3"/>
    <w:rsid w:val="00F017B1"/>
    <w:rsid w:val="00F0281D"/>
    <w:rsid w:val="00F03D99"/>
    <w:rsid w:val="00F059A5"/>
    <w:rsid w:val="00F05E60"/>
    <w:rsid w:val="00F06858"/>
    <w:rsid w:val="00F07017"/>
    <w:rsid w:val="00F074BC"/>
    <w:rsid w:val="00F07C2A"/>
    <w:rsid w:val="00F1043B"/>
    <w:rsid w:val="00F137C0"/>
    <w:rsid w:val="00F1385B"/>
    <w:rsid w:val="00F14A8E"/>
    <w:rsid w:val="00F159F0"/>
    <w:rsid w:val="00F15FC7"/>
    <w:rsid w:val="00F203E0"/>
    <w:rsid w:val="00F21E18"/>
    <w:rsid w:val="00F2247E"/>
    <w:rsid w:val="00F224CA"/>
    <w:rsid w:val="00F224ED"/>
    <w:rsid w:val="00F224F5"/>
    <w:rsid w:val="00F259BE"/>
    <w:rsid w:val="00F26293"/>
    <w:rsid w:val="00F277D0"/>
    <w:rsid w:val="00F30B32"/>
    <w:rsid w:val="00F3154A"/>
    <w:rsid w:val="00F31F7C"/>
    <w:rsid w:val="00F3284C"/>
    <w:rsid w:val="00F33B1B"/>
    <w:rsid w:val="00F3410D"/>
    <w:rsid w:val="00F365C9"/>
    <w:rsid w:val="00F377E2"/>
    <w:rsid w:val="00F442DE"/>
    <w:rsid w:val="00F44E74"/>
    <w:rsid w:val="00F4531C"/>
    <w:rsid w:val="00F46DCB"/>
    <w:rsid w:val="00F52227"/>
    <w:rsid w:val="00F52CFE"/>
    <w:rsid w:val="00F53F42"/>
    <w:rsid w:val="00F55692"/>
    <w:rsid w:val="00F5596C"/>
    <w:rsid w:val="00F55996"/>
    <w:rsid w:val="00F569EA"/>
    <w:rsid w:val="00F56E0D"/>
    <w:rsid w:val="00F57D74"/>
    <w:rsid w:val="00F60079"/>
    <w:rsid w:val="00F603F3"/>
    <w:rsid w:val="00F605AE"/>
    <w:rsid w:val="00F606A0"/>
    <w:rsid w:val="00F60DFF"/>
    <w:rsid w:val="00F60FA1"/>
    <w:rsid w:val="00F60FCA"/>
    <w:rsid w:val="00F61164"/>
    <w:rsid w:val="00F639B4"/>
    <w:rsid w:val="00F640AC"/>
    <w:rsid w:val="00F65945"/>
    <w:rsid w:val="00F6595C"/>
    <w:rsid w:val="00F67540"/>
    <w:rsid w:val="00F676F7"/>
    <w:rsid w:val="00F67FF5"/>
    <w:rsid w:val="00F70468"/>
    <w:rsid w:val="00F7263C"/>
    <w:rsid w:val="00F754E2"/>
    <w:rsid w:val="00F7603B"/>
    <w:rsid w:val="00F76163"/>
    <w:rsid w:val="00F80A72"/>
    <w:rsid w:val="00F80C61"/>
    <w:rsid w:val="00F813F8"/>
    <w:rsid w:val="00F8160C"/>
    <w:rsid w:val="00F8199B"/>
    <w:rsid w:val="00F828E6"/>
    <w:rsid w:val="00F82A6A"/>
    <w:rsid w:val="00F8404A"/>
    <w:rsid w:val="00F84341"/>
    <w:rsid w:val="00F84CD2"/>
    <w:rsid w:val="00F84D95"/>
    <w:rsid w:val="00F8590A"/>
    <w:rsid w:val="00F86842"/>
    <w:rsid w:val="00F8787D"/>
    <w:rsid w:val="00F9119B"/>
    <w:rsid w:val="00F91307"/>
    <w:rsid w:val="00F91758"/>
    <w:rsid w:val="00F91EE9"/>
    <w:rsid w:val="00F92FFF"/>
    <w:rsid w:val="00F93CE2"/>
    <w:rsid w:val="00F95446"/>
    <w:rsid w:val="00F97E0E"/>
    <w:rsid w:val="00FA275C"/>
    <w:rsid w:val="00FA2A8D"/>
    <w:rsid w:val="00FA365E"/>
    <w:rsid w:val="00FA46AA"/>
    <w:rsid w:val="00FA4C12"/>
    <w:rsid w:val="00FA5891"/>
    <w:rsid w:val="00FA62E2"/>
    <w:rsid w:val="00FB2193"/>
    <w:rsid w:val="00FB2B4C"/>
    <w:rsid w:val="00FB326A"/>
    <w:rsid w:val="00FB390D"/>
    <w:rsid w:val="00FB405F"/>
    <w:rsid w:val="00FB4BA0"/>
    <w:rsid w:val="00FB526B"/>
    <w:rsid w:val="00FB5470"/>
    <w:rsid w:val="00FB6783"/>
    <w:rsid w:val="00FB6A1D"/>
    <w:rsid w:val="00FB6F1F"/>
    <w:rsid w:val="00FB75D7"/>
    <w:rsid w:val="00FC0652"/>
    <w:rsid w:val="00FC095A"/>
    <w:rsid w:val="00FC1BB6"/>
    <w:rsid w:val="00FC1F58"/>
    <w:rsid w:val="00FC367F"/>
    <w:rsid w:val="00FC383D"/>
    <w:rsid w:val="00FC4801"/>
    <w:rsid w:val="00FC4D36"/>
    <w:rsid w:val="00FC5647"/>
    <w:rsid w:val="00FD0896"/>
    <w:rsid w:val="00FD2584"/>
    <w:rsid w:val="00FD5802"/>
    <w:rsid w:val="00FD5B81"/>
    <w:rsid w:val="00FD5E99"/>
    <w:rsid w:val="00FD6580"/>
    <w:rsid w:val="00FE213C"/>
    <w:rsid w:val="00FE21B5"/>
    <w:rsid w:val="00FE641E"/>
    <w:rsid w:val="00FE701D"/>
    <w:rsid w:val="00FE7BF4"/>
    <w:rsid w:val="00FF13AC"/>
    <w:rsid w:val="00FF1693"/>
    <w:rsid w:val="00FF1F07"/>
    <w:rsid w:val="00FF2580"/>
    <w:rsid w:val="00FF29D1"/>
    <w:rsid w:val="00FF49B2"/>
    <w:rsid w:val="00FF4A18"/>
    <w:rsid w:val="00FF56BB"/>
    <w:rsid w:val="00FF6C79"/>
    <w:rsid w:val="00FF6E2A"/>
    <w:rsid w:val="00FF6F30"/>
    <w:rsid w:val="00FF7A0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A1D246"/>
  <w15:docId w15:val="{6BD03765-C2C8-4AD3-8DC8-054F19084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2580"/>
    <w:rPr>
      <w:sz w:val="24"/>
      <w:szCs w:val="24"/>
      <w:lang w:eastAsia="zh-TW"/>
    </w:rPr>
  </w:style>
  <w:style w:type="paragraph" w:styleId="Heading1">
    <w:name w:val="heading 1"/>
    <w:basedOn w:val="Normal"/>
    <w:next w:val="Normal"/>
    <w:qFormat/>
    <w:rsid w:val="00625800"/>
    <w:pPr>
      <w:keepNext/>
      <w:pageBreakBefore/>
      <w:numPr>
        <w:numId w:val="12"/>
      </w:numPr>
      <w:spacing w:after="480"/>
      <w:ind w:left="357" w:hanging="357"/>
      <w:jc w:val="both"/>
      <w:outlineLvl w:val="0"/>
    </w:pPr>
    <w:rPr>
      <w:rFonts w:ascii="Calibri" w:hAnsi="Calibri"/>
      <w:b/>
      <w:bCs/>
      <w:kern w:val="32"/>
      <w:sz w:val="44"/>
      <w:szCs w:val="32"/>
      <w:lang w:eastAsia="en-US"/>
    </w:rPr>
  </w:style>
  <w:style w:type="paragraph" w:styleId="Heading2">
    <w:name w:val="heading 2"/>
    <w:basedOn w:val="Heading1"/>
    <w:next w:val="Normal"/>
    <w:qFormat/>
    <w:rsid w:val="005F0A6B"/>
    <w:pPr>
      <w:pageBreakBefore w:val="0"/>
      <w:numPr>
        <w:ilvl w:val="1"/>
      </w:numPr>
      <w:tabs>
        <w:tab w:val="left" w:pos="540"/>
      </w:tabs>
      <w:spacing w:before="600" w:after="60"/>
      <w:ind w:left="578" w:hanging="578"/>
      <w:outlineLvl w:val="1"/>
    </w:pPr>
    <w:rPr>
      <w:sz w:val="36"/>
      <w:szCs w:val="28"/>
    </w:rPr>
  </w:style>
  <w:style w:type="paragraph" w:styleId="Heading3">
    <w:name w:val="heading 3"/>
    <w:basedOn w:val="Normal"/>
    <w:next w:val="Normal"/>
    <w:qFormat/>
    <w:pPr>
      <w:keepNext/>
      <w:numPr>
        <w:ilvl w:val="2"/>
        <w:numId w:val="12"/>
      </w:numPr>
      <w:tabs>
        <w:tab w:val="left" w:pos="540"/>
      </w:tabs>
      <w:spacing w:before="240" w:after="60"/>
      <w:jc w:val="both"/>
      <w:outlineLvl w:val="2"/>
    </w:pPr>
    <w:rPr>
      <w:rFonts w:ascii="Arial" w:hAnsi="Arial"/>
      <w:b/>
      <w:bCs/>
      <w:sz w:val="22"/>
      <w:szCs w:val="26"/>
      <w:lang w:eastAsia="en-US"/>
    </w:rPr>
  </w:style>
  <w:style w:type="paragraph" w:styleId="Heading4">
    <w:name w:val="heading 4"/>
    <w:basedOn w:val="Normal"/>
    <w:next w:val="Normal"/>
    <w:pPr>
      <w:keepNext/>
      <w:numPr>
        <w:ilvl w:val="3"/>
        <w:numId w:val="12"/>
      </w:numPr>
      <w:spacing w:before="240" w:after="60"/>
      <w:jc w:val="both"/>
      <w:outlineLvl w:val="3"/>
    </w:pPr>
    <w:rPr>
      <w:b/>
      <w:bCs/>
      <w:sz w:val="28"/>
      <w:szCs w:val="28"/>
      <w:lang w:val="en-IE" w:eastAsia="en-US"/>
    </w:rPr>
  </w:style>
  <w:style w:type="paragraph" w:styleId="Heading5">
    <w:name w:val="heading 5"/>
    <w:basedOn w:val="Normal"/>
    <w:next w:val="Normal"/>
    <w:pPr>
      <w:numPr>
        <w:ilvl w:val="4"/>
        <w:numId w:val="12"/>
      </w:numPr>
      <w:spacing w:before="240" w:after="60"/>
      <w:jc w:val="both"/>
      <w:outlineLvl w:val="4"/>
    </w:pPr>
    <w:rPr>
      <w:b/>
      <w:bCs/>
      <w:i/>
      <w:iCs/>
      <w:sz w:val="26"/>
      <w:szCs w:val="26"/>
      <w:lang w:val="en-IE" w:eastAsia="en-US"/>
    </w:rPr>
  </w:style>
  <w:style w:type="paragraph" w:styleId="Heading6">
    <w:name w:val="heading 6"/>
    <w:basedOn w:val="Normal"/>
    <w:next w:val="Normal"/>
    <w:pPr>
      <w:numPr>
        <w:ilvl w:val="5"/>
        <w:numId w:val="12"/>
      </w:numPr>
      <w:spacing w:before="240" w:after="60"/>
      <w:jc w:val="both"/>
      <w:outlineLvl w:val="5"/>
    </w:pPr>
    <w:rPr>
      <w:b/>
      <w:bCs/>
      <w:sz w:val="22"/>
      <w:szCs w:val="22"/>
      <w:lang w:val="en-IE" w:eastAsia="en-US"/>
    </w:rPr>
  </w:style>
  <w:style w:type="paragraph" w:styleId="Heading7">
    <w:name w:val="heading 7"/>
    <w:basedOn w:val="Normal"/>
    <w:next w:val="Normal"/>
    <w:pPr>
      <w:numPr>
        <w:ilvl w:val="6"/>
        <w:numId w:val="12"/>
      </w:numPr>
      <w:spacing w:before="240" w:after="60"/>
      <w:jc w:val="both"/>
      <w:outlineLvl w:val="6"/>
    </w:pPr>
    <w:rPr>
      <w:lang w:val="en-IE" w:eastAsia="en-US"/>
    </w:rPr>
  </w:style>
  <w:style w:type="paragraph" w:styleId="Heading8">
    <w:name w:val="heading 8"/>
    <w:basedOn w:val="Normal"/>
    <w:next w:val="Normal"/>
    <w:pPr>
      <w:numPr>
        <w:ilvl w:val="7"/>
        <w:numId w:val="12"/>
      </w:numPr>
      <w:spacing w:before="240" w:after="60"/>
      <w:jc w:val="both"/>
      <w:outlineLvl w:val="7"/>
    </w:pPr>
    <w:rPr>
      <w:i/>
      <w:iCs/>
      <w:lang w:val="en-IE" w:eastAsia="en-US"/>
    </w:rPr>
  </w:style>
  <w:style w:type="paragraph" w:styleId="Heading9">
    <w:name w:val="heading 9"/>
    <w:basedOn w:val="Normal"/>
    <w:next w:val="Normal"/>
    <w:pPr>
      <w:numPr>
        <w:ilvl w:val="8"/>
        <w:numId w:val="12"/>
      </w:numPr>
      <w:spacing w:before="240" w:after="60"/>
      <w:jc w:val="both"/>
      <w:outlineLvl w:val="8"/>
    </w:pPr>
    <w:rPr>
      <w:rFonts w:ascii="Arial" w:hAnsi="Arial"/>
      <w:sz w:val="22"/>
      <w:szCs w:val="22"/>
      <w:lang w:val="en-I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after="240"/>
      <w:jc w:val="center"/>
      <w:outlineLvl w:val="0"/>
    </w:pPr>
    <w:rPr>
      <w:rFonts w:ascii="Calibri" w:hAnsi="Calibri"/>
      <w:bCs/>
      <w:kern w:val="28"/>
      <w:sz w:val="48"/>
      <w:szCs w:val="32"/>
      <w:lang w:val="en-IE" w:eastAsia="en-US"/>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lang w:val="en-IE" w:eastAsia="en-US"/>
    </w:rPr>
  </w:style>
  <w:style w:type="paragraph" w:styleId="Salutation">
    <w:name w:val="Salutation"/>
    <w:basedOn w:val="Normal"/>
    <w:next w:val="Normal"/>
    <w:semiHidden/>
    <w:pPr>
      <w:spacing w:before="120" w:after="240"/>
      <w:jc w:val="both"/>
    </w:pPr>
    <w:rPr>
      <w:sz w:val="22"/>
      <w:lang w:val="en-IE" w:eastAsia="en-US"/>
    </w:rPr>
  </w:style>
  <w:style w:type="paragraph" w:styleId="Header">
    <w:name w:val="header"/>
    <w:basedOn w:val="Normal"/>
    <w:link w:val="HeaderChar"/>
    <w:semiHidden/>
    <w:pPr>
      <w:tabs>
        <w:tab w:val="center" w:pos="4320"/>
        <w:tab w:val="right" w:pos="8640"/>
      </w:tabs>
      <w:jc w:val="both"/>
    </w:pPr>
    <w:rPr>
      <w:sz w:val="18"/>
      <w:lang w:val="en-IE" w:eastAsia="en-US"/>
    </w:rPr>
  </w:style>
  <w:style w:type="paragraph" w:styleId="Footer">
    <w:name w:val="footer"/>
    <w:basedOn w:val="Normal"/>
    <w:semiHidden/>
    <w:pPr>
      <w:tabs>
        <w:tab w:val="center" w:pos="4320"/>
        <w:tab w:val="right" w:pos="8640"/>
      </w:tabs>
      <w:jc w:val="both"/>
    </w:pPr>
    <w:rPr>
      <w:sz w:val="18"/>
      <w:lang w:val="en-IE" w:eastAsia="en-US"/>
    </w:rPr>
  </w:style>
  <w:style w:type="character" w:styleId="PageNumber">
    <w:name w:val="page number"/>
    <w:basedOn w:val="DefaultParagraphFont"/>
    <w:semiHidden/>
  </w:style>
  <w:style w:type="paragraph" w:styleId="TOC1">
    <w:name w:val="toc 1"/>
    <w:basedOn w:val="Normal"/>
    <w:next w:val="Normal"/>
    <w:autoRedefine/>
    <w:uiPriority w:val="39"/>
    <w:pPr>
      <w:spacing w:before="240" w:after="120"/>
    </w:pPr>
    <w:rPr>
      <w:rFonts w:asciiTheme="minorHAnsi" w:hAnsiTheme="minorHAnsi" w:cstheme="minorHAnsi"/>
      <w:b/>
      <w:bCs/>
      <w:sz w:val="20"/>
      <w:szCs w:val="20"/>
      <w:lang w:val="en-IE" w:eastAsia="en-US"/>
    </w:rPr>
  </w:style>
  <w:style w:type="paragraph" w:styleId="TOC2">
    <w:name w:val="toc 2"/>
    <w:basedOn w:val="Normal"/>
    <w:next w:val="Normal"/>
    <w:autoRedefine/>
    <w:uiPriority w:val="39"/>
    <w:rsid w:val="008E41FC"/>
    <w:pPr>
      <w:spacing w:before="120"/>
      <w:ind w:left="220"/>
    </w:pPr>
    <w:rPr>
      <w:rFonts w:asciiTheme="minorHAnsi" w:hAnsiTheme="minorHAnsi" w:cstheme="minorHAnsi"/>
      <w:i/>
      <w:iCs/>
      <w:sz w:val="20"/>
      <w:szCs w:val="20"/>
      <w:lang w:val="en-IE" w:eastAsia="en-US"/>
    </w:rPr>
  </w:style>
  <w:style w:type="paragraph" w:styleId="TOC3">
    <w:name w:val="toc 3"/>
    <w:basedOn w:val="Normal"/>
    <w:next w:val="Normal"/>
    <w:autoRedefine/>
    <w:uiPriority w:val="39"/>
    <w:pPr>
      <w:ind w:left="440"/>
    </w:pPr>
    <w:rPr>
      <w:rFonts w:asciiTheme="minorHAnsi" w:hAnsiTheme="minorHAnsi" w:cstheme="minorHAnsi"/>
      <w:sz w:val="20"/>
      <w:szCs w:val="20"/>
      <w:lang w:val="en-IE" w:eastAsia="en-US"/>
    </w:rPr>
  </w:style>
  <w:style w:type="paragraph" w:styleId="TOC4">
    <w:name w:val="toc 4"/>
    <w:basedOn w:val="Normal"/>
    <w:next w:val="Normal"/>
    <w:autoRedefine/>
    <w:uiPriority w:val="39"/>
    <w:pPr>
      <w:ind w:left="660"/>
    </w:pPr>
    <w:rPr>
      <w:rFonts w:asciiTheme="minorHAnsi" w:hAnsiTheme="minorHAnsi" w:cstheme="minorHAnsi"/>
      <w:sz w:val="20"/>
      <w:szCs w:val="20"/>
      <w:lang w:val="en-IE" w:eastAsia="en-US"/>
    </w:rPr>
  </w:style>
  <w:style w:type="paragraph" w:styleId="TOC5">
    <w:name w:val="toc 5"/>
    <w:basedOn w:val="Normal"/>
    <w:next w:val="Normal"/>
    <w:autoRedefine/>
    <w:uiPriority w:val="39"/>
    <w:pPr>
      <w:ind w:left="880"/>
    </w:pPr>
    <w:rPr>
      <w:rFonts w:asciiTheme="minorHAnsi" w:hAnsiTheme="minorHAnsi" w:cstheme="minorHAnsi"/>
      <w:sz w:val="20"/>
      <w:szCs w:val="20"/>
      <w:lang w:val="en-IE" w:eastAsia="en-US"/>
    </w:rPr>
  </w:style>
  <w:style w:type="paragraph" w:styleId="TOC6">
    <w:name w:val="toc 6"/>
    <w:basedOn w:val="Normal"/>
    <w:next w:val="Normal"/>
    <w:autoRedefine/>
    <w:uiPriority w:val="39"/>
    <w:pPr>
      <w:ind w:left="1100"/>
    </w:pPr>
    <w:rPr>
      <w:rFonts w:asciiTheme="minorHAnsi" w:hAnsiTheme="minorHAnsi" w:cstheme="minorHAnsi"/>
      <w:sz w:val="20"/>
      <w:szCs w:val="20"/>
      <w:lang w:val="en-IE" w:eastAsia="en-US"/>
    </w:rPr>
  </w:style>
  <w:style w:type="paragraph" w:styleId="TOC7">
    <w:name w:val="toc 7"/>
    <w:basedOn w:val="Normal"/>
    <w:next w:val="Normal"/>
    <w:autoRedefine/>
    <w:uiPriority w:val="39"/>
    <w:pPr>
      <w:ind w:left="1320"/>
    </w:pPr>
    <w:rPr>
      <w:rFonts w:asciiTheme="minorHAnsi" w:hAnsiTheme="minorHAnsi" w:cstheme="minorHAnsi"/>
      <w:sz w:val="20"/>
      <w:szCs w:val="20"/>
      <w:lang w:val="en-IE" w:eastAsia="en-US"/>
    </w:rPr>
  </w:style>
  <w:style w:type="paragraph" w:styleId="TOC8">
    <w:name w:val="toc 8"/>
    <w:basedOn w:val="Normal"/>
    <w:next w:val="Normal"/>
    <w:autoRedefine/>
    <w:uiPriority w:val="39"/>
    <w:pPr>
      <w:ind w:left="1540"/>
    </w:pPr>
    <w:rPr>
      <w:rFonts w:asciiTheme="minorHAnsi" w:hAnsiTheme="minorHAnsi" w:cstheme="minorHAnsi"/>
      <w:sz w:val="20"/>
      <w:szCs w:val="20"/>
      <w:lang w:val="en-IE" w:eastAsia="en-US"/>
    </w:rPr>
  </w:style>
  <w:style w:type="paragraph" w:styleId="TOC9">
    <w:name w:val="toc 9"/>
    <w:basedOn w:val="Normal"/>
    <w:next w:val="Normal"/>
    <w:autoRedefine/>
    <w:uiPriority w:val="39"/>
    <w:pPr>
      <w:ind w:left="1760"/>
    </w:pPr>
    <w:rPr>
      <w:rFonts w:asciiTheme="minorHAnsi" w:hAnsiTheme="minorHAnsi" w:cstheme="minorHAnsi"/>
      <w:sz w:val="20"/>
      <w:szCs w:val="20"/>
      <w:lang w:val="en-IE" w:eastAsia="en-US"/>
    </w:rPr>
  </w:style>
  <w:style w:type="character" w:styleId="Hyperlink">
    <w:name w:val="Hyperlink"/>
    <w:uiPriority w:val="99"/>
    <w:qFormat/>
    <w:rPr>
      <w:color w:val="0000FF"/>
      <w:u w:val="single"/>
    </w:rPr>
  </w:style>
  <w:style w:type="paragraph" w:customStyle="1" w:styleId="AbstractHeading">
    <w:name w:val="Abstract Heading"/>
    <w:basedOn w:val="Heading1"/>
    <w:next w:val="Normal"/>
    <w:pPr>
      <w:numPr>
        <w:numId w:val="0"/>
      </w:numPr>
    </w:pPr>
  </w:style>
  <w:style w:type="paragraph" w:customStyle="1" w:styleId="Bullet">
    <w:name w:val="Bullet"/>
    <w:basedOn w:val="Normal"/>
    <w:link w:val="BulletChar"/>
    <w:pPr>
      <w:numPr>
        <w:numId w:val="14"/>
      </w:numPr>
      <w:spacing w:before="120" w:after="240"/>
      <w:jc w:val="both"/>
    </w:pPr>
    <w:rPr>
      <w:sz w:val="22"/>
      <w:lang w:eastAsia="en-US"/>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
    <w:name w:val="Code"/>
    <w:basedOn w:val="Normal"/>
    <w:qFormat/>
    <w:rsid w:val="00FC383D"/>
    <w:pPr>
      <w:jc w:val="both"/>
    </w:pPr>
    <w:rPr>
      <w:rFonts w:ascii="Courier New" w:hAnsi="Courier New"/>
      <w:sz w:val="20"/>
      <w:lang w:eastAsia="en-US"/>
    </w:rPr>
  </w:style>
  <w:style w:type="paragraph" w:customStyle="1" w:styleId="Numbered">
    <w:name w:val="Numbered"/>
    <w:basedOn w:val="Bullet"/>
    <w:qFormat/>
    <w:pPr>
      <w:numPr>
        <w:numId w:val="15"/>
      </w:numPr>
    </w:pPr>
  </w:style>
  <w:style w:type="paragraph" w:styleId="BlockText">
    <w:name w:val="Block Text"/>
    <w:basedOn w:val="Normal"/>
    <w:semiHidden/>
    <w:pPr>
      <w:spacing w:before="840" w:after="840"/>
      <w:ind w:left="1077" w:right="1077"/>
      <w:jc w:val="center"/>
    </w:pPr>
    <w:rPr>
      <w:sz w:val="22"/>
      <w:lang w:val="en-IE" w:eastAsia="en-US"/>
    </w:rPr>
  </w:style>
  <w:style w:type="paragraph" w:customStyle="1" w:styleId="Dept">
    <w:name w:val="Dept"/>
    <w:basedOn w:val="Normal"/>
    <w:pPr>
      <w:spacing w:before="120" w:after="240"/>
      <w:jc w:val="center"/>
    </w:pPr>
    <w:rPr>
      <w:sz w:val="22"/>
      <w:lang w:val="en-IE" w:eastAsia="en-US"/>
    </w:rPr>
  </w:style>
  <w:style w:type="character" w:customStyle="1" w:styleId="Heading1Char">
    <w:name w:val="Heading 1 Char"/>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jc w:val="both"/>
    </w:pPr>
    <w:rPr>
      <w:rFonts w:ascii="Tahoma" w:hAnsi="Tahoma" w:cs="Tahoma"/>
      <w:sz w:val="16"/>
      <w:szCs w:val="16"/>
      <w:lang w:val="en-IE" w:eastAsia="en-US"/>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after="240"/>
      <w:jc w:val="both"/>
      <w:outlineLvl w:val="0"/>
    </w:pPr>
    <w:rPr>
      <w:rFonts w:ascii="Calibri" w:hAnsi="Calibri"/>
      <w:b/>
      <w:sz w:val="44"/>
      <w:lang w:val="en-IE" w:eastAsia="en-US"/>
    </w:rPr>
  </w:style>
  <w:style w:type="paragraph" w:customStyle="1" w:styleId="Figure">
    <w:name w:val="Figure"/>
    <w:basedOn w:val="Normal"/>
    <w:link w:val="FigureChar"/>
    <w:qFormat/>
    <w:rsid w:val="000E2E1D"/>
    <w:pPr>
      <w:numPr>
        <w:numId w:val="17"/>
      </w:numPr>
      <w:spacing w:before="120" w:after="360"/>
      <w:jc w:val="center"/>
    </w:pPr>
    <w:rPr>
      <w:i/>
      <w:iCs/>
      <w:sz w:val="22"/>
      <w:lang w:eastAsia="en-US"/>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paragraph" w:styleId="TOCHeading">
    <w:name w:val="TOC Heading"/>
    <w:basedOn w:val="Heading1"/>
    <w:next w:val="Normal"/>
    <w:uiPriority w:val="39"/>
    <w:unhideWhenUsed/>
    <w:qFormat/>
    <w:rsid w:val="00682048"/>
    <w:pPr>
      <w:keepLines/>
      <w:pageBreakBefore w:val="0"/>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val="en-US"/>
    </w:rPr>
  </w:style>
  <w:style w:type="paragraph" w:styleId="FootnoteText">
    <w:name w:val="footnote text"/>
    <w:basedOn w:val="Normal"/>
    <w:link w:val="FootnoteTextChar"/>
    <w:uiPriority w:val="99"/>
    <w:semiHidden/>
    <w:unhideWhenUsed/>
    <w:rsid w:val="0033126A"/>
    <w:pPr>
      <w:jc w:val="both"/>
    </w:pPr>
    <w:rPr>
      <w:sz w:val="20"/>
      <w:szCs w:val="20"/>
      <w:lang w:val="en-IE" w:eastAsia="en-US"/>
    </w:rPr>
  </w:style>
  <w:style w:type="character" w:customStyle="1" w:styleId="FootnoteTextChar">
    <w:name w:val="Footnote Text Char"/>
    <w:basedOn w:val="DefaultParagraphFont"/>
    <w:link w:val="FootnoteText"/>
    <w:uiPriority w:val="99"/>
    <w:semiHidden/>
    <w:rsid w:val="0033126A"/>
    <w:rPr>
      <w:lang w:val="en-IE" w:eastAsia="en-US"/>
    </w:rPr>
  </w:style>
  <w:style w:type="character" w:styleId="FootnoteReference">
    <w:name w:val="footnote reference"/>
    <w:basedOn w:val="DefaultParagraphFont"/>
    <w:uiPriority w:val="99"/>
    <w:semiHidden/>
    <w:unhideWhenUsed/>
    <w:rsid w:val="0033126A"/>
    <w:rPr>
      <w:vertAlign w:val="superscript"/>
    </w:rPr>
  </w:style>
  <w:style w:type="paragraph" w:styleId="NormalWeb">
    <w:name w:val="Normal (Web)"/>
    <w:basedOn w:val="Normal"/>
    <w:uiPriority w:val="99"/>
    <w:unhideWhenUsed/>
    <w:rsid w:val="0018557F"/>
    <w:pPr>
      <w:spacing w:before="100" w:beforeAutospacing="1" w:after="100" w:afterAutospacing="1"/>
    </w:pPr>
  </w:style>
  <w:style w:type="paragraph" w:styleId="ListParagraph">
    <w:name w:val="List Paragraph"/>
    <w:basedOn w:val="Normal"/>
    <w:uiPriority w:val="34"/>
    <w:qFormat/>
    <w:rsid w:val="00AC374F"/>
    <w:pPr>
      <w:spacing w:before="120" w:after="240"/>
      <w:ind w:left="720"/>
      <w:contextualSpacing/>
      <w:jc w:val="both"/>
    </w:pPr>
    <w:rPr>
      <w:sz w:val="22"/>
      <w:lang w:val="en-IE" w:eastAsia="en-US"/>
    </w:rPr>
  </w:style>
  <w:style w:type="character" w:styleId="PlaceholderText">
    <w:name w:val="Placeholder Text"/>
    <w:basedOn w:val="DefaultParagraphFont"/>
    <w:uiPriority w:val="99"/>
    <w:semiHidden/>
    <w:rsid w:val="002E4EF8"/>
    <w:rPr>
      <w:color w:val="808080"/>
    </w:rPr>
  </w:style>
  <w:style w:type="paragraph" w:styleId="Revision">
    <w:name w:val="Revision"/>
    <w:hidden/>
    <w:uiPriority w:val="99"/>
    <w:semiHidden/>
    <w:rsid w:val="00D8065C"/>
    <w:rPr>
      <w:sz w:val="22"/>
      <w:szCs w:val="24"/>
      <w:lang w:val="en-IE" w:eastAsia="en-US"/>
    </w:rPr>
  </w:style>
  <w:style w:type="character" w:styleId="UnresolvedMention">
    <w:name w:val="Unresolved Mention"/>
    <w:basedOn w:val="DefaultParagraphFont"/>
    <w:uiPriority w:val="99"/>
    <w:semiHidden/>
    <w:unhideWhenUsed/>
    <w:rsid w:val="00DB0560"/>
    <w:rPr>
      <w:color w:val="605E5C"/>
      <w:shd w:val="clear" w:color="auto" w:fill="E1DFDD"/>
    </w:rPr>
  </w:style>
  <w:style w:type="table" w:styleId="TableGrid">
    <w:name w:val="Table Grid"/>
    <w:basedOn w:val="TableNormal"/>
    <w:uiPriority w:val="59"/>
    <w:rsid w:val="009B69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DF7DA5"/>
  </w:style>
  <w:style w:type="character" w:styleId="FollowedHyperlink">
    <w:name w:val="FollowedHyperlink"/>
    <w:basedOn w:val="DefaultParagraphFont"/>
    <w:uiPriority w:val="99"/>
    <w:semiHidden/>
    <w:unhideWhenUsed/>
    <w:rsid w:val="00F224F5"/>
    <w:rPr>
      <w:color w:val="954F72" w:themeColor="followedHyperlink"/>
      <w:u w:val="single"/>
    </w:rPr>
  </w:style>
  <w:style w:type="paragraph" w:customStyle="1" w:styleId="heading4temp">
    <w:name w:val="heading 4 temp"/>
    <w:basedOn w:val="Heading4"/>
    <w:next w:val="AbstractHeading"/>
    <w:qFormat/>
    <w:rsid w:val="00FE213C"/>
    <w:rPr>
      <w:rFonts w:ascii="Arial" w:hAnsi="Arial"/>
      <w:sz w:val="20"/>
    </w:rPr>
  </w:style>
  <w:style w:type="character" w:styleId="SubtleEmphasis">
    <w:name w:val="Subtle Emphasis"/>
    <w:basedOn w:val="DefaultParagraphFont"/>
    <w:uiPriority w:val="19"/>
    <w:qFormat/>
    <w:rsid w:val="00B0367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4710">
      <w:bodyDiv w:val="1"/>
      <w:marLeft w:val="0"/>
      <w:marRight w:val="0"/>
      <w:marTop w:val="0"/>
      <w:marBottom w:val="0"/>
      <w:divBdr>
        <w:top w:val="none" w:sz="0" w:space="0" w:color="auto"/>
        <w:left w:val="none" w:sz="0" w:space="0" w:color="auto"/>
        <w:bottom w:val="none" w:sz="0" w:space="0" w:color="auto"/>
        <w:right w:val="none" w:sz="0" w:space="0" w:color="auto"/>
      </w:divBdr>
    </w:div>
    <w:div w:id="124274211">
      <w:bodyDiv w:val="1"/>
      <w:marLeft w:val="0"/>
      <w:marRight w:val="0"/>
      <w:marTop w:val="0"/>
      <w:marBottom w:val="0"/>
      <w:divBdr>
        <w:top w:val="none" w:sz="0" w:space="0" w:color="auto"/>
        <w:left w:val="none" w:sz="0" w:space="0" w:color="auto"/>
        <w:bottom w:val="none" w:sz="0" w:space="0" w:color="auto"/>
        <w:right w:val="none" w:sz="0" w:space="0" w:color="auto"/>
      </w:divBdr>
    </w:div>
    <w:div w:id="160050077">
      <w:bodyDiv w:val="1"/>
      <w:marLeft w:val="0"/>
      <w:marRight w:val="0"/>
      <w:marTop w:val="0"/>
      <w:marBottom w:val="0"/>
      <w:divBdr>
        <w:top w:val="none" w:sz="0" w:space="0" w:color="auto"/>
        <w:left w:val="none" w:sz="0" w:space="0" w:color="auto"/>
        <w:bottom w:val="none" w:sz="0" w:space="0" w:color="auto"/>
        <w:right w:val="none" w:sz="0" w:space="0" w:color="auto"/>
      </w:divBdr>
    </w:div>
    <w:div w:id="179978502">
      <w:bodyDiv w:val="1"/>
      <w:marLeft w:val="0"/>
      <w:marRight w:val="0"/>
      <w:marTop w:val="0"/>
      <w:marBottom w:val="0"/>
      <w:divBdr>
        <w:top w:val="none" w:sz="0" w:space="0" w:color="auto"/>
        <w:left w:val="none" w:sz="0" w:space="0" w:color="auto"/>
        <w:bottom w:val="none" w:sz="0" w:space="0" w:color="auto"/>
        <w:right w:val="none" w:sz="0" w:space="0" w:color="auto"/>
      </w:divBdr>
      <w:divsChild>
        <w:div w:id="1974484980">
          <w:marLeft w:val="0"/>
          <w:marRight w:val="0"/>
          <w:marTop w:val="0"/>
          <w:marBottom w:val="0"/>
          <w:divBdr>
            <w:top w:val="none" w:sz="0" w:space="0" w:color="auto"/>
            <w:left w:val="none" w:sz="0" w:space="0" w:color="auto"/>
            <w:bottom w:val="none" w:sz="0" w:space="0" w:color="auto"/>
            <w:right w:val="none" w:sz="0" w:space="0" w:color="auto"/>
          </w:divBdr>
          <w:divsChild>
            <w:div w:id="942566384">
              <w:marLeft w:val="0"/>
              <w:marRight w:val="0"/>
              <w:marTop w:val="0"/>
              <w:marBottom w:val="0"/>
              <w:divBdr>
                <w:top w:val="none" w:sz="0" w:space="0" w:color="auto"/>
                <w:left w:val="none" w:sz="0" w:space="0" w:color="auto"/>
                <w:bottom w:val="none" w:sz="0" w:space="0" w:color="auto"/>
                <w:right w:val="none" w:sz="0" w:space="0" w:color="auto"/>
              </w:divBdr>
              <w:divsChild>
                <w:div w:id="1627587973">
                  <w:marLeft w:val="0"/>
                  <w:marRight w:val="0"/>
                  <w:marTop w:val="0"/>
                  <w:marBottom w:val="0"/>
                  <w:divBdr>
                    <w:top w:val="none" w:sz="0" w:space="0" w:color="auto"/>
                    <w:left w:val="none" w:sz="0" w:space="0" w:color="auto"/>
                    <w:bottom w:val="none" w:sz="0" w:space="0" w:color="auto"/>
                    <w:right w:val="none" w:sz="0" w:space="0" w:color="auto"/>
                  </w:divBdr>
                  <w:divsChild>
                    <w:div w:id="11025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182540">
      <w:bodyDiv w:val="1"/>
      <w:marLeft w:val="0"/>
      <w:marRight w:val="0"/>
      <w:marTop w:val="0"/>
      <w:marBottom w:val="0"/>
      <w:divBdr>
        <w:top w:val="none" w:sz="0" w:space="0" w:color="auto"/>
        <w:left w:val="none" w:sz="0" w:space="0" w:color="auto"/>
        <w:bottom w:val="none" w:sz="0" w:space="0" w:color="auto"/>
        <w:right w:val="none" w:sz="0" w:space="0" w:color="auto"/>
      </w:divBdr>
    </w:div>
    <w:div w:id="309789265">
      <w:bodyDiv w:val="1"/>
      <w:marLeft w:val="0"/>
      <w:marRight w:val="0"/>
      <w:marTop w:val="0"/>
      <w:marBottom w:val="0"/>
      <w:divBdr>
        <w:top w:val="none" w:sz="0" w:space="0" w:color="auto"/>
        <w:left w:val="none" w:sz="0" w:space="0" w:color="auto"/>
        <w:bottom w:val="none" w:sz="0" w:space="0" w:color="auto"/>
        <w:right w:val="none" w:sz="0" w:space="0" w:color="auto"/>
      </w:divBdr>
    </w:div>
    <w:div w:id="484442213">
      <w:bodyDiv w:val="1"/>
      <w:marLeft w:val="0"/>
      <w:marRight w:val="0"/>
      <w:marTop w:val="0"/>
      <w:marBottom w:val="0"/>
      <w:divBdr>
        <w:top w:val="none" w:sz="0" w:space="0" w:color="auto"/>
        <w:left w:val="none" w:sz="0" w:space="0" w:color="auto"/>
        <w:bottom w:val="none" w:sz="0" w:space="0" w:color="auto"/>
        <w:right w:val="none" w:sz="0" w:space="0" w:color="auto"/>
      </w:divBdr>
    </w:div>
    <w:div w:id="626935388">
      <w:bodyDiv w:val="1"/>
      <w:marLeft w:val="0"/>
      <w:marRight w:val="0"/>
      <w:marTop w:val="0"/>
      <w:marBottom w:val="0"/>
      <w:divBdr>
        <w:top w:val="none" w:sz="0" w:space="0" w:color="auto"/>
        <w:left w:val="none" w:sz="0" w:space="0" w:color="auto"/>
        <w:bottom w:val="none" w:sz="0" w:space="0" w:color="auto"/>
        <w:right w:val="none" w:sz="0" w:space="0" w:color="auto"/>
      </w:divBdr>
    </w:div>
    <w:div w:id="630592503">
      <w:bodyDiv w:val="1"/>
      <w:marLeft w:val="0"/>
      <w:marRight w:val="0"/>
      <w:marTop w:val="0"/>
      <w:marBottom w:val="0"/>
      <w:divBdr>
        <w:top w:val="none" w:sz="0" w:space="0" w:color="auto"/>
        <w:left w:val="none" w:sz="0" w:space="0" w:color="auto"/>
        <w:bottom w:val="none" w:sz="0" w:space="0" w:color="auto"/>
        <w:right w:val="none" w:sz="0" w:space="0" w:color="auto"/>
      </w:divBdr>
    </w:div>
    <w:div w:id="666592023">
      <w:bodyDiv w:val="1"/>
      <w:marLeft w:val="0"/>
      <w:marRight w:val="0"/>
      <w:marTop w:val="0"/>
      <w:marBottom w:val="0"/>
      <w:divBdr>
        <w:top w:val="none" w:sz="0" w:space="0" w:color="auto"/>
        <w:left w:val="none" w:sz="0" w:space="0" w:color="auto"/>
        <w:bottom w:val="none" w:sz="0" w:space="0" w:color="auto"/>
        <w:right w:val="none" w:sz="0" w:space="0" w:color="auto"/>
      </w:divBdr>
      <w:divsChild>
        <w:div w:id="2125537420">
          <w:marLeft w:val="0"/>
          <w:marRight w:val="0"/>
          <w:marTop w:val="0"/>
          <w:marBottom w:val="0"/>
          <w:divBdr>
            <w:top w:val="none" w:sz="0" w:space="0" w:color="auto"/>
            <w:left w:val="none" w:sz="0" w:space="0" w:color="auto"/>
            <w:bottom w:val="none" w:sz="0" w:space="0" w:color="auto"/>
            <w:right w:val="none" w:sz="0" w:space="0" w:color="auto"/>
          </w:divBdr>
          <w:divsChild>
            <w:div w:id="16931256">
              <w:marLeft w:val="0"/>
              <w:marRight w:val="0"/>
              <w:marTop w:val="0"/>
              <w:marBottom w:val="0"/>
              <w:divBdr>
                <w:top w:val="none" w:sz="0" w:space="0" w:color="auto"/>
                <w:left w:val="none" w:sz="0" w:space="0" w:color="auto"/>
                <w:bottom w:val="none" w:sz="0" w:space="0" w:color="auto"/>
                <w:right w:val="none" w:sz="0" w:space="0" w:color="auto"/>
              </w:divBdr>
              <w:divsChild>
                <w:div w:id="3795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43044">
      <w:bodyDiv w:val="1"/>
      <w:marLeft w:val="0"/>
      <w:marRight w:val="0"/>
      <w:marTop w:val="0"/>
      <w:marBottom w:val="0"/>
      <w:divBdr>
        <w:top w:val="none" w:sz="0" w:space="0" w:color="auto"/>
        <w:left w:val="none" w:sz="0" w:space="0" w:color="auto"/>
        <w:bottom w:val="none" w:sz="0" w:space="0" w:color="auto"/>
        <w:right w:val="none" w:sz="0" w:space="0" w:color="auto"/>
      </w:divBdr>
    </w:div>
    <w:div w:id="723874575">
      <w:bodyDiv w:val="1"/>
      <w:marLeft w:val="0"/>
      <w:marRight w:val="0"/>
      <w:marTop w:val="0"/>
      <w:marBottom w:val="0"/>
      <w:divBdr>
        <w:top w:val="none" w:sz="0" w:space="0" w:color="auto"/>
        <w:left w:val="none" w:sz="0" w:space="0" w:color="auto"/>
        <w:bottom w:val="none" w:sz="0" w:space="0" w:color="auto"/>
        <w:right w:val="none" w:sz="0" w:space="0" w:color="auto"/>
      </w:divBdr>
    </w:div>
    <w:div w:id="739131627">
      <w:bodyDiv w:val="1"/>
      <w:marLeft w:val="0"/>
      <w:marRight w:val="0"/>
      <w:marTop w:val="0"/>
      <w:marBottom w:val="0"/>
      <w:divBdr>
        <w:top w:val="none" w:sz="0" w:space="0" w:color="auto"/>
        <w:left w:val="none" w:sz="0" w:space="0" w:color="auto"/>
        <w:bottom w:val="none" w:sz="0" w:space="0" w:color="auto"/>
        <w:right w:val="none" w:sz="0" w:space="0" w:color="auto"/>
      </w:divBdr>
    </w:div>
    <w:div w:id="786851370">
      <w:bodyDiv w:val="1"/>
      <w:marLeft w:val="0"/>
      <w:marRight w:val="0"/>
      <w:marTop w:val="0"/>
      <w:marBottom w:val="0"/>
      <w:divBdr>
        <w:top w:val="none" w:sz="0" w:space="0" w:color="auto"/>
        <w:left w:val="none" w:sz="0" w:space="0" w:color="auto"/>
        <w:bottom w:val="none" w:sz="0" w:space="0" w:color="auto"/>
        <w:right w:val="none" w:sz="0" w:space="0" w:color="auto"/>
      </w:divBdr>
      <w:divsChild>
        <w:div w:id="715852642">
          <w:marLeft w:val="0"/>
          <w:marRight w:val="0"/>
          <w:marTop w:val="0"/>
          <w:marBottom w:val="0"/>
          <w:divBdr>
            <w:top w:val="none" w:sz="0" w:space="0" w:color="auto"/>
            <w:left w:val="none" w:sz="0" w:space="0" w:color="auto"/>
            <w:bottom w:val="none" w:sz="0" w:space="0" w:color="auto"/>
            <w:right w:val="none" w:sz="0" w:space="0" w:color="auto"/>
          </w:divBdr>
          <w:divsChild>
            <w:div w:id="581524928">
              <w:marLeft w:val="0"/>
              <w:marRight w:val="0"/>
              <w:marTop w:val="0"/>
              <w:marBottom w:val="0"/>
              <w:divBdr>
                <w:top w:val="none" w:sz="0" w:space="0" w:color="auto"/>
                <w:left w:val="none" w:sz="0" w:space="0" w:color="auto"/>
                <w:bottom w:val="none" w:sz="0" w:space="0" w:color="auto"/>
                <w:right w:val="none" w:sz="0" w:space="0" w:color="auto"/>
              </w:divBdr>
              <w:divsChild>
                <w:div w:id="35850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137216">
      <w:bodyDiv w:val="1"/>
      <w:marLeft w:val="0"/>
      <w:marRight w:val="0"/>
      <w:marTop w:val="0"/>
      <w:marBottom w:val="0"/>
      <w:divBdr>
        <w:top w:val="none" w:sz="0" w:space="0" w:color="auto"/>
        <w:left w:val="none" w:sz="0" w:space="0" w:color="auto"/>
        <w:bottom w:val="none" w:sz="0" w:space="0" w:color="auto"/>
        <w:right w:val="none" w:sz="0" w:space="0" w:color="auto"/>
      </w:divBdr>
    </w:div>
    <w:div w:id="854226014">
      <w:bodyDiv w:val="1"/>
      <w:marLeft w:val="0"/>
      <w:marRight w:val="0"/>
      <w:marTop w:val="0"/>
      <w:marBottom w:val="0"/>
      <w:divBdr>
        <w:top w:val="none" w:sz="0" w:space="0" w:color="auto"/>
        <w:left w:val="none" w:sz="0" w:space="0" w:color="auto"/>
        <w:bottom w:val="none" w:sz="0" w:space="0" w:color="auto"/>
        <w:right w:val="none" w:sz="0" w:space="0" w:color="auto"/>
      </w:divBdr>
    </w:div>
    <w:div w:id="866405916">
      <w:bodyDiv w:val="1"/>
      <w:marLeft w:val="0"/>
      <w:marRight w:val="0"/>
      <w:marTop w:val="0"/>
      <w:marBottom w:val="0"/>
      <w:divBdr>
        <w:top w:val="none" w:sz="0" w:space="0" w:color="auto"/>
        <w:left w:val="none" w:sz="0" w:space="0" w:color="auto"/>
        <w:bottom w:val="none" w:sz="0" w:space="0" w:color="auto"/>
        <w:right w:val="none" w:sz="0" w:space="0" w:color="auto"/>
      </w:divBdr>
    </w:div>
    <w:div w:id="875045014">
      <w:bodyDiv w:val="1"/>
      <w:marLeft w:val="0"/>
      <w:marRight w:val="0"/>
      <w:marTop w:val="0"/>
      <w:marBottom w:val="0"/>
      <w:divBdr>
        <w:top w:val="none" w:sz="0" w:space="0" w:color="auto"/>
        <w:left w:val="none" w:sz="0" w:space="0" w:color="auto"/>
        <w:bottom w:val="none" w:sz="0" w:space="0" w:color="auto"/>
        <w:right w:val="none" w:sz="0" w:space="0" w:color="auto"/>
      </w:divBdr>
    </w:div>
    <w:div w:id="940379464">
      <w:bodyDiv w:val="1"/>
      <w:marLeft w:val="0"/>
      <w:marRight w:val="0"/>
      <w:marTop w:val="0"/>
      <w:marBottom w:val="0"/>
      <w:divBdr>
        <w:top w:val="none" w:sz="0" w:space="0" w:color="auto"/>
        <w:left w:val="none" w:sz="0" w:space="0" w:color="auto"/>
        <w:bottom w:val="none" w:sz="0" w:space="0" w:color="auto"/>
        <w:right w:val="none" w:sz="0" w:space="0" w:color="auto"/>
      </w:divBdr>
      <w:divsChild>
        <w:div w:id="1171026803">
          <w:marLeft w:val="0"/>
          <w:marRight w:val="0"/>
          <w:marTop w:val="0"/>
          <w:marBottom w:val="0"/>
          <w:divBdr>
            <w:top w:val="none" w:sz="0" w:space="0" w:color="auto"/>
            <w:left w:val="none" w:sz="0" w:space="0" w:color="auto"/>
            <w:bottom w:val="none" w:sz="0" w:space="0" w:color="auto"/>
            <w:right w:val="none" w:sz="0" w:space="0" w:color="auto"/>
          </w:divBdr>
          <w:divsChild>
            <w:div w:id="2049254047">
              <w:marLeft w:val="0"/>
              <w:marRight w:val="0"/>
              <w:marTop w:val="0"/>
              <w:marBottom w:val="0"/>
              <w:divBdr>
                <w:top w:val="none" w:sz="0" w:space="0" w:color="auto"/>
                <w:left w:val="none" w:sz="0" w:space="0" w:color="auto"/>
                <w:bottom w:val="none" w:sz="0" w:space="0" w:color="auto"/>
                <w:right w:val="none" w:sz="0" w:space="0" w:color="auto"/>
              </w:divBdr>
              <w:divsChild>
                <w:div w:id="12497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109075">
      <w:bodyDiv w:val="1"/>
      <w:marLeft w:val="0"/>
      <w:marRight w:val="0"/>
      <w:marTop w:val="0"/>
      <w:marBottom w:val="0"/>
      <w:divBdr>
        <w:top w:val="none" w:sz="0" w:space="0" w:color="auto"/>
        <w:left w:val="none" w:sz="0" w:space="0" w:color="auto"/>
        <w:bottom w:val="none" w:sz="0" w:space="0" w:color="auto"/>
        <w:right w:val="none" w:sz="0" w:space="0" w:color="auto"/>
      </w:divBdr>
      <w:divsChild>
        <w:div w:id="2093776359">
          <w:marLeft w:val="0"/>
          <w:marRight w:val="0"/>
          <w:marTop w:val="0"/>
          <w:marBottom w:val="0"/>
          <w:divBdr>
            <w:top w:val="none" w:sz="0" w:space="0" w:color="auto"/>
            <w:left w:val="none" w:sz="0" w:space="0" w:color="auto"/>
            <w:bottom w:val="none" w:sz="0" w:space="0" w:color="auto"/>
            <w:right w:val="none" w:sz="0" w:space="0" w:color="auto"/>
          </w:divBdr>
          <w:divsChild>
            <w:div w:id="4594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235010">
      <w:bodyDiv w:val="1"/>
      <w:marLeft w:val="0"/>
      <w:marRight w:val="0"/>
      <w:marTop w:val="0"/>
      <w:marBottom w:val="0"/>
      <w:divBdr>
        <w:top w:val="none" w:sz="0" w:space="0" w:color="auto"/>
        <w:left w:val="none" w:sz="0" w:space="0" w:color="auto"/>
        <w:bottom w:val="none" w:sz="0" w:space="0" w:color="auto"/>
        <w:right w:val="none" w:sz="0" w:space="0" w:color="auto"/>
      </w:divBdr>
    </w:div>
    <w:div w:id="993073207">
      <w:bodyDiv w:val="1"/>
      <w:marLeft w:val="0"/>
      <w:marRight w:val="0"/>
      <w:marTop w:val="0"/>
      <w:marBottom w:val="0"/>
      <w:divBdr>
        <w:top w:val="none" w:sz="0" w:space="0" w:color="auto"/>
        <w:left w:val="none" w:sz="0" w:space="0" w:color="auto"/>
        <w:bottom w:val="none" w:sz="0" w:space="0" w:color="auto"/>
        <w:right w:val="none" w:sz="0" w:space="0" w:color="auto"/>
      </w:divBdr>
    </w:div>
    <w:div w:id="1030301222">
      <w:bodyDiv w:val="1"/>
      <w:marLeft w:val="0"/>
      <w:marRight w:val="0"/>
      <w:marTop w:val="0"/>
      <w:marBottom w:val="0"/>
      <w:divBdr>
        <w:top w:val="none" w:sz="0" w:space="0" w:color="auto"/>
        <w:left w:val="none" w:sz="0" w:space="0" w:color="auto"/>
        <w:bottom w:val="none" w:sz="0" w:space="0" w:color="auto"/>
        <w:right w:val="none" w:sz="0" w:space="0" w:color="auto"/>
      </w:divBdr>
      <w:divsChild>
        <w:div w:id="1794397108">
          <w:marLeft w:val="0"/>
          <w:marRight w:val="0"/>
          <w:marTop w:val="0"/>
          <w:marBottom w:val="0"/>
          <w:divBdr>
            <w:top w:val="none" w:sz="0" w:space="0" w:color="auto"/>
            <w:left w:val="none" w:sz="0" w:space="0" w:color="auto"/>
            <w:bottom w:val="none" w:sz="0" w:space="0" w:color="auto"/>
            <w:right w:val="none" w:sz="0" w:space="0" w:color="auto"/>
          </w:divBdr>
          <w:divsChild>
            <w:div w:id="142503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31800">
      <w:bodyDiv w:val="1"/>
      <w:marLeft w:val="0"/>
      <w:marRight w:val="0"/>
      <w:marTop w:val="0"/>
      <w:marBottom w:val="0"/>
      <w:divBdr>
        <w:top w:val="none" w:sz="0" w:space="0" w:color="auto"/>
        <w:left w:val="none" w:sz="0" w:space="0" w:color="auto"/>
        <w:bottom w:val="none" w:sz="0" w:space="0" w:color="auto"/>
        <w:right w:val="none" w:sz="0" w:space="0" w:color="auto"/>
      </w:divBdr>
    </w:div>
    <w:div w:id="1224873455">
      <w:bodyDiv w:val="1"/>
      <w:marLeft w:val="0"/>
      <w:marRight w:val="0"/>
      <w:marTop w:val="0"/>
      <w:marBottom w:val="0"/>
      <w:divBdr>
        <w:top w:val="none" w:sz="0" w:space="0" w:color="auto"/>
        <w:left w:val="none" w:sz="0" w:space="0" w:color="auto"/>
        <w:bottom w:val="none" w:sz="0" w:space="0" w:color="auto"/>
        <w:right w:val="none" w:sz="0" w:space="0" w:color="auto"/>
      </w:divBdr>
      <w:divsChild>
        <w:div w:id="1583179191">
          <w:marLeft w:val="0"/>
          <w:marRight w:val="0"/>
          <w:marTop w:val="0"/>
          <w:marBottom w:val="0"/>
          <w:divBdr>
            <w:top w:val="none" w:sz="0" w:space="0" w:color="auto"/>
            <w:left w:val="none" w:sz="0" w:space="0" w:color="auto"/>
            <w:bottom w:val="none" w:sz="0" w:space="0" w:color="auto"/>
            <w:right w:val="none" w:sz="0" w:space="0" w:color="auto"/>
          </w:divBdr>
          <w:divsChild>
            <w:div w:id="424418659">
              <w:marLeft w:val="0"/>
              <w:marRight w:val="0"/>
              <w:marTop w:val="0"/>
              <w:marBottom w:val="0"/>
              <w:divBdr>
                <w:top w:val="none" w:sz="0" w:space="0" w:color="auto"/>
                <w:left w:val="none" w:sz="0" w:space="0" w:color="auto"/>
                <w:bottom w:val="none" w:sz="0" w:space="0" w:color="auto"/>
                <w:right w:val="none" w:sz="0" w:space="0" w:color="auto"/>
              </w:divBdr>
              <w:divsChild>
                <w:div w:id="83691815">
                  <w:marLeft w:val="0"/>
                  <w:marRight w:val="0"/>
                  <w:marTop w:val="0"/>
                  <w:marBottom w:val="0"/>
                  <w:divBdr>
                    <w:top w:val="none" w:sz="0" w:space="0" w:color="auto"/>
                    <w:left w:val="none" w:sz="0" w:space="0" w:color="auto"/>
                    <w:bottom w:val="none" w:sz="0" w:space="0" w:color="auto"/>
                    <w:right w:val="none" w:sz="0" w:space="0" w:color="auto"/>
                  </w:divBdr>
                  <w:divsChild>
                    <w:div w:id="23851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374209">
      <w:bodyDiv w:val="1"/>
      <w:marLeft w:val="0"/>
      <w:marRight w:val="0"/>
      <w:marTop w:val="0"/>
      <w:marBottom w:val="0"/>
      <w:divBdr>
        <w:top w:val="none" w:sz="0" w:space="0" w:color="auto"/>
        <w:left w:val="none" w:sz="0" w:space="0" w:color="auto"/>
        <w:bottom w:val="none" w:sz="0" w:space="0" w:color="auto"/>
        <w:right w:val="none" w:sz="0" w:space="0" w:color="auto"/>
      </w:divBdr>
      <w:divsChild>
        <w:div w:id="686253702">
          <w:marLeft w:val="0"/>
          <w:marRight w:val="0"/>
          <w:marTop w:val="0"/>
          <w:marBottom w:val="0"/>
          <w:divBdr>
            <w:top w:val="none" w:sz="0" w:space="0" w:color="auto"/>
            <w:left w:val="none" w:sz="0" w:space="0" w:color="auto"/>
            <w:bottom w:val="none" w:sz="0" w:space="0" w:color="auto"/>
            <w:right w:val="none" w:sz="0" w:space="0" w:color="auto"/>
          </w:divBdr>
          <w:divsChild>
            <w:div w:id="17230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330">
      <w:bodyDiv w:val="1"/>
      <w:marLeft w:val="0"/>
      <w:marRight w:val="0"/>
      <w:marTop w:val="0"/>
      <w:marBottom w:val="0"/>
      <w:divBdr>
        <w:top w:val="none" w:sz="0" w:space="0" w:color="auto"/>
        <w:left w:val="none" w:sz="0" w:space="0" w:color="auto"/>
        <w:bottom w:val="none" w:sz="0" w:space="0" w:color="auto"/>
        <w:right w:val="none" w:sz="0" w:space="0" w:color="auto"/>
      </w:divBdr>
    </w:div>
    <w:div w:id="1277444172">
      <w:bodyDiv w:val="1"/>
      <w:marLeft w:val="0"/>
      <w:marRight w:val="0"/>
      <w:marTop w:val="0"/>
      <w:marBottom w:val="0"/>
      <w:divBdr>
        <w:top w:val="none" w:sz="0" w:space="0" w:color="auto"/>
        <w:left w:val="none" w:sz="0" w:space="0" w:color="auto"/>
        <w:bottom w:val="none" w:sz="0" w:space="0" w:color="auto"/>
        <w:right w:val="none" w:sz="0" w:space="0" w:color="auto"/>
      </w:divBdr>
    </w:div>
    <w:div w:id="1359087969">
      <w:bodyDiv w:val="1"/>
      <w:marLeft w:val="0"/>
      <w:marRight w:val="0"/>
      <w:marTop w:val="0"/>
      <w:marBottom w:val="0"/>
      <w:divBdr>
        <w:top w:val="none" w:sz="0" w:space="0" w:color="auto"/>
        <w:left w:val="none" w:sz="0" w:space="0" w:color="auto"/>
        <w:bottom w:val="none" w:sz="0" w:space="0" w:color="auto"/>
        <w:right w:val="none" w:sz="0" w:space="0" w:color="auto"/>
      </w:divBdr>
      <w:divsChild>
        <w:div w:id="1219706619">
          <w:marLeft w:val="0"/>
          <w:marRight w:val="0"/>
          <w:marTop w:val="0"/>
          <w:marBottom w:val="0"/>
          <w:divBdr>
            <w:top w:val="none" w:sz="0" w:space="0" w:color="auto"/>
            <w:left w:val="none" w:sz="0" w:space="0" w:color="auto"/>
            <w:bottom w:val="none" w:sz="0" w:space="0" w:color="auto"/>
            <w:right w:val="none" w:sz="0" w:space="0" w:color="auto"/>
          </w:divBdr>
          <w:divsChild>
            <w:div w:id="244802072">
              <w:marLeft w:val="0"/>
              <w:marRight w:val="0"/>
              <w:marTop w:val="0"/>
              <w:marBottom w:val="0"/>
              <w:divBdr>
                <w:top w:val="none" w:sz="0" w:space="0" w:color="auto"/>
                <w:left w:val="none" w:sz="0" w:space="0" w:color="auto"/>
                <w:bottom w:val="none" w:sz="0" w:space="0" w:color="auto"/>
                <w:right w:val="none" w:sz="0" w:space="0" w:color="auto"/>
              </w:divBdr>
              <w:divsChild>
                <w:div w:id="12053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855082">
      <w:bodyDiv w:val="1"/>
      <w:marLeft w:val="0"/>
      <w:marRight w:val="0"/>
      <w:marTop w:val="0"/>
      <w:marBottom w:val="0"/>
      <w:divBdr>
        <w:top w:val="none" w:sz="0" w:space="0" w:color="auto"/>
        <w:left w:val="none" w:sz="0" w:space="0" w:color="auto"/>
        <w:bottom w:val="none" w:sz="0" w:space="0" w:color="auto"/>
        <w:right w:val="none" w:sz="0" w:space="0" w:color="auto"/>
      </w:divBdr>
    </w:div>
    <w:div w:id="1487547759">
      <w:bodyDiv w:val="1"/>
      <w:marLeft w:val="0"/>
      <w:marRight w:val="0"/>
      <w:marTop w:val="0"/>
      <w:marBottom w:val="0"/>
      <w:divBdr>
        <w:top w:val="none" w:sz="0" w:space="0" w:color="auto"/>
        <w:left w:val="none" w:sz="0" w:space="0" w:color="auto"/>
        <w:bottom w:val="none" w:sz="0" w:space="0" w:color="auto"/>
        <w:right w:val="none" w:sz="0" w:space="0" w:color="auto"/>
      </w:divBdr>
    </w:div>
    <w:div w:id="1494876751">
      <w:bodyDiv w:val="1"/>
      <w:marLeft w:val="0"/>
      <w:marRight w:val="0"/>
      <w:marTop w:val="0"/>
      <w:marBottom w:val="0"/>
      <w:divBdr>
        <w:top w:val="none" w:sz="0" w:space="0" w:color="auto"/>
        <w:left w:val="none" w:sz="0" w:space="0" w:color="auto"/>
        <w:bottom w:val="none" w:sz="0" w:space="0" w:color="auto"/>
        <w:right w:val="none" w:sz="0" w:space="0" w:color="auto"/>
      </w:divBdr>
    </w:div>
    <w:div w:id="1602371810">
      <w:bodyDiv w:val="1"/>
      <w:marLeft w:val="0"/>
      <w:marRight w:val="0"/>
      <w:marTop w:val="0"/>
      <w:marBottom w:val="0"/>
      <w:divBdr>
        <w:top w:val="none" w:sz="0" w:space="0" w:color="auto"/>
        <w:left w:val="none" w:sz="0" w:space="0" w:color="auto"/>
        <w:bottom w:val="none" w:sz="0" w:space="0" w:color="auto"/>
        <w:right w:val="none" w:sz="0" w:space="0" w:color="auto"/>
      </w:divBdr>
    </w:div>
    <w:div w:id="1612391628">
      <w:bodyDiv w:val="1"/>
      <w:marLeft w:val="0"/>
      <w:marRight w:val="0"/>
      <w:marTop w:val="0"/>
      <w:marBottom w:val="0"/>
      <w:divBdr>
        <w:top w:val="none" w:sz="0" w:space="0" w:color="auto"/>
        <w:left w:val="none" w:sz="0" w:space="0" w:color="auto"/>
        <w:bottom w:val="none" w:sz="0" w:space="0" w:color="auto"/>
        <w:right w:val="none" w:sz="0" w:space="0" w:color="auto"/>
      </w:divBdr>
    </w:div>
    <w:div w:id="1617055371">
      <w:bodyDiv w:val="1"/>
      <w:marLeft w:val="0"/>
      <w:marRight w:val="0"/>
      <w:marTop w:val="0"/>
      <w:marBottom w:val="0"/>
      <w:divBdr>
        <w:top w:val="none" w:sz="0" w:space="0" w:color="auto"/>
        <w:left w:val="none" w:sz="0" w:space="0" w:color="auto"/>
        <w:bottom w:val="none" w:sz="0" w:space="0" w:color="auto"/>
        <w:right w:val="none" w:sz="0" w:space="0" w:color="auto"/>
      </w:divBdr>
    </w:div>
    <w:div w:id="1631938759">
      <w:bodyDiv w:val="1"/>
      <w:marLeft w:val="0"/>
      <w:marRight w:val="0"/>
      <w:marTop w:val="0"/>
      <w:marBottom w:val="0"/>
      <w:divBdr>
        <w:top w:val="none" w:sz="0" w:space="0" w:color="auto"/>
        <w:left w:val="none" w:sz="0" w:space="0" w:color="auto"/>
        <w:bottom w:val="none" w:sz="0" w:space="0" w:color="auto"/>
        <w:right w:val="none" w:sz="0" w:space="0" w:color="auto"/>
      </w:divBdr>
      <w:divsChild>
        <w:div w:id="2121949126">
          <w:marLeft w:val="0"/>
          <w:marRight w:val="0"/>
          <w:marTop w:val="0"/>
          <w:marBottom w:val="0"/>
          <w:divBdr>
            <w:top w:val="none" w:sz="0" w:space="0" w:color="auto"/>
            <w:left w:val="none" w:sz="0" w:space="0" w:color="auto"/>
            <w:bottom w:val="none" w:sz="0" w:space="0" w:color="auto"/>
            <w:right w:val="none" w:sz="0" w:space="0" w:color="auto"/>
          </w:divBdr>
          <w:divsChild>
            <w:div w:id="1609314117">
              <w:marLeft w:val="0"/>
              <w:marRight w:val="0"/>
              <w:marTop w:val="0"/>
              <w:marBottom w:val="0"/>
              <w:divBdr>
                <w:top w:val="none" w:sz="0" w:space="0" w:color="auto"/>
                <w:left w:val="none" w:sz="0" w:space="0" w:color="auto"/>
                <w:bottom w:val="none" w:sz="0" w:space="0" w:color="auto"/>
                <w:right w:val="none" w:sz="0" w:space="0" w:color="auto"/>
              </w:divBdr>
              <w:divsChild>
                <w:div w:id="156776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515751">
      <w:bodyDiv w:val="1"/>
      <w:marLeft w:val="0"/>
      <w:marRight w:val="0"/>
      <w:marTop w:val="0"/>
      <w:marBottom w:val="0"/>
      <w:divBdr>
        <w:top w:val="none" w:sz="0" w:space="0" w:color="auto"/>
        <w:left w:val="none" w:sz="0" w:space="0" w:color="auto"/>
        <w:bottom w:val="none" w:sz="0" w:space="0" w:color="auto"/>
        <w:right w:val="none" w:sz="0" w:space="0" w:color="auto"/>
      </w:divBdr>
      <w:divsChild>
        <w:div w:id="2061325412">
          <w:marLeft w:val="0"/>
          <w:marRight w:val="0"/>
          <w:marTop w:val="0"/>
          <w:marBottom w:val="0"/>
          <w:divBdr>
            <w:top w:val="single" w:sz="2" w:space="0" w:color="D9D9E3"/>
            <w:left w:val="single" w:sz="2" w:space="0" w:color="D9D9E3"/>
            <w:bottom w:val="single" w:sz="2" w:space="0" w:color="D9D9E3"/>
            <w:right w:val="single" w:sz="2" w:space="0" w:color="D9D9E3"/>
          </w:divBdr>
          <w:divsChild>
            <w:div w:id="1187602625">
              <w:marLeft w:val="0"/>
              <w:marRight w:val="0"/>
              <w:marTop w:val="0"/>
              <w:marBottom w:val="0"/>
              <w:divBdr>
                <w:top w:val="single" w:sz="2" w:space="0" w:color="D9D9E3"/>
                <w:left w:val="single" w:sz="2" w:space="0" w:color="D9D9E3"/>
                <w:bottom w:val="single" w:sz="2" w:space="0" w:color="D9D9E3"/>
                <w:right w:val="single" w:sz="2" w:space="0" w:color="D9D9E3"/>
              </w:divBdr>
            </w:div>
            <w:div w:id="15817176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7278147">
          <w:marLeft w:val="0"/>
          <w:marRight w:val="0"/>
          <w:marTop w:val="0"/>
          <w:marBottom w:val="0"/>
          <w:divBdr>
            <w:top w:val="single" w:sz="2" w:space="0" w:color="D9D9E3"/>
            <w:left w:val="single" w:sz="2" w:space="0" w:color="D9D9E3"/>
            <w:bottom w:val="single" w:sz="2" w:space="0" w:color="D9D9E3"/>
            <w:right w:val="single" w:sz="2" w:space="0" w:color="D9D9E3"/>
          </w:divBdr>
          <w:divsChild>
            <w:div w:id="118038449">
              <w:marLeft w:val="0"/>
              <w:marRight w:val="0"/>
              <w:marTop w:val="0"/>
              <w:marBottom w:val="0"/>
              <w:divBdr>
                <w:top w:val="single" w:sz="2" w:space="0" w:color="D9D9E3"/>
                <w:left w:val="single" w:sz="2" w:space="0" w:color="D9D9E3"/>
                <w:bottom w:val="single" w:sz="2" w:space="0" w:color="D9D9E3"/>
                <w:right w:val="single" w:sz="2" w:space="0" w:color="D9D9E3"/>
              </w:divBdr>
            </w:div>
            <w:div w:id="15425227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303450">
          <w:marLeft w:val="0"/>
          <w:marRight w:val="0"/>
          <w:marTop w:val="0"/>
          <w:marBottom w:val="0"/>
          <w:divBdr>
            <w:top w:val="single" w:sz="2" w:space="0" w:color="D9D9E3"/>
            <w:left w:val="single" w:sz="2" w:space="0" w:color="D9D9E3"/>
            <w:bottom w:val="single" w:sz="2" w:space="0" w:color="D9D9E3"/>
            <w:right w:val="single" w:sz="2" w:space="0" w:color="D9D9E3"/>
          </w:divBdr>
          <w:divsChild>
            <w:div w:id="1785660359">
              <w:marLeft w:val="0"/>
              <w:marRight w:val="0"/>
              <w:marTop w:val="0"/>
              <w:marBottom w:val="0"/>
              <w:divBdr>
                <w:top w:val="single" w:sz="2" w:space="0" w:color="D9D9E3"/>
                <w:left w:val="single" w:sz="2" w:space="0" w:color="D9D9E3"/>
                <w:bottom w:val="single" w:sz="2" w:space="0" w:color="D9D9E3"/>
                <w:right w:val="single" w:sz="2" w:space="0" w:color="D9D9E3"/>
              </w:divBdr>
            </w:div>
            <w:div w:id="1822039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7479419">
          <w:marLeft w:val="0"/>
          <w:marRight w:val="0"/>
          <w:marTop w:val="0"/>
          <w:marBottom w:val="0"/>
          <w:divBdr>
            <w:top w:val="single" w:sz="2" w:space="0" w:color="D9D9E3"/>
            <w:left w:val="single" w:sz="2" w:space="0" w:color="D9D9E3"/>
            <w:bottom w:val="single" w:sz="2" w:space="0" w:color="D9D9E3"/>
            <w:right w:val="single" w:sz="2" w:space="0" w:color="D9D9E3"/>
          </w:divBdr>
          <w:divsChild>
            <w:div w:id="1511261353">
              <w:marLeft w:val="0"/>
              <w:marRight w:val="0"/>
              <w:marTop w:val="0"/>
              <w:marBottom w:val="0"/>
              <w:divBdr>
                <w:top w:val="single" w:sz="2" w:space="0" w:color="D9D9E3"/>
                <w:left w:val="single" w:sz="2" w:space="0" w:color="D9D9E3"/>
                <w:bottom w:val="single" w:sz="2" w:space="0" w:color="D9D9E3"/>
                <w:right w:val="single" w:sz="2" w:space="0" w:color="D9D9E3"/>
              </w:divBdr>
            </w:div>
            <w:div w:id="1630353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5901729">
          <w:marLeft w:val="0"/>
          <w:marRight w:val="0"/>
          <w:marTop w:val="0"/>
          <w:marBottom w:val="0"/>
          <w:divBdr>
            <w:top w:val="single" w:sz="2" w:space="0" w:color="D9D9E3"/>
            <w:left w:val="single" w:sz="2" w:space="0" w:color="D9D9E3"/>
            <w:bottom w:val="single" w:sz="2" w:space="0" w:color="D9D9E3"/>
            <w:right w:val="single" w:sz="2" w:space="0" w:color="D9D9E3"/>
          </w:divBdr>
          <w:divsChild>
            <w:div w:id="1967928680">
              <w:marLeft w:val="0"/>
              <w:marRight w:val="0"/>
              <w:marTop w:val="0"/>
              <w:marBottom w:val="0"/>
              <w:divBdr>
                <w:top w:val="single" w:sz="2" w:space="0" w:color="D9D9E3"/>
                <w:left w:val="single" w:sz="2" w:space="0" w:color="D9D9E3"/>
                <w:bottom w:val="single" w:sz="2" w:space="0" w:color="D9D9E3"/>
                <w:right w:val="single" w:sz="2" w:space="0" w:color="D9D9E3"/>
              </w:divBdr>
            </w:div>
            <w:div w:id="1632899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66021087">
          <w:marLeft w:val="0"/>
          <w:marRight w:val="0"/>
          <w:marTop w:val="0"/>
          <w:marBottom w:val="0"/>
          <w:divBdr>
            <w:top w:val="single" w:sz="2" w:space="0" w:color="D9D9E3"/>
            <w:left w:val="single" w:sz="2" w:space="0" w:color="D9D9E3"/>
            <w:bottom w:val="single" w:sz="2" w:space="0" w:color="D9D9E3"/>
            <w:right w:val="single" w:sz="2" w:space="0" w:color="D9D9E3"/>
          </w:divBdr>
          <w:divsChild>
            <w:div w:id="1528836472">
              <w:marLeft w:val="0"/>
              <w:marRight w:val="0"/>
              <w:marTop w:val="0"/>
              <w:marBottom w:val="0"/>
              <w:divBdr>
                <w:top w:val="single" w:sz="2" w:space="0" w:color="D9D9E3"/>
                <w:left w:val="single" w:sz="2" w:space="0" w:color="D9D9E3"/>
                <w:bottom w:val="single" w:sz="2" w:space="0" w:color="D9D9E3"/>
                <w:right w:val="single" w:sz="2" w:space="0" w:color="D9D9E3"/>
              </w:divBdr>
            </w:div>
            <w:div w:id="1654597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37643691">
      <w:bodyDiv w:val="1"/>
      <w:marLeft w:val="0"/>
      <w:marRight w:val="0"/>
      <w:marTop w:val="0"/>
      <w:marBottom w:val="0"/>
      <w:divBdr>
        <w:top w:val="none" w:sz="0" w:space="0" w:color="auto"/>
        <w:left w:val="none" w:sz="0" w:space="0" w:color="auto"/>
        <w:bottom w:val="none" w:sz="0" w:space="0" w:color="auto"/>
        <w:right w:val="none" w:sz="0" w:space="0" w:color="auto"/>
      </w:divBdr>
    </w:div>
    <w:div w:id="1693993814">
      <w:bodyDiv w:val="1"/>
      <w:marLeft w:val="0"/>
      <w:marRight w:val="0"/>
      <w:marTop w:val="0"/>
      <w:marBottom w:val="0"/>
      <w:divBdr>
        <w:top w:val="none" w:sz="0" w:space="0" w:color="auto"/>
        <w:left w:val="none" w:sz="0" w:space="0" w:color="auto"/>
        <w:bottom w:val="none" w:sz="0" w:space="0" w:color="auto"/>
        <w:right w:val="none" w:sz="0" w:space="0" w:color="auto"/>
      </w:divBdr>
      <w:divsChild>
        <w:div w:id="1665547067">
          <w:marLeft w:val="0"/>
          <w:marRight w:val="0"/>
          <w:marTop w:val="0"/>
          <w:marBottom w:val="0"/>
          <w:divBdr>
            <w:top w:val="none" w:sz="0" w:space="0" w:color="auto"/>
            <w:left w:val="none" w:sz="0" w:space="0" w:color="auto"/>
            <w:bottom w:val="none" w:sz="0" w:space="0" w:color="auto"/>
            <w:right w:val="none" w:sz="0" w:space="0" w:color="auto"/>
          </w:divBdr>
          <w:divsChild>
            <w:div w:id="836388564">
              <w:marLeft w:val="0"/>
              <w:marRight w:val="0"/>
              <w:marTop w:val="0"/>
              <w:marBottom w:val="0"/>
              <w:divBdr>
                <w:top w:val="none" w:sz="0" w:space="0" w:color="auto"/>
                <w:left w:val="none" w:sz="0" w:space="0" w:color="auto"/>
                <w:bottom w:val="none" w:sz="0" w:space="0" w:color="auto"/>
                <w:right w:val="none" w:sz="0" w:space="0" w:color="auto"/>
              </w:divBdr>
              <w:divsChild>
                <w:div w:id="72661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997431">
      <w:bodyDiv w:val="1"/>
      <w:marLeft w:val="0"/>
      <w:marRight w:val="0"/>
      <w:marTop w:val="0"/>
      <w:marBottom w:val="0"/>
      <w:divBdr>
        <w:top w:val="none" w:sz="0" w:space="0" w:color="auto"/>
        <w:left w:val="none" w:sz="0" w:space="0" w:color="auto"/>
        <w:bottom w:val="none" w:sz="0" w:space="0" w:color="auto"/>
        <w:right w:val="none" w:sz="0" w:space="0" w:color="auto"/>
      </w:divBdr>
      <w:divsChild>
        <w:div w:id="240602447">
          <w:marLeft w:val="0"/>
          <w:marRight w:val="0"/>
          <w:marTop w:val="0"/>
          <w:marBottom w:val="0"/>
          <w:divBdr>
            <w:top w:val="none" w:sz="0" w:space="0" w:color="auto"/>
            <w:left w:val="none" w:sz="0" w:space="0" w:color="auto"/>
            <w:bottom w:val="none" w:sz="0" w:space="0" w:color="auto"/>
            <w:right w:val="none" w:sz="0" w:space="0" w:color="auto"/>
          </w:divBdr>
          <w:divsChild>
            <w:div w:id="630553546">
              <w:marLeft w:val="0"/>
              <w:marRight w:val="0"/>
              <w:marTop w:val="0"/>
              <w:marBottom w:val="0"/>
              <w:divBdr>
                <w:top w:val="none" w:sz="0" w:space="0" w:color="auto"/>
                <w:left w:val="none" w:sz="0" w:space="0" w:color="auto"/>
                <w:bottom w:val="none" w:sz="0" w:space="0" w:color="auto"/>
                <w:right w:val="none" w:sz="0" w:space="0" w:color="auto"/>
              </w:divBdr>
            </w:div>
            <w:div w:id="308169316">
              <w:marLeft w:val="0"/>
              <w:marRight w:val="0"/>
              <w:marTop w:val="0"/>
              <w:marBottom w:val="0"/>
              <w:divBdr>
                <w:top w:val="none" w:sz="0" w:space="0" w:color="auto"/>
                <w:left w:val="none" w:sz="0" w:space="0" w:color="auto"/>
                <w:bottom w:val="none" w:sz="0" w:space="0" w:color="auto"/>
                <w:right w:val="none" w:sz="0" w:space="0" w:color="auto"/>
              </w:divBdr>
            </w:div>
            <w:div w:id="1767337385">
              <w:marLeft w:val="0"/>
              <w:marRight w:val="0"/>
              <w:marTop w:val="0"/>
              <w:marBottom w:val="0"/>
              <w:divBdr>
                <w:top w:val="none" w:sz="0" w:space="0" w:color="auto"/>
                <w:left w:val="none" w:sz="0" w:space="0" w:color="auto"/>
                <w:bottom w:val="none" w:sz="0" w:space="0" w:color="auto"/>
                <w:right w:val="none" w:sz="0" w:space="0" w:color="auto"/>
              </w:divBdr>
            </w:div>
            <w:div w:id="481895178">
              <w:marLeft w:val="0"/>
              <w:marRight w:val="0"/>
              <w:marTop w:val="0"/>
              <w:marBottom w:val="0"/>
              <w:divBdr>
                <w:top w:val="none" w:sz="0" w:space="0" w:color="auto"/>
                <w:left w:val="none" w:sz="0" w:space="0" w:color="auto"/>
                <w:bottom w:val="none" w:sz="0" w:space="0" w:color="auto"/>
                <w:right w:val="none" w:sz="0" w:space="0" w:color="auto"/>
              </w:divBdr>
            </w:div>
            <w:div w:id="1323119828">
              <w:marLeft w:val="0"/>
              <w:marRight w:val="0"/>
              <w:marTop w:val="0"/>
              <w:marBottom w:val="0"/>
              <w:divBdr>
                <w:top w:val="none" w:sz="0" w:space="0" w:color="auto"/>
                <w:left w:val="none" w:sz="0" w:space="0" w:color="auto"/>
                <w:bottom w:val="none" w:sz="0" w:space="0" w:color="auto"/>
                <w:right w:val="none" w:sz="0" w:space="0" w:color="auto"/>
              </w:divBdr>
            </w:div>
            <w:div w:id="1283270510">
              <w:marLeft w:val="0"/>
              <w:marRight w:val="0"/>
              <w:marTop w:val="0"/>
              <w:marBottom w:val="0"/>
              <w:divBdr>
                <w:top w:val="none" w:sz="0" w:space="0" w:color="auto"/>
                <w:left w:val="none" w:sz="0" w:space="0" w:color="auto"/>
                <w:bottom w:val="none" w:sz="0" w:space="0" w:color="auto"/>
                <w:right w:val="none" w:sz="0" w:space="0" w:color="auto"/>
              </w:divBdr>
            </w:div>
            <w:div w:id="1016619633">
              <w:marLeft w:val="0"/>
              <w:marRight w:val="0"/>
              <w:marTop w:val="0"/>
              <w:marBottom w:val="0"/>
              <w:divBdr>
                <w:top w:val="none" w:sz="0" w:space="0" w:color="auto"/>
                <w:left w:val="none" w:sz="0" w:space="0" w:color="auto"/>
                <w:bottom w:val="none" w:sz="0" w:space="0" w:color="auto"/>
                <w:right w:val="none" w:sz="0" w:space="0" w:color="auto"/>
              </w:divBdr>
            </w:div>
            <w:div w:id="506605208">
              <w:marLeft w:val="0"/>
              <w:marRight w:val="0"/>
              <w:marTop w:val="0"/>
              <w:marBottom w:val="0"/>
              <w:divBdr>
                <w:top w:val="none" w:sz="0" w:space="0" w:color="auto"/>
                <w:left w:val="none" w:sz="0" w:space="0" w:color="auto"/>
                <w:bottom w:val="none" w:sz="0" w:space="0" w:color="auto"/>
                <w:right w:val="none" w:sz="0" w:space="0" w:color="auto"/>
              </w:divBdr>
            </w:div>
            <w:div w:id="124811573">
              <w:marLeft w:val="0"/>
              <w:marRight w:val="0"/>
              <w:marTop w:val="0"/>
              <w:marBottom w:val="0"/>
              <w:divBdr>
                <w:top w:val="none" w:sz="0" w:space="0" w:color="auto"/>
                <w:left w:val="none" w:sz="0" w:space="0" w:color="auto"/>
                <w:bottom w:val="none" w:sz="0" w:space="0" w:color="auto"/>
                <w:right w:val="none" w:sz="0" w:space="0" w:color="auto"/>
              </w:divBdr>
            </w:div>
            <w:div w:id="395586364">
              <w:marLeft w:val="0"/>
              <w:marRight w:val="0"/>
              <w:marTop w:val="0"/>
              <w:marBottom w:val="0"/>
              <w:divBdr>
                <w:top w:val="none" w:sz="0" w:space="0" w:color="auto"/>
                <w:left w:val="none" w:sz="0" w:space="0" w:color="auto"/>
                <w:bottom w:val="none" w:sz="0" w:space="0" w:color="auto"/>
                <w:right w:val="none" w:sz="0" w:space="0" w:color="auto"/>
              </w:divBdr>
            </w:div>
            <w:div w:id="633754923">
              <w:marLeft w:val="0"/>
              <w:marRight w:val="0"/>
              <w:marTop w:val="0"/>
              <w:marBottom w:val="0"/>
              <w:divBdr>
                <w:top w:val="none" w:sz="0" w:space="0" w:color="auto"/>
                <w:left w:val="none" w:sz="0" w:space="0" w:color="auto"/>
                <w:bottom w:val="none" w:sz="0" w:space="0" w:color="auto"/>
                <w:right w:val="none" w:sz="0" w:space="0" w:color="auto"/>
              </w:divBdr>
            </w:div>
            <w:div w:id="1907494905">
              <w:marLeft w:val="0"/>
              <w:marRight w:val="0"/>
              <w:marTop w:val="0"/>
              <w:marBottom w:val="0"/>
              <w:divBdr>
                <w:top w:val="none" w:sz="0" w:space="0" w:color="auto"/>
                <w:left w:val="none" w:sz="0" w:space="0" w:color="auto"/>
                <w:bottom w:val="none" w:sz="0" w:space="0" w:color="auto"/>
                <w:right w:val="none" w:sz="0" w:space="0" w:color="auto"/>
              </w:divBdr>
            </w:div>
            <w:div w:id="1293756395">
              <w:marLeft w:val="0"/>
              <w:marRight w:val="0"/>
              <w:marTop w:val="0"/>
              <w:marBottom w:val="0"/>
              <w:divBdr>
                <w:top w:val="none" w:sz="0" w:space="0" w:color="auto"/>
                <w:left w:val="none" w:sz="0" w:space="0" w:color="auto"/>
                <w:bottom w:val="none" w:sz="0" w:space="0" w:color="auto"/>
                <w:right w:val="none" w:sz="0" w:space="0" w:color="auto"/>
              </w:divBdr>
            </w:div>
            <w:div w:id="1975867603">
              <w:marLeft w:val="0"/>
              <w:marRight w:val="0"/>
              <w:marTop w:val="0"/>
              <w:marBottom w:val="0"/>
              <w:divBdr>
                <w:top w:val="none" w:sz="0" w:space="0" w:color="auto"/>
                <w:left w:val="none" w:sz="0" w:space="0" w:color="auto"/>
                <w:bottom w:val="none" w:sz="0" w:space="0" w:color="auto"/>
                <w:right w:val="none" w:sz="0" w:space="0" w:color="auto"/>
              </w:divBdr>
            </w:div>
            <w:div w:id="900679716">
              <w:marLeft w:val="0"/>
              <w:marRight w:val="0"/>
              <w:marTop w:val="0"/>
              <w:marBottom w:val="0"/>
              <w:divBdr>
                <w:top w:val="none" w:sz="0" w:space="0" w:color="auto"/>
                <w:left w:val="none" w:sz="0" w:space="0" w:color="auto"/>
                <w:bottom w:val="none" w:sz="0" w:space="0" w:color="auto"/>
                <w:right w:val="none" w:sz="0" w:space="0" w:color="auto"/>
              </w:divBdr>
            </w:div>
            <w:div w:id="70595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90912">
      <w:bodyDiv w:val="1"/>
      <w:marLeft w:val="0"/>
      <w:marRight w:val="0"/>
      <w:marTop w:val="0"/>
      <w:marBottom w:val="0"/>
      <w:divBdr>
        <w:top w:val="none" w:sz="0" w:space="0" w:color="auto"/>
        <w:left w:val="none" w:sz="0" w:space="0" w:color="auto"/>
        <w:bottom w:val="none" w:sz="0" w:space="0" w:color="auto"/>
        <w:right w:val="none" w:sz="0" w:space="0" w:color="auto"/>
      </w:divBdr>
      <w:divsChild>
        <w:div w:id="1035035838">
          <w:marLeft w:val="0"/>
          <w:marRight w:val="0"/>
          <w:marTop w:val="0"/>
          <w:marBottom w:val="0"/>
          <w:divBdr>
            <w:top w:val="single" w:sz="2" w:space="0" w:color="auto"/>
            <w:left w:val="single" w:sz="2" w:space="0" w:color="auto"/>
            <w:bottom w:val="single" w:sz="6" w:space="0" w:color="auto"/>
            <w:right w:val="single" w:sz="2" w:space="0" w:color="auto"/>
          </w:divBdr>
          <w:divsChild>
            <w:div w:id="2095783576">
              <w:marLeft w:val="0"/>
              <w:marRight w:val="0"/>
              <w:marTop w:val="100"/>
              <w:marBottom w:val="100"/>
              <w:divBdr>
                <w:top w:val="single" w:sz="2" w:space="0" w:color="D9D9E3"/>
                <w:left w:val="single" w:sz="2" w:space="0" w:color="D9D9E3"/>
                <w:bottom w:val="single" w:sz="2" w:space="0" w:color="D9D9E3"/>
                <w:right w:val="single" w:sz="2" w:space="0" w:color="D9D9E3"/>
              </w:divBdr>
              <w:divsChild>
                <w:div w:id="513693515">
                  <w:marLeft w:val="0"/>
                  <w:marRight w:val="0"/>
                  <w:marTop w:val="0"/>
                  <w:marBottom w:val="0"/>
                  <w:divBdr>
                    <w:top w:val="single" w:sz="2" w:space="0" w:color="D9D9E3"/>
                    <w:left w:val="single" w:sz="2" w:space="0" w:color="D9D9E3"/>
                    <w:bottom w:val="single" w:sz="2" w:space="0" w:color="D9D9E3"/>
                    <w:right w:val="single" w:sz="2" w:space="0" w:color="D9D9E3"/>
                  </w:divBdr>
                  <w:divsChild>
                    <w:div w:id="942147895">
                      <w:marLeft w:val="0"/>
                      <w:marRight w:val="0"/>
                      <w:marTop w:val="0"/>
                      <w:marBottom w:val="0"/>
                      <w:divBdr>
                        <w:top w:val="single" w:sz="2" w:space="0" w:color="D9D9E3"/>
                        <w:left w:val="single" w:sz="2" w:space="0" w:color="D9D9E3"/>
                        <w:bottom w:val="single" w:sz="2" w:space="0" w:color="D9D9E3"/>
                        <w:right w:val="single" w:sz="2" w:space="0" w:color="D9D9E3"/>
                      </w:divBdr>
                      <w:divsChild>
                        <w:div w:id="1026057621">
                          <w:marLeft w:val="0"/>
                          <w:marRight w:val="0"/>
                          <w:marTop w:val="0"/>
                          <w:marBottom w:val="0"/>
                          <w:divBdr>
                            <w:top w:val="single" w:sz="2" w:space="0" w:color="D9D9E3"/>
                            <w:left w:val="single" w:sz="2" w:space="0" w:color="D9D9E3"/>
                            <w:bottom w:val="single" w:sz="2" w:space="0" w:color="D9D9E3"/>
                            <w:right w:val="single" w:sz="2" w:space="0" w:color="D9D9E3"/>
                          </w:divBdr>
                          <w:divsChild>
                            <w:div w:id="8985886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6456789">
      <w:bodyDiv w:val="1"/>
      <w:marLeft w:val="0"/>
      <w:marRight w:val="0"/>
      <w:marTop w:val="0"/>
      <w:marBottom w:val="0"/>
      <w:divBdr>
        <w:top w:val="none" w:sz="0" w:space="0" w:color="auto"/>
        <w:left w:val="none" w:sz="0" w:space="0" w:color="auto"/>
        <w:bottom w:val="none" w:sz="0" w:space="0" w:color="auto"/>
        <w:right w:val="none" w:sz="0" w:space="0" w:color="auto"/>
      </w:divBdr>
    </w:div>
    <w:div w:id="1903252537">
      <w:bodyDiv w:val="1"/>
      <w:marLeft w:val="0"/>
      <w:marRight w:val="0"/>
      <w:marTop w:val="0"/>
      <w:marBottom w:val="0"/>
      <w:divBdr>
        <w:top w:val="none" w:sz="0" w:space="0" w:color="auto"/>
        <w:left w:val="none" w:sz="0" w:space="0" w:color="auto"/>
        <w:bottom w:val="none" w:sz="0" w:space="0" w:color="auto"/>
        <w:right w:val="none" w:sz="0" w:space="0" w:color="auto"/>
      </w:divBdr>
    </w:div>
    <w:div w:id="1915817569">
      <w:bodyDiv w:val="1"/>
      <w:marLeft w:val="0"/>
      <w:marRight w:val="0"/>
      <w:marTop w:val="0"/>
      <w:marBottom w:val="0"/>
      <w:divBdr>
        <w:top w:val="none" w:sz="0" w:space="0" w:color="auto"/>
        <w:left w:val="none" w:sz="0" w:space="0" w:color="auto"/>
        <w:bottom w:val="none" w:sz="0" w:space="0" w:color="auto"/>
        <w:right w:val="none" w:sz="0" w:space="0" w:color="auto"/>
      </w:divBdr>
    </w:div>
    <w:div w:id="1947931002">
      <w:bodyDiv w:val="1"/>
      <w:marLeft w:val="0"/>
      <w:marRight w:val="0"/>
      <w:marTop w:val="0"/>
      <w:marBottom w:val="0"/>
      <w:divBdr>
        <w:top w:val="none" w:sz="0" w:space="0" w:color="auto"/>
        <w:left w:val="none" w:sz="0" w:space="0" w:color="auto"/>
        <w:bottom w:val="none" w:sz="0" w:space="0" w:color="auto"/>
        <w:right w:val="none" w:sz="0" w:space="0" w:color="auto"/>
      </w:divBdr>
    </w:div>
    <w:div w:id="1975597080">
      <w:bodyDiv w:val="1"/>
      <w:marLeft w:val="0"/>
      <w:marRight w:val="0"/>
      <w:marTop w:val="0"/>
      <w:marBottom w:val="0"/>
      <w:divBdr>
        <w:top w:val="none" w:sz="0" w:space="0" w:color="auto"/>
        <w:left w:val="none" w:sz="0" w:space="0" w:color="auto"/>
        <w:bottom w:val="none" w:sz="0" w:space="0" w:color="auto"/>
        <w:right w:val="none" w:sz="0" w:space="0" w:color="auto"/>
      </w:divBdr>
    </w:div>
    <w:div w:id="206197256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thoughtworks.com/insights/blog/test-driven-development" TargetMode="External"/><Relationship Id="rId43" Type="http://schemas.openxmlformats.org/officeDocument/2006/relationships/image" Target="media/image32.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B8C1B6-F4D1-4FD4-AF12-4D540C7D0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84</Pages>
  <Words>23436</Words>
  <Characters>133586</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Royal Holloway, University of London</Company>
  <LinksUpToDate>false</LinksUpToDate>
  <CharactersWithSpaces>156709</CharactersWithSpaces>
  <SharedDoc>false</SharedDoc>
  <HLinks>
    <vt:vector size="606" baseType="variant">
      <vt:variant>
        <vt:i4>3604516</vt:i4>
      </vt:variant>
      <vt:variant>
        <vt:i4>600</vt:i4>
      </vt:variant>
      <vt:variant>
        <vt:i4>0</vt:i4>
      </vt:variant>
      <vt:variant>
        <vt:i4>5</vt:i4>
      </vt:variant>
      <vt:variant>
        <vt:lpwstr>https://www.thoughtworks.com/insights/blog/test-driven-development</vt:lpwstr>
      </vt:variant>
      <vt:variant>
        <vt:lpwstr/>
      </vt:variant>
      <vt:variant>
        <vt:i4>1638450</vt:i4>
      </vt:variant>
      <vt:variant>
        <vt:i4>593</vt:i4>
      </vt:variant>
      <vt:variant>
        <vt:i4>0</vt:i4>
      </vt:variant>
      <vt:variant>
        <vt:i4>5</vt:i4>
      </vt:variant>
      <vt:variant>
        <vt:lpwstr/>
      </vt:variant>
      <vt:variant>
        <vt:lpwstr>_Toc130662592</vt:lpwstr>
      </vt:variant>
      <vt:variant>
        <vt:i4>1638450</vt:i4>
      </vt:variant>
      <vt:variant>
        <vt:i4>587</vt:i4>
      </vt:variant>
      <vt:variant>
        <vt:i4>0</vt:i4>
      </vt:variant>
      <vt:variant>
        <vt:i4>5</vt:i4>
      </vt:variant>
      <vt:variant>
        <vt:lpwstr/>
      </vt:variant>
      <vt:variant>
        <vt:lpwstr>_Toc130662591</vt:lpwstr>
      </vt:variant>
      <vt:variant>
        <vt:i4>1638450</vt:i4>
      </vt:variant>
      <vt:variant>
        <vt:i4>581</vt:i4>
      </vt:variant>
      <vt:variant>
        <vt:i4>0</vt:i4>
      </vt:variant>
      <vt:variant>
        <vt:i4>5</vt:i4>
      </vt:variant>
      <vt:variant>
        <vt:lpwstr/>
      </vt:variant>
      <vt:variant>
        <vt:lpwstr>_Toc130662590</vt:lpwstr>
      </vt:variant>
      <vt:variant>
        <vt:i4>1572914</vt:i4>
      </vt:variant>
      <vt:variant>
        <vt:i4>575</vt:i4>
      </vt:variant>
      <vt:variant>
        <vt:i4>0</vt:i4>
      </vt:variant>
      <vt:variant>
        <vt:i4>5</vt:i4>
      </vt:variant>
      <vt:variant>
        <vt:lpwstr/>
      </vt:variant>
      <vt:variant>
        <vt:lpwstr>_Toc130662589</vt:lpwstr>
      </vt:variant>
      <vt:variant>
        <vt:i4>1572914</vt:i4>
      </vt:variant>
      <vt:variant>
        <vt:i4>569</vt:i4>
      </vt:variant>
      <vt:variant>
        <vt:i4>0</vt:i4>
      </vt:variant>
      <vt:variant>
        <vt:i4>5</vt:i4>
      </vt:variant>
      <vt:variant>
        <vt:lpwstr/>
      </vt:variant>
      <vt:variant>
        <vt:lpwstr>_Toc130662588</vt:lpwstr>
      </vt:variant>
      <vt:variant>
        <vt:i4>1572914</vt:i4>
      </vt:variant>
      <vt:variant>
        <vt:i4>563</vt:i4>
      </vt:variant>
      <vt:variant>
        <vt:i4>0</vt:i4>
      </vt:variant>
      <vt:variant>
        <vt:i4>5</vt:i4>
      </vt:variant>
      <vt:variant>
        <vt:lpwstr/>
      </vt:variant>
      <vt:variant>
        <vt:lpwstr>_Toc130662587</vt:lpwstr>
      </vt:variant>
      <vt:variant>
        <vt:i4>1572914</vt:i4>
      </vt:variant>
      <vt:variant>
        <vt:i4>557</vt:i4>
      </vt:variant>
      <vt:variant>
        <vt:i4>0</vt:i4>
      </vt:variant>
      <vt:variant>
        <vt:i4>5</vt:i4>
      </vt:variant>
      <vt:variant>
        <vt:lpwstr/>
      </vt:variant>
      <vt:variant>
        <vt:lpwstr>_Toc130662586</vt:lpwstr>
      </vt:variant>
      <vt:variant>
        <vt:i4>1572914</vt:i4>
      </vt:variant>
      <vt:variant>
        <vt:i4>551</vt:i4>
      </vt:variant>
      <vt:variant>
        <vt:i4>0</vt:i4>
      </vt:variant>
      <vt:variant>
        <vt:i4>5</vt:i4>
      </vt:variant>
      <vt:variant>
        <vt:lpwstr/>
      </vt:variant>
      <vt:variant>
        <vt:lpwstr>_Toc130662585</vt:lpwstr>
      </vt:variant>
      <vt:variant>
        <vt:i4>1572914</vt:i4>
      </vt:variant>
      <vt:variant>
        <vt:i4>545</vt:i4>
      </vt:variant>
      <vt:variant>
        <vt:i4>0</vt:i4>
      </vt:variant>
      <vt:variant>
        <vt:i4>5</vt:i4>
      </vt:variant>
      <vt:variant>
        <vt:lpwstr/>
      </vt:variant>
      <vt:variant>
        <vt:lpwstr>_Toc130662584</vt:lpwstr>
      </vt:variant>
      <vt:variant>
        <vt:i4>1572914</vt:i4>
      </vt:variant>
      <vt:variant>
        <vt:i4>539</vt:i4>
      </vt:variant>
      <vt:variant>
        <vt:i4>0</vt:i4>
      </vt:variant>
      <vt:variant>
        <vt:i4>5</vt:i4>
      </vt:variant>
      <vt:variant>
        <vt:lpwstr/>
      </vt:variant>
      <vt:variant>
        <vt:lpwstr>_Toc130662583</vt:lpwstr>
      </vt:variant>
      <vt:variant>
        <vt:i4>1572914</vt:i4>
      </vt:variant>
      <vt:variant>
        <vt:i4>533</vt:i4>
      </vt:variant>
      <vt:variant>
        <vt:i4>0</vt:i4>
      </vt:variant>
      <vt:variant>
        <vt:i4>5</vt:i4>
      </vt:variant>
      <vt:variant>
        <vt:lpwstr/>
      </vt:variant>
      <vt:variant>
        <vt:lpwstr>_Toc130662582</vt:lpwstr>
      </vt:variant>
      <vt:variant>
        <vt:i4>1572914</vt:i4>
      </vt:variant>
      <vt:variant>
        <vt:i4>527</vt:i4>
      </vt:variant>
      <vt:variant>
        <vt:i4>0</vt:i4>
      </vt:variant>
      <vt:variant>
        <vt:i4>5</vt:i4>
      </vt:variant>
      <vt:variant>
        <vt:lpwstr/>
      </vt:variant>
      <vt:variant>
        <vt:lpwstr>_Toc130662581</vt:lpwstr>
      </vt:variant>
      <vt:variant>
        <vt:i4>1572914</vt:i4>
      </vt:variant>
      <vt:variant>
        <vt:i4>521</vt:i4>
      </vt:variant>
      <vt:variant>
        <vt:i4>0</vt:i4>
      </vt:variant>
      <vt:variant>
        <vt:i4>5</vt:i4>
      </vt:variant>
      <vt:variant>
        <vt:lpwstr/>
      </vt:variant>
      <vt:variant>
        <vt:lpwstr>_Toc130662580</vt:lpwstr>
      </vt:variant>
      <vt:variant>
        <vt:i4>1507378</vt:i4>
      </vt:variant>
      <vt:variant>
        <vt:i4>515</vt:i4>
      </vt:variant>
      <vt:variant>
        <vt:i4>0</vt:i4>
      </vt:variant>
      <vt:variant>
        <vt:i4>5</vt:i4>
      </vt:variant>
      <vt:variant>
        <vt:lpwstr/>
      </vt:variant>
      <vt:variant>
        <vt:lpwstr>_Toc130662579</vt:lpwstr>
      </vt:variant>
      <vt:variant>
        <vt:i4>1507378</vt:i4>
      </vt:variant>
      <vt:variant>
        <vt:i4>509</vt:i4>
      </vt:variant>
      <vt:variant>
        <vt:i4>0</vt:i4>
      </vt:variant>
      <vt:variant>
        <vt:i4>5</vt:i4>
      </vt:variant>
      <vt:variant>
        <vt:lpwstr/>
      </vt:variant>
      <vt:variant>
        <vt:lpwstr>_Toc130662578</vt:lpwstr>
      </vt:variant>
      <vt:variant>
        <vt:i4>1507378</vt:i4>
      </vt:variant>
      <vt:variant>
        <vt:i4>503</vt:i4>
      </vt:variant>
      <vt:variant>
        <vt:i4>0</vt:i4>
      </vt:variant>
      <vt:variant>
        <vt:i4>5</vt:i4>
      </vt:variant>
      <vt:variant>
        <vt:lpwstr/>
      </vt:variant>
      <vt:variant>
        <vt:lpwstr>_Toc130662577</vt:lpwstr>
      </vt:variant>
      <vt:variant>
        <vt:i4>1507378</vt:i4>
      </vt:variant>
      <vt:variant>
        <vt:i4>497</vt:i4>
      </vt:variant>
      <vt:variant>
        <vt:i4>0</vt:i4>
      </vt:variant>
      <vt:variant>
        <vt:i4>5</vt:i4>
      </vt:variant>
      <vt:variant>
        <vt:lpwstr/>
      </vt:variant>
      <vt:variant>
        <vt:lpwstr>_Toc130662576</vt:lpwstr>
      </vt:variant>
      <vt:variant>
        <vt:i4>1507378</vt:i4>
      </vt:variant>
      <vt:variant>
        <vt:i4>491</vt:i4>
      </vt:variant>
      <vt:variant>
        <vt:i4>0</vt:i4>
      </vt:variant>
      <vt:variant>
        <vt:i4>5</vt:i4>
      </vt:variant>
      <vt:variant>
        <vt:lpwstr/>
      </vt:variant>
      <vt:variant>
        <vt:lpwstr>_Toc130662575</vt:lpwstr>
      </vt:variant>
      <vt:variant>
        <vt:i4>1507378</vt:i4>
      </vt:variant>
      <vt:variant>
        <vt:i4>485</vt:i4>
      </vt:variant>
      <vt:variant>
        <vt:i4>0</vt:i4>
      </vt:variant>
      <vt:variant>
        <vt:i4>5</vt:i4>
      </vt:variant>
      <vt:variant>
        <vt:lpwstr/>
      </vt:variant>
      <vt:variant>
        <vt:lpwstr>_Toc130662574</vt:lpwstr>
      </vt:variant>
      <vt:variant>
        <vt:i4>1507378</vt:i4>
      </vt:variant>
      <vt:variant>
        <vt:i4>479</vt:i4>
      </vt:variant>
      <vt:variant>
        <vt:i4>0</vt:i4>
      </vt:variant>
      <vt:variant>
        <vt:i4>5</vt:i4>
      </vt:variant>
      <vt:variant>
        <vt:lpwstr/>
      </vt:variant>
      <vt:variant>
        <vt:lpwstr>_Toc130662573</vt:lpwstr>
      </vt:variant>
      <vt:variant>
        <vt:i4>1507378</vt:i4>
      </vt:variant>
      <vt:variant>
        <vt:i4>473</vt:i4>
      </vt:variant>
      <vt:variant>
        <vt:i4>0</vt:i4>
      </vt:variant>
      <vt:variant>
        <vt:i4>5</vt:i4>
      </vt:variant>
      <vt:variant>
        <vt:lpwstr/>
      </vt:variant>
      <vt:variant>
        <vt:lpwstr>_Toc130662572</vt:lpwstr>
      </vt:variant>
      <vt:variant>
        <vt:i4>1507378</vt:i4>
      </vt:variant>
      <vt:variant>
        <vt:i4>467</vt:i4>
      </vt:variant>
      <vt:variant>
        <vt:i4>0</vt:i4>
      </vt:variant>
      <vt:variant>
        <vt:i4>5</vt:i4>
      </vt:variant>
      <vt:variant>
        <vt:lpwstr/>
      </vt:variant>
      <vt:variant>
        <vt:lpwstr>_Toc130662571</vt:lpwstr>
      </vt:variant>
      <vt:variant>
        <vt:i4>1507378</vt:i4>
      </vt:variant>
      <vt:variant>
        <vt:i4>461</vt:i4>
      </vt:variant>
      <vt:variant>
        <vt:i4>0</vt:i4>
      </vt:variant>
      <vt:variant>
        <vt:i4>5</vt:i4>
      </vt:variant>
      <vt:variant>
        <vt:lpwstr/>
      </vt:variant>
      <vt:variant>
        <vt:lpwstr>_Toc130662570</vt:lpwstr>
      </vt:variant>
      <vt:variant>
        <vt:i4>1441842</vt:i4>
      </vt:variant>
      <vt:variant>
        <vt:i4>455</vt:i4>
      </vt:variant>
      <vt:variant>
        <vt:i4>0</vt:i4>
      </vt:variant>
      <vt:variant>
        <vt:i4>5</vt:i4>
      </vt:variant>
      <vt:variant>
        <vt:lpwstr/>
      </vt:variant>
      <vt:variant>
        <vt:lpwstr>_Toc130662569</vt:lpwstr>
      </vt:variant>
      <vt:variant>
        <vt:i4>1441842</vt:i4>
      </vt:variant>
      <vt:variant>
        <vt:i4>449</vt:i4>
      </vt:variant>
      <vt:variant>
        <vt:i4>0</vt:i4>
      </vt:variant>
      <vt:variant>
        <vt:i4>5</vt:i4>
      </vt:variant>
      <vt:variant>
        <vt:lpwstr/>
      </vt:variant>
      <vt:variant>
        <vt:lpwstr>_Toc130662568</vt:lpwstr>
      </vt:variant>
      <vt:variant>
        <vt:i4>1441842</vt:i4>
      </vt:variant>
      <vt:variant>
        <vt:i4>443</vt:i4>
      </vt:variant>
      <vt:variant>
        <vt:i4>0</vt:i4>
      </vt:variant>
      <vt:variant>
        <vt:i4>5</vt:i4>
      </vt:variant>
      <vt:variant>
        <vt:lpwstr/>
      </vt:variant>
      <vt:variant>
        <vt:lpwstr>_Toc130662567</vt:lpwstr>
      </vt:variant>
      <vt:variant>
        <vt:i4>1441842</vt:i4>
      </vt:variant>
      <vt:variant>
        <vt:i4>437</vt:i4>
      </vt:variant>
      <vt:variant>
        <vt:i4>0</vt:i4>
      </vt:variant>
      <vt:variant>
        <vt:i4>5</vt:i4>
      </vt:variant>
      <vt:variant>
        <vt:lpwstr/>
      </vt:variant>
      <vt:variant>
        <vt:lpwstr>_Toc130662566</vt:lpwstr>
      </vt:variant>
      <vt:variant>
        <vt:i4>1441842</vt:i4>
      </vt:variant>
      <vt:variant>
        <vt:i4>431</vt:i4>
      </vt:variant>
      <vt:variant>
        <vt:i4>0</vt:i4>
      </vt:variant>
      <vt:variant>
        <vt:i4>5</vt:i4>
      </vt:variant>
      <vt:variant>
        <vt:lpwstr/>
      </vt:variant>
      <vt:variant>
        <vt:lpwstr>_Toc130662565</vt:lpwstr>
      </vt:variant>
      <vt:variant>
        <vt:i4>1441842</vt:i4>
      </vt:variant>
      <vt:variant>
        <vt:i4>425</vt:i4>
      </vt:variant>
      <vt:variant>
        <vt:i4>0</vt:i4>
      </vt:variant>
      <vt:variant>
        <vt:i4>5</vt:i4>
      </vt:variant>
      <vt:variant>
        <vt:lpwstr/>
      </vt:variant>
      <vt:variant>
        <vt:lpwstr>_Toc130662564</vt:lpwstr>
      </vt:variant>
      <vt:variant>
        <vt:i4>1441842</vt:i4>
      </vt:variant>
      <vt:variant>
        <vt:i4>419</vt:i4>
      </vt:variant>
      <vt:variant>
        <vt:i4>0</vt:i4>
      </vt:variant>
      <vt:variant>
        <vt:i4>5</vt:i4>
      </vt:variant>
      <vt:variant>
        <vt:lpwstr/>
      </vt:variant>
      <vt:variant>
        <vt:lpwstr>_Toc130662563</vt:lpwstr>
      </vt:variant>
      <vt:variant>
        <vt:i4>1441842</vt:i4>
      </vt:variant>
      <vt:variant>
        <vt:i4>413</vt:i4>
      </vt:variant>
      <vt:variant>
        <vt:i4>0</vt:i4>
      </vt:variant>
      <vt:variant>
        <vt:i4>5</vt:i4>
      </vt:variant>
      <vt:variant>
        <vt:lpwstr/>
      </vt:variant>
      <vt:variant>
        <vt:lpwstr>_Toc130662562</vt:lpwstr>
      </vt:variant>
      <vt:variant>
        <vt:i4>1441842</vt:i4>
      </vt:variant>
      <vt:variant>
        <vt:i4>407</vt:i4>
      </vt:variant>
      <vt:variant>
        <vt:i4>0</vt:i4>
      </vt:variant>
      <vt:variant>
        <vt:i4>5</vt:i4>
      </vt:variant>
      <vt:variant>
        <vt:lpwstr/>
      </vt:variant>
      <vt:variant>
        <vt:lpwstr>_Toc130662561</vt:lpwstr>
      </vt:variant>
      <vt:variant>
        <vt:i4>1441842</vt:i4>
      </vt:variant>
      <vt:variant>
        <vt:i4>401</vt:i4>
      </vt:variant>
      <vt:variant>
        <vt:i4>0</vt:i4>
      </vt:variant>
      <vt:variant>
        <vt:i4>5</vt:i4>
      </vt:variant>
      <vt:variant>
        <vt:lpwstr/>
      </vt:variant>
      <vt:variant>
        <vt:lpwstr>_Toc130662560</vt:lpwstr>
      </vt:variant>
      <vt:variant>
        <vt:i4>1376306</vt:i4>
      </vt:variant>
      <vt:variant>
        <vt:i4>395</vt:i4>
      </vt:variant>
      <vt:variant>
        <vt:i4>0</vt:i4>
      </vt:variant>
      <vt:variant>
        <vt:i4>5</vt:i4>
      </vt:variant>
      <vt:variant>
        <vt:lpwstr/>
      </vt:variant>
      <vt:variant>
        <vt:lpwstr>_Toc130662559</vt:lpwstr>
      </vt:variant>
      <vt:variant>
        <vt:i4>1376306</vt:i4>
      </vt:variant>
      <vt:variant>
        <vt:i4>389</vt:i4>
      </vt:variant>
      <vt:variant>
        <vt:i4>0</vt:i4>
      </vt:variant>
      <vt:variant>
        <vt:i4>5</vt:i4>
      </vt:variant>
      <vt:variant>
        <vt:lpwstr/>
      </vt:variant>
      <vt:variant>
        <vt:lpwstr>_Toc130662558</vt:lpwstr>
      </vt:variant>
      <vt:variant>
        <vt:i4>1376306</vt:i4>
      </vt:variant>
      <vt:variant>
        <vt:i4>383</vt:i4>
      </vt:variant>
      <vt:variant>
        <vt:i4>0</vt:i4>
      </vt:variant>
      <vt:variant>
        <vt:i4>5</vt:i4>
      </vt:variant>
      <vt:variant>
        <vt:lpwstr/>
      </vt:variant>
      <vt:variant>
        <vt:lpwstr>_Toc130662557</vt:lpwstr>
      </vt:variant>
      <vt:variant>
        <vt:i4>1376306</vt:i4>
      </vt:variant>
      <vt:variant>
        <vt:i4>377</vt:i4>
      </vt:variant>
      <vt:variant>
        <vt:i4>0</vt:i4>
      </vt:variant>
      <vt:variant>
        <vt:i4>5</vt:i4>
      </vt:variant>
      <vt:variant>
        <vt:lpwstr/>
      </vt:variant>
      <vt:variant>
        <vt:lpwstr>_Toc130662556</vt:lpwstr>
      </vt:variant>
      <vt:variant>
        <vt:i4>1376306</vt:i4>
      </vt:variant>
      <vt:variant>
        <vt:i4>371</vt:i4>
      </vt:variant>
      <vt:variant>
        <vt:i4>0</vt:i4>
      </vt:variant>
      <vt:variant>
        <vt:i4>5</vt:i4>
      </vt:variant>
      <vt:variant>
        <vt:lpwstr/>
      </vt:variant>
      <vt:variant>
        <vt:lpwstr>_Toc130662555</vt:lpwstr>
      </vt:variant>
      <vt:variant>
        <vt:i4>1376306</vt:i4>
      </vt:variant>
      <vt:variant>
        <vt:i4>365</vt:i4>
      </vt:variant>
      <vt:variant>
        <vt:i4>0</vt:i4>
      </vt:variant>
      <vt:variant>
        <vt:i4>5</vt:i4>
      </vt:variant>
      <vt:variant>
        <vt:lpwstr/>
      </vt:variant>
      <vt:variant>
        <vt:lpwstr>_Toc130662554</vt:lpwstr>
      </vt:variant>
      <vt:variant>
        <vt:i4>1376306</vt:i4>
      </vt:variant>
      <vt:variant>
        <vt:i4>359</vt:i4>
      </vt:variant>
      <vt:variant>
        <vt:i4>0</vt:i4>
      </vt:variant>
      <vt:variant>
        <vt:i4>5</vt:i4>
      </vt:variant>
      <vt:variant>
        <vt:lpwstr/>
      </vt:variant>
      <vt:variant>
        <vt:lpwstr>_Toc130662553</vt:lpwstr>
      </vt:variant>
      <vt:variant>
        <vt:i4>1376306</vt:i4>
      </vt:variant>
      <vt:variant>
        <vt:i4>353</vt:i4>
      </vt:variant>
      <vt:variant>
        <vt:i4>0</vt:i4>
      </vt:variant>
      <vt:variant>
        <vt:i4>5</vt:i4>
      </vt:variant>
      <vt:variant>
        <vt:lpwstr/>
      </vt:variant>
      <vt:variant>
        <vt:lpwstr>_Toc130662552</vt:lpwstr>
      </vt:variant>
      <vt:variant>
        <vt:i4>1376306</vt:i4>
      </vt:variant>
      <vt:variant>
        <vt:i4>347</vt:i4>
      </vt:variant>
      <vt:variant>
        <vt:i4>0</vt:i4>
      </vt:variant>
      <vt:variant>
        <vt:i4>5</vt:i4>
      </vt:variant>
      <vt:variant>
        <vt:lpwstr/>
      </vt:variant>
      <vt:variant>
        <vt:lpwstr>_Toc130662551</vt:lpwstr>
      </vt:variant>
      <vt:variant>
        <vt:i4>1376306</vt:i4>
      </vt:variant>
      <vt:variant>
        <vt:i4>341</vt:i4>
      </vt:variant>
      <vt:variant>
        <vt:i4>0</vt:i4>
      </vt:variant>
      <vt:variant>
        <vt:i4>5</vt:i4>
      </vt:variant>
      <vt:variant>
        <vt:lpwstr/>
      </vt:variant>
      <vt:variant>
        <vt:lpwstr>_Toc130662550</vt:lpwstr>
      </vt:variant>
      <vt:variant>
        <vt:i4>1310770</vt:i4>
      </vt:variant>
      <vt:variant>
        <vt:i4>335</vt:i4>
      </vt:variant>
      <vt:variant>
        <vt:i4>0</vt:i4>
      </vt:variant>
      <vt:variant>
        <vt:i4>5</vt:i4>
      </vt:variant>
      <vt:variant>
        <vt:lpwstr/>
      </vt:variant>
      <vt:variant>
        <vt:lpwstr>_Toc130662549</vt:lpwstr>
      </vt:variant>
      <vt:variant>
        <vt:i4>1310770</vt:i4>
      </vt:variant>
      <vt:variant>
        <vt:i4>329</vt:i4>
      </vt:variant>
      <vt:variant>
        <vt:i4>0</vt:i4>
      </vt:variant>
      <vt:variant>
        <vt:i4>5</vt:i4>
      </vt:variant>
      <vt:variant>
        <vt:lpwstr/>
      </vt:variant>
      <vt:variant>
        <vt:lpwstr>_Toc130662548</vt:lpwstr>
      </vt:variant>
      <vt:variant>
        <vt:i4>1310770</vt:i4>
      </vt:variant>
      <vt:variant>
        <vt:i4>323</vt:i4>
      </vt:variant>
      <vt:variant>
        <vt:i4>0</vt:i4>
      </vt:variant>
      <vt:variant>
        <vt:i4>5</vt:i4>
      </vt:variant>
      <vt:variant>
        <vt:lpwstr/>
      </vt:variant>
      <vt:variant>
        <vt:lpwstr>_Toc130662547</vt:lpwstr>
      </vt:variant>
      <vt:variant>
        <vt:i4>1310770</vt:i4>
      </vt:variant>
      <vt:variant>
        <vt:i4>317</vt:i4>
      </vt:variant>
      <vt:variant>
        <vt:i4>0</vt:i4>
      </vt:variant>
      <vt:variant>
        <vt:i4>5</vt:i4>
      </vt:variant>
      <vt:variant>
        <vt:lpwstr/>
      </vt:variant>
      <vt:variant>
        <vt:lpwstr>_Toc130662546</vt:lpwstr>
      </vt:variant>
      <vt:variant>
        <vt:i4>1310770</vt:i4>
      </vt:variant>
      <vt:variant>
        <vt:i4>311</vt:i4>
      </vt:variant>
      <vt:variant>
        <vt:i4>0</vt:i4>
      </vt:variant>
      <vt:variant>
        <vt:i4>5</vt:i4>
      </vt:variant>
      <vt:variant>
        <vt:lpwstr/>
      </vt:variant>
      <vt:variant>
        <vt:lpwstr>_Toc130662545</vt:lpwstr>
      </vt:variant>
      <vt:variant>
        <vt:i4>1310770</vt:i4>
      </vt:variant>
      <vt:variant>
        <vt:i4>305</vt:i4>
      </vt:variant>
      <vt:variant>
        <vt:i4>0</vt:i4>
      </vt:variant>
      <vt:variant>
        <vt:i4>5</vt:i4>
      </vt:variant>
      <vt:variant>
        <vt:lpwstr/>
      </vt:variant>
      <vt:variant>
        <vt:lpwstr>_Toc130662544</vt:lpwstr>
      </vt:variant>
      <vt:variant>
        <vt:i4>1310770</vt:i4>
      </vt:variant>
      <vt:variant>
        <vt:i4>299</vt:i4>
      </vt:variant>
      <vt:variant>
        <vt:i4>0</vt:i4>
      </vt:variant>
      <vt:variant>
        <vt:i4>5</vt:i4>
      </vt:variant>
      <vt:variant>
        <vt:lpwstr/>
      </vt:variant>
      <vt:variant>
        <vt:lpwstr>_Toc130662543</vt:lpwstr>
      </vt:variant>
      <vt:variant>
        <vt:i4>1310770</vt:i4>
      </vt:variant>
      <vt:variant>
        <vt:i4>293</vt:i4>
      </vt:variant>
      <vt:variant>
        <vt:i4>0</vt:i4>
      </vt:variant>
      <vt:variant>
        <vt:i4>5</vt:i4>
      </vt:variant>
      <vt:variant>
        <vt:lpwstr/>
      </vt:variant>
      <vt:variant>
        <vt:lpwstr>_Toc130662542</vt:lpwstr>
      </vt:variant>
      <vt:variant>
        <vt:i4>1310770</vt:i4>
      </vt:variant>
      <vt:variant>
        <vt:i4>287</vt:i4>
      </vt:variant>
      <vt:variant>
        <vt:i4>0</vt:i4>
      </vt:variant>
      <vt:variant>
        <vt:i4>5</vt:i4>
      </vt:variant>
      <vt:variant>
        <vt:lpwstr/>
      </vt:variant>
      <vt:variant>
        <vt:lpwstr>_Toc130662541</vt:lpwstr>
      </vt:variant>
      <vt:variant>
        <vt:i4>1310770</vt:i4>
      </vt:variant>
      <vt:variant>
        <vt:i4>281</vt:i4>
      </vt:variant>
      <vt:variant>
        <vt:i4>0</vt:i4>
      </vt:variant>
      <vt:variant>
        <vt:i4>5</vt:i4>
      </vt:variant>
      <vt:variant>
        <vt:lpwstr/>
      </vt:variant>
      <vt:variant>
        <vt:lpwstr>_Toc130662540</vt:lpwstr>
      </vt:variant>
      <vt:variant>
        <vt:i4>1245234</vt:i4>
      </vt:variant>
      <vt:variant>
        <vt:i4>275</vt:i4>
      </vt:variant>
      <vt:variant>
        <vt:i4>0</vt:i4>
      </vt:variant>
      <vt:variant>
        <vt:i4>5</vt:i4>
      </vt:variant>
      <vt:variant>
        <vt:lpwstr/>
      </vt:variant>
      <vt:variant>
        <vt:lpwstr>_Toc130662539</vt:lpwstr>
      </vt:variant>
      <vt:variant>
        <vt:i4>1245234</vt:i4>
      </vt:variant>
      <vt:variant>
        <vt:i4>269</vt:i4>
      </vt:variant>
      <vt:variant>
        <vt:i4>0</vt:i4>
      </vt:variant>
      <vt:variant>
        <vt:i4>5</vt:i4>
      </vt:variant>
      <vt:variant>
        <vt:lpwstr/>
      </vt:variant>
      <vt:variant>
        <vt:lpwstr>_Toc130662538</vt:lpwstr>
      </vt:variant>
      <vt:variant>
        <vt:i4>1245234</vt:i4>
      </vt:variant>
      <vt:variant>
        <vt:i4>263</vt:i4>
      </vt:variant>
      <vt:variant>
        <vt:i4>0</vt:i4>
      </vt:variant>
      <vt:variant>
        <vt:i4>5</vt:i4>
      </vt:variant>
      <vt:variant>
        <vt:lpwstr/>
      </vt:variant>
      <vt:variant>
        <vt:lpwstr>_Toc130662537</vt:lpwstr>
      </vt:variant>
      <vt:variant>
        <vt:i4>1245234</vt:i4>
      </vt:variant>
      <vt:variant>
        <vt:i4>257</vt:i4>
      </vt:variant>
      <vt:variant>
        <vt:i4>0</vt:i4>
      </vt:variant>
      <vt:variant>
        <vt:i4>5</vt:i4>
      </vt:variant>
      <vt:variant>
        <vt:lpwstr/>
      </vt:variant>
      <vt:variant>
        <vt:lpwstr>_Toc130662536</vt:lpwstr>
      </vt:variant>
      <vt:variant>
        <vt:i4>1245234</vt:i4>
      </vt:variant>
      <vt:variant>
        <vt:i4>251</vt:i4>
      </vt:variant>
      <vt:variant>
        <vt:i4>0</vt:i4>
      </vt:variant>
      <vt:variant>
        <vt:i4>5</vt:i4>
      </vt:variant>
      <vt:variant>
        <vt:lpwstr/>
      </vt:variant>
      <vt:variant>
        <vt:lpwstr>_Toc130662535</vt:lpwstr>
      </vt:variant>
      <vt:variant>
        <vt:i4>1245234</vt:i4>
      </vt:variant>
      <vt:variant>
        <vt:i4>245</vt:i4>
      </vt:variant>
      <vt:variant>
        <vt:i4>0</vt:i4>
      </vt:variant>
      <vt:variant>
        <vt:i4>5</vt:i4>
      </vt:variant>
      <vt:variant>
        <vt:lpwstr/>
      </vt:variant>
      <vt:variant>
        <vt:lpwstr>_Toc130662534</vt:lpwstr>
      </vt:variant>
      <vt:variant>
        <vt:i4>1245234</vt:i4>
      </vt:variant>
      <vt:variant>
        <vt:i4>239</vt:i4>
      </vt:variant>
      <vt:variant>
        <vt:i4>0</vt:i4>
      </vt:variant>
      <vt:variant>
        <vt:i4>5</vt:i4>
      </vt:variant>
      <vt:variant>
        <vt:lpwstr/>
      </vt:variant>
      <vt:variant>
        <vt:lpwstr>_Toc130662533</vt:lpwstr>
      </vt:variant>
      <vt:variant>
        <vt:i4>1245234</vt:i4>
      </vt:variant>
      <vt:variant>
        <vt:i4>233</vt:i4>
      </vt:variant>
      <vt:variant>
        <vt:i4>0</vt:i4>
      </vt:variant>
      <vt:variant>
        <vt:i4>5</vt:i4>
      </vt:variant>
      <vt:variant>
        <vt:lpwstr/>
      </vt:variant>
      <vt:variant>
        <vt:lpwstr>_Toc130662532</vt:lpwstr>
      </vt:variant>
      <vt:variant>
        <vt:i4>1245234</vt:i4>
      </vt:variant>
      <vt:variant>
        <vt:i4>227</vt:i4>
      </vt:variant>
      <vt:variant>
        <vt:i4>0</vt:i4>
      </vt:variant>
      <vt:variant>
        <vt:i4>5</vt:i4>
      </vt:variant>
      <vt:variant>
        <vt:lpwstr/>
      </vt:variant>
      <vt:variant>
        <vt:lpwstr>_Toc130662531</vt:lpwstr>
      </vt:variant>
      <vt:variant>
        <vt:i4>1245234</vt:i4>
      </vt:variant>
      <vt:variant>
        <vt:i4>221</vt:i4>
      </vt:variant>
      <vt:variant>
        <vt:i4>0</vt:i4>
      </vt:variant>
      <vt:variant>
        <vt:i4>5</vt:i4>
      </vt:variant>
      <vt:variant>
        <vt:lpwstr/>
      </vt:variant>
      <vt:variant>
        <vt:lpwstr>_Toc130662530</vt:lpwstr>
      </vt:variant>
      <vt:variant>
        <vt:i4>1179698</vt:i4>
      </vt:variant>
      <vt:variant>
        <vt:i4>215</vt:i4>
      </vt:variant>
      <vt:variant>
        <vt:i4>0</vt:i4>
      </vt:variant>
      <vt:variant>
        <vt:i4>5</vt:i4>
      </vt:variant>
      <vt:variant>
        <vt:lpwstr/>
      </vt:variant>
      <vt:variant>
        <vt:lpwstr>_Toc130662529</vt:lpwstr>
      </vt:variant>
      <vt:variant>
        <vt:i4>1179698</vt:i4>
      </vt:variant>
      <vt:variant>
        <vt:i4>209</vt:i4>
      </vt:variant>
      <vt:variant>
        <vt:i4>0</vt:i4>
      </vt:variant>
      <vt:variant>
        <vt:i4>5</vt:i4>
      </vt:variant>
      <vt:variant>
        <vt:lpwstr/>
      </vt:variant>
      <vt:variant>
        <vt:lpwstr>_Toc130662528</vt:lpwstr>
      </vt:variant>
      <vt:variant>
        <vt:i4>1179698</vt:i4>
      </vt:variant>
      <vt:variant>
        <vt:i4>203</vt:i4>
      </vt:variant>
      <vt:variant>
        <vt:i4>0</vt:i4>
      </vt:variant>
      <vt:variant>
        <vt:i4>5</vt:i4>
      </vt:variant>
      <vt:variant>
        <vt:lpwstr/>
      </vt:variant>
      <vt:variant>
        <vt:lpwstr>_Toc130662527</vt:lpwstr>
      </vt:variant>
      <vt:variant>
        <vt:i4>1179698</vt:i4>
      </vt:variant>
      <vt:variant>
        <vt:i4>197</vt:i4>
      </vt:variant>
      <vt:variant>
        <vt:i4>0</vt:i4>
      </vt:variant>
      <vt:variant>
        <vt:i4>5</vt:i4>
      </vt:variant>
      <vt:variant>
        <vt:lpwstr/>
      </vt:variant>
      <vt:variant>
        <vt:lpwstr>_Toc130662526</vt:lpwstr>
      </vt:variant>
      <vt:variant>
        <vt:i4>1179698</vt:i4>
      </vt:variant>
      <vt:variant>
        <vt:i4>191</vt:i4>
      </vt:variant>
      <vt:variant>
        <vt:i4>0</vt:i4>
      </vt:variant>
      <vt:variant>
        <vt:i4>5</vt:i4>
      </vt:variant>
      <vt:variant>
        <vt:lpwstr/>
      </vt:variant>
      <vt:variant>
        <vt:lpwstr>_Toc130662525</vt:lpwstr>
      </vt:variant>
      <vt:variant>
        <vt:i4>1179698</vt:i4>
      </vt:variant>
      <vt:variant>
        <vt:i4>185</vt:i4>
      </vt:variant>
      <vt:variant>
        <vt:i4>0</vt:i4>
      </vt:variant>
      <vt:variant>
        <vt:i4>5</vt:i4>
      </vt:variant>
      <vt:variant>
        <vt:lpwstr/>
      </vt:variant>
      <vt:variant>
        <vt:lpwstr>_Toc130662524</vt:lpwstr>
      </vt:variant>
      <vt:variant>
        <vt:i4>1179698</vt:i4>
      </vt:variant>
      <vt:variant>
        <vt:i4>179</vt:i4>
      </vt:variant>
      <vt:variant>
        <vt:i4>0</vt:i4>
      </vt:variant>
      <vt:variant>
        <vt:i4>5</vt:i4>
      </vt:variant>
      <vt:variant>
        <vt:lpwstr/>
      </vt:variant>
      <vt:variant>
        <vt:lpwstr>_Toc130662523</vt:lpwstr>
      </vt:variant>
      <vt:variant>
        <vt:i4>1179698</vt:i4>
      </vt:variant>
      <vt:variant>
        <vt:i4>173</vt:i4>
      </vt:variant>
      <vt:variant>
        <vt:i4>0</vt:i4>
      </vt:variant>
      <vt:variant>
        <vt:i4>5</vt:i4>
      </vt:variant>
      <vt:variant>
        <vt:lpwstr/>
      </vt:variant>
      <vt:variant>
        <vt:lpwstr>_Toc130662522</vt:lpwstr>
      </vt:variant>
      <vt:variant>
        <vt:i4>1179698</vt:i4>
      </vt:variant>
      <vt:variant>
        <vt:i4>167</vt:i4>
      </vt:variant>
      <vt:variant>
        <vt:i4>0</vt:i4>
      </vt:variant>
      <vt:variant>
        <vt:i4>5</vt:i4>
      </vt:variant>
      <vt:variant>
        <vt:lpwstr/>
      </vt:variant>
      <vt:variant>
        <vt:lpwstr>_Toc130662521</vt:lpwstr>
      </vt:variant>
      <vt:variant>
        <vt:i4>1179698</vt:i4>
      </vt:variant>
      <vt:variant>
        <vt:i4>161</vt:i4>
      </vt:variant>
      <vt:variant>
        <vt:i4>0</vt:i4>
      </vt:variant>
      <vt:variant>
        <vt:i4>5</vt:i4>
      </vt:variant>
      <vt:variant>
        <vt:lpwstr/>
      </vt:variant>
      <vt:variant>
        <vt:lpwstr>_Toc130662520</vt:lpwstr>
      </vt:variant>
      <vt:variant>
        <vt:i4>1114162</vt:i4>
      </vt:variant>
      <vt:variant>
        <vt:i4>155</vt:i4>
      </vt:variant>
      <vt:variant>
        <vt:i4>0</vt:i4>
      </vt:variant>
      <vt:variant>
        <vt:i4>5</vt:i4>
      </vt:variant>
      <vt:variant>
        <vt:lpwstr/>
      </vt:variant>
      <vt:variant>
        <vt:lpwstr>_Toc130662519</vt:lpwstr>
      </vt:variant>
      <vt:variant>
        <vt:i4>1114162</vt:i4>
      </vt:variant>
      <vt:variant>
        <vt:i4>149</vt:i4>
      </vt:variant>
      <vt:variant>
        <vt:i4>0</vt:i4>
      </vt:variant>
      <vt:variant>
        <vt:i4>5</vt:i4>
      </vt:variant>
      <vt:variant>
        <vt:lpwstr/>
      </vt:variant>
      <vt:variant>
        <vt:lpwstr>_Toc130662518</vt:lpwstr>
      </vt:variant>
      <vt:variant>
        <vt:i4>1114162</vt:i4>
      </vt:variant>
      <vt:variant>
        <vt:i4>143</vt:i4>
      </vt:variant>
      <vt:variant>
        <vt:i4>0</vt:i4>
      </vt:variant>
      <vt:variant>
        <vt:i4>5</vt:i4>
      </vt:variant>
      <vt:variant>
        <vt:lpwstr/>
      </vt:variant>
      <vt:variant>
        <vt:lpwstr>_Toc130662517</vt:lpwstr>
      </vt:variant>
      <vt:variant>
        <vt:i4>1114162</vt:i4>
      </vt:variant>
      <vt:variant>
        <vt:i4>137</vt:i4>
      </vt:variant>
      <vt:variant>
        <vt:i4>0</vt:i4>
      </vt:variant>
      <vt:variant>
        <vt:i4>5</vt:i4>
      </vt:variant>
      <vt:variant>
        <vt:lpwstr/>
      </vt:variant>
      <vt:variant>
        <vt:lpwstr>_Toc130662516</vt:lpwstr>
      </vt:variant>
      <vt:variant>
        <vt:i4>1114162</vt:i4>
      </vt:variant>
      <vt:variant>
        <vt:i4>131</vt:i4>
      </vt:variant>
      <vt:variant>
        <vt:i4>0</vt:i4>
      </vt:variant>
      <vt:variant>
        <vt:i4>5</vt:i4>
      </vt:variant>
      <vt:variant>
        <vt:lpwstr/>
      </vt:variant>
      <vt:variant>
        <vt:lpwstr>_Toc130662515</vt:lpwstr>
      </vt:variant>
      <vt:variant>
        <vt:i4>1114162</vt:i4>
      </vt:variant>
      <vt:variant>
        <vt:i4>125</vt:i4>
      </vt:variant>
      <vt:variant>
        <vt:i4>0</vt:i4>
      </vt:variant>
      <vt:variant>
        <vt:i4>5</vt:i4>
      </vt:variant>
      <vt:variant>
        <vt:lpwstr/>
      </vt:variant>
      <vt:variant>
        <vt:lpwstr>_Toc130662514</vt:lpwstr>
      </vt:variant>
      <vt:variant>
        <vt:i4>1114162</vt:i4>
      </vt:variant>
      <vt:variant>
        <vt:i4>119</vt:i4>
      </vt:variant>
      <vt:variant>
        <vt:i4>0</vt:i4>
      </vt:variant>
      <vt:variant>
        <vt:i4>5</vt:i4>
      </vt:variant>
      <vt:variant>
        <vt:lpwstr/>
      </vt:variant>
      <vt:variant>
        <vt:lpwstr>_Toc130662513</vt:lpwstr>
      </vt:variant>
      <vt:variant>
        <vt:i4>1114162</vt:i4>
      </vt:variant>
      <vt:variant>
        <vt:i4>113</vt:i4>
      </vt:variant>
      <vt:variant>
        <vt:i4>0</vt:i4>
      </vt:variant>
      <vt:variant>
        <vt:i4>5</vt:i4>
      </vt:variant>
      <vt:variant>
        <vt:lpwstr/>
      </vt:variant>
      <vt:variant>
        <vt:lpwstr>_Toc130662512</vt:lpwstr>
      </vt:variant>
      <vt:variant>
        <vt:i4>1114162</vt:i4>
      </vt:variant>
      <vt:variant>
        <vt:i4>107</vt:i4>
      </vt:variant>
      <vt:variant>
        <vt:i4>0</vt:i4>
      </vt:variant>
      <vt:variant>
        <vt:i4>5</vt:i4>
      </vt:variant>
      <vt:variant>
        <vt:lpwstr/>
      </vt:variant>
      <vt:variant>
        <vt:lpwstr>_Toc130662511</vt:lpwstr>
      </vt:variant>
      <vt:variant>
        <vt:i4>1114162</vt:i4>
      </vt:variant>
      <vt:variant>
        <vt:i4>101</vt:i4>
      </vt:variant>
      <vt:variant>
        <vt:i4>0</vt:i4>
      </vt:variant>
      <vt:variant>
        <vt:i4>5</vt:i4>
      </vt:variant>
      <vt:variant>
        <vt:lpwstr/>
      </vt:variant>
      <vt:variant>
        <vt:lpwstr>_Toc130662510</vt:lpwstr>
      </vt:variant>
      <vt:variant>
        <vt:i4>1048626</vt:i4>
      </vt:variant>
      <vt:variant>
        <vt:i4>95</vt:i4>
      </vt:variant>
      <vt:variant>
        <vt:i4>0</vt:i4>
      </vt:variant>
      <vt:variant>
        <vt:i4>5</vt:i4>
      </vt:variant>
      <vt:variant>
        <vt:lpwstr/>
      </vt:variant>
      <vt:variant>
        <vt:lpwstr>_Toc130662509</vt:lpwstr>
      </vt:variant>
      <vt:variant>
        <vt:i4>1048626</vt:i4>
      </vt:variant>
      <vt:variant>
        <vt:i4>89</vt:i4>
      </vt:variant>
      <vt:variant>
        <vt:i4>0</vt:i4>
      </vt:variant>
      <vt:variant>
        <vt:i4>5</vt:i4>
      </vt:variant>
      <vt:variant>
        <vt:lpwstr/>
      </vt:variant>
      <vt:variant>
        <vt:lpwstr>_Toc130662508</vt:lpwstr>
      </vt:variant>
      <vt:variant>
        <vt:i4>1048626</vt:i4>
      </vt:variant>
      <vt:variant>
        <vt:i4>83</vt:i4>
      </vt:variant>
      <vt:variant>
        <vt:i4>0</vt:i4>
      </vt:variant>
      <vt:variant>
        <vt:i4>5</vt:i4>
      </vt:variant>
      <vt:variant>
        <vt:lpwstr/>
      </vt:variant>
      <vt:variant>
        <vt:lpwstr>_Toc130662507</vt:lpwstr>
      </vt:variant>
      <vt:variant>
        <vt:i4>1048626</vt:i4>
      </vt:variant>
      <vt:variant>
        <vt:i4>77</vt:i4>
      </vt:variant>
      <vt:variant>
        <vt:i4>0</vt:i4>
      </vt:variant>
      <vt:variant>
        <vt:i4>5</vt:i4>
      </vt:variant>
      <vt:variant>
        <vt:lpwstr/>
      </vt:variant>
      <vt:variant>
        <vt:lpwstr>_Toc130662506</vt:lpwstr>
      </vt:variant>
      <vt:variant>
        <vt:i4>1048626</vt:i4>
      </vt:variant>
      <vt:variant>
        <vt:i4>71</vt:i4>
      </vt:variant>
      <vt:variant>
        <vt:i4>0</vt:i4>
      </vt:variant>
      <vt:variant>
        <vt:i4>5</vt:i4>
      </vt:variant>
      <vt:variant>
        <vt:lpwstr/>
      </vt:variant>
      <vt:variant>
        <vt:lpwstr>_Toc130662505</vt:lpwstr>
      </vt:variant>
      <vt:variant>
        <vt:i4>1048626</vt:i4>
      </vt:variant>
      <vt:variant>
        <vt:i4>65</vt:i4>
      </vt:variant>
      <vt:variant>
        <vt:i4>0</vt:i4>
      </vt:variant>
      <vt:variant>
        <vt:i4>5</vt:i4>
      </vt:variant>
      <vt:variant>
        <vt:lpwstr/>
      </vt:variant>
      <vt:variant>
        <vt:lpwstr>_Toc130662504</vt:lpwstr>
      </vt:variant>
      <vt:variant>
        <vt:i4>1048626</vt:i4>
      </vt:variant>
      <vt:variant>
        <vt:i4>59</vt:i4>
      </vt:variant>
      <vt:variant>
        <vt:i4>0</vt:i4>
      </vt:variant>
      <vt:variant>
        <vt:i4>5</vt:i4>
      </vt:variant>
      <vt:variant>
        <vt:lpwstr/>
      </vt:variant>
      <vt:variant>
        <vt:lpwstr>_Toc130662503</vt:lpwstr>
      </vt:variant>
      <vt:variant>
        <vt:i4>1048626</vt:i4>
      </vt:variant>
      <vt:variant>
        <vt:i4>53</vt:i4>
      </vt:variant>
      <vt:variant>
        <vt:i4>0</vt:i4>
      </vt:variant>
      <vt:variant>
        <vt:i4>5</vt:i4>
      </vt:variant>
      <vt:variant>
        <vt:lpwstr/>
      </vt:variant>
      <vt:variant>
        <vt:lpwstr>_Toc130662502</vt:lpwstr>
      </vt:variant>
      <vt:variant>
        <vt:i4>1048626</vt:i4>
      </vt:variant>
      <vt:variant>
        <vt:i4>47</vt:i4>
      </vt:variant>
      <vt:variant>
        <vt:i4>0</vt:i4>
      </vt:variant>
      <vt:variant>
        <vt:i4>5</vt:i4>
      </vt:variant>
      <vt:variant>
        <vt:lpwstr/>
      </vt:variant>
      <vt:variant>
        <vt:lpwstr>_Toc130662501</vt:lpwstr>
      </vt:variant>
      <vt:variant>
        <vt:i4>1048626</vt:i4>
      </vt:variant>
      <vt:variant>
        <vt:i4>41</vt:i4>
      </vt:variant>
      <vt:variant>
        <vt:i4>0</vt:i4>
      </vt:variant>
      <vt:variant>
        <vt:i4>5</vt:i4>
      </vt:variant>
      <vt:variant>
        <vt:lpwstr/>
      </vt:variant>
      <vt:variant>
        <vt:lpwstr>_Toc130662500</vt:lpwstr>
      </vt:variant>
      <vt:variant>
        <vt:i4>1638451</vt:i4>
      </vt:variant>
      <vt:variant>
        <vt:i4>35</vt:i4>
      </vt:variant>
      <vt:variant>
        <vt:i4>0</vt:i4>
      </vt:variant>
      <vt:variant>
        <vt:i4>5</vt:i4>
      </vt:variant>
      <vt:variant>
        <vt:lpwstr/>
      </vt:variant>
      <vt:variant>
        <vt:lpwstr>_Toc130662499</vt:lpwstr>
      </vt:variant>
      <vt:variant>
        <vt:i4>1638451</vt:i4>
      </vt:variant>
      <vt:variant>
        <vt:i4>29</vt:i4>
      </vt:variant>
      <vt:variant>
        <vt:i4>0</vt:i4>
      </vt:variant>
      <vt:variant>
        <vt:i4>5</vt:i4>
      </vt:variant>
      <vt:variant>
        <vt:lpwstr/>
      </vt:variant>
      <vt:variant>
        <vt:lpwstr>_Toc130662498</vt:lpwstr>
      </vt:variant>
      <vt:variant>
        <vt:i4>1638451</vt:i4>
      </vt:variant>
      <vt:variant>
        <vt:i4>23</vt:i4>
      </vt:variant>
      <vt:variant>
        <vt:i4>0</vt:i4>
      </vt:variant>
      <vt:variant>
        <vt:i4>5</vt:i4>
      </vt:variant>
      <vt:variant>
        <vt:lpwstr/>
      </vt:variant>
      <vt:variant>
        <vt:lpwstr>_Toc130662497</vt:lpwstr>
      </vt:variant>
      <vt:variant>
        <vt:i4>1638451</vt:i4>
      </vt:variant>
      <vt:variant>
        <vt:i4>17</vt:i4>
      </vt:variant>
      <vt:variant>
        <vt:i4>0</vt:i4>
      </vt:variant>
      <vt:variant>
        <vt:i4>5</vt:i4>
      </vt:variant>
      <vt:variant>
        <vt:lpwstr/>
      </vt:variant>
      <vt:variant>
        <vt:lpwstr>_Toc130662496</vt:lpwstr>
      </vt:variant>
      <vt:variant>
        <vt:i4>1638451</vt:i4>
      </vt:variant>
      <vt:variant>
        <vt:i4>11</vt:i4>
      </vt:variant>
      <vt:variant>
        <vt:i4>0</vt:i4>
      </vt:variant>
      <vt:variant>
        <vt:i4>5</vt:i4>
      </vt:variant>
      <vt:variant>
        <vt:lpwstr/>
      </vt:variant>
      <vt:variant>
        <vt:lpwstr>_Toc130662495</vt:lpwstr>
      </vt:variant>
      <vt:variant>
        <vt:i4>1638451</vt:i4>
      </vt:variant>
      <vt:variant>
        <vt:i4>5</vt:i4>
      </vt:variant>
      <vt:variant>
        <vt:i4>0</vt:i4>
      </vt:variant>
      <vt:variant>
        <vt:i4>5</vt:i4>
      </vt:variant>
      <vt:variant>
        <vt:lpwstr/>
      </vt:variant>
      <vt:variant>
        <vt:lpwstr>_Toc130662494</vt:lpwstr>
      </vt:variant>
      <vt:variant>
        <vt:i4>5374043</vt:i4>
      </vt:variant>
      <vt:variant>
        <vt:i4>0</vt:i4>
      </vt:variant>
      <vt:variant>
        <vt:i4>0</vt:i4>
      </vt:variant>
      <vt:variant>
        <vt:i4>5</vt:i4>
      </vt:variant>
      <vt:variant>
        <vt:lpwstr>https://pandas.pydata.org/pandas-docs/stable/reference/api/pandas.DataFrame.mean.html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YIP, Shing (2020)</dc:creator>
  <cp:keywords/>
  <dc:description/>
  <cp:lastModifiedBy>YIP, Shing (2020)</cp:lastModifiedBy>
  <cp:revision>184</cp:revision>
  <cp:lastPrinted>2022-12-02T06:35:00Z</cp:lastPrinted>
  <dcterms:created xsi:type="dcterms:W3CDTF">2023-03-26T18:27:00Z</dcterms:created>
  <dcterms:modified xsi:type="dcterms:W3CDTF">2023-03-30T16:54:00Z</dcterms:modified>
</cp:coreProperties>
</file>